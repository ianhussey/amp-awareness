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2F94E064" w:rsidR="00A116DA" w:rsidRDefault="00A116DA">
      <w:pPr>
        <w:pStyle w:val="Normal1"/>
        <w:jc w:val="center"/>
        <w:rPr>
          <w:lang w:val="en-US"/>
        </w:rPr>
        <w:pPrChange w:id="0" w:author="Sean Joseph Hughes" w:date="2022-04-11T11:41:00Z">
          <w:pPr>
            <w:pStyle w:val="Normal1"/>
          </w:pPr>
        </w:pPrChange>
      </w:pPr>
      <w:r w:rsidRPr="00A116DA">
        <w:rPr>
          <w:b/>
          <w:lang w:val="en-US"/>
        </w:rPr>
        <w:lastRenderedPageBreak/>
        <w:t xml:space="preserve">Effects on the Affect Misattribution Procedure are Strongly Moderated by </w:t>
      </w:r>
      <w:ins w:id="1" w:author="Sean Joseph Hughes" w:date="2022-04-11T11:41:00Z">
        <w:r w:rsidR="000A7A3B">
          <w:rPr>
            <w:b/>
            <w:lang w:val="en-US"/>
          </w:rPr>
          <w:t xml:space="preserve">Influence </w:t>
        </w:r>
      </w:ins>
      <w:r w:rsidRPr="00A116DA">
        <w:rPr>
          <w:b/>
          <w:lang w:val="en-US"/>
        </w:rPr>
        <w:t>Awareness</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w:t>
      </w:r>
      <w:proofErr w:type="gramStart"/>
      <w:r w:rsidRPr="002622F5">
        <w:rPr>
          <w:lang w:val="en-US"/>
        </w:rPr>
        <w:t xml:space="preserve">actually </w:t>
      </w:r>
      <w:r w:rsidR="001D35BD">
        <w:rPr>
          <w:lang w:val="en-US"/>
        </w:rPr>
        <w:t>reflect</w:t>
      </w:r>
      <w:proofErr w:type="gramEnd"/>
      <w:r w:rsidR="001D35BD">
        <w:rPr>
          <w:lang w:val="en-US"/>
        </w:rPr>
        <w:t xml:space="preserve"> </w:t>
      </w:r>
      <w:r w:rsidRPr="002622F5">
        <w:rPr>
          <w:lang w:val="en-US"/>
        </w:rPr>
        <w:lastRenderedPageBreak/>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2" w:name="_30j0zll" w:colFirst="0" w:colLast="0"/>
      <w:bookmarkEnd w:id="2"/>
      <w:r w:rsidRPr="002622F5">
        <w:t xml:space="preserve">The Affect Misattribution Procedure </w:t>
      </w:r>
    </w:p>
    <w:p w14:paraId="7F4DD242" w14:textId="53A10E9E" w:rsidR="00206529" w:rsidRDefault="00A02509">
      <w:pPr>
        <w:pStyle w:val="Normal1"/>
        <w:ind w:firstLine="720"/>
        <w:rPr>
          <w:lang w:val="en-US"/>
        </w:rPr>
      </w:pPr>
      <w:r w:rsidRPr="002622F5">
        <w:rPr>
          <w:lang w:val="en-US"/>
        </w:rPr>
        <w:t xml:space="preserve">The Affect Misattribution Procedure (AMP) has emerged as one of the more popular indirect procedures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w:t>
      </w:r>
      <w:proofErr w:type="gramStart"/>
      <w:r w:rsidRPr="002622F5">
        <w:rPr>
          <w:lang w:val="en-US"/>
        </w:rPr>
        <w:t>period of time</w:t>
      </w:r>
      <w:proofErr w:type="gramEnd"/>
      <w:r w:rsidRPr="002622F5">
        <w:rPr>
          <w:lang w:val="en-US"/>
        </w:rPr>
        <w:t xml:space="preserv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w:t>
      </w:r>
      <w:r w:rsidR="00193F4C">
        <w:rPr>
          <w:lang w:val="en-US"/>
        </w:rPr>
        <w:lastRenderedPageBreak/>
        <w:t xml:space="preserve">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2E399EDF"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w:t>
      </w:r>
      <w:proofErr w:type="gramStart"/>
      <w:r w:rsidR="00193F4C">
        <w:rPr>
          <w:lang w:val="en-US"/>
        </w:rPr>
        <w:t xml:space="preserve">aforementioned </w:t>
      </w:r>
      <w:r w:rsidR="00195AE2">
        <w:rPr>
          <w:lang w:val="en-US"/>
        </w:rPr>
        <w:t>effects</w:t>
      </w:r>
      <w:proofErr w:type="gramEnd"/>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proofErr w:type="gramStart"/>
      <w:r w:rsidR="001D597F">
        <w:rPr>
          <w:lang w:val="en-US"/>
        </w:rPr>
        <w:t>evaluations</w:t>
      </w:r>
      <w:r w:rsidR="00C439F6">
        <w:rPr>
          <w:lang w:val="en-US"/>
        </w:rPr>
        <w:t>, and</w:t>
      </w:r>
      <w:proofErr w:type="gramEnd"/>
      <w:r w:rsidR="00C439F6">
        <w:rPr>
          <w:lang w:val="en-US"/>
        </w:rPr>
        <w:t xml:space="preserve"> exert intentional control over their behavior in order to respond in-line with </w:t>
      </w:r>
      <w:r w:rsidR="008B3376">
        <w:rPr>
          <w:lang w:val="en-US"/>
        </w:rPr>
        <w:t xml:space="preserve">those </w:t>
      </w:r>
      <w:r w:rsidR="00C439F6">
        <w:rPr>
          <w:lang w:val="en-US"/>
        </w:rPr>
        <w:t>primes (</w:t>
      </w:r>
      <w:r w:rsidR="00596C8A">
        <w:rPr>
          <w:lang w:val="en-US"/>
        </w:rPr>
        <w:t xml:space="preserve">e.g., </w:t>
      </w:r>
      <w:r w:rsidR="00C439F6">
        <w:rPr>
          <w:lang w:val="en-US"/>
        </w:rPr>
        <w:t xml:space="preserve">Bar-Anan &amp; Nosek, 2012; Mann et al., 2019). </w:t>
      </w:r>
      <w:r w:rsidR="004E1609">
        <w:rPr>
          <w:lang w:val="en-US"/>
        </w:rPr>
        <w:t>In what follows we briefly consider research which has examined the issues of awareness and intention of AMP effects.</w:t>
      </w:r>
    </w:p>
    <w:p w14:paraId="3AD78CA3" w14:textId="77777777" w:rsidR="00B70763" w:rsidRDefault="00B70763" w:rsidP="00B3311A">
      <w:pPr>
        <w:pStyle w:val="Heading3"/>
        <w:rPr>
          <w:lang w:val="en-US"/>
        </w:rPr>
      </w:pPr>
    </w:p>
    <w:p w14:paraId="4BA54BC6" w14:textId="77777777" w:rsidR="00B70763" w:rsidRDefault="00B70763" w:rsidP="00B3311A">
      <w:pPr>
        <w:pStyle w:val="Heading3"/>
        <w:rPr>
          <w:lang w:val="en-US"/>
        </w:rPr>
      </w:pPr>
    </w:p>
    <w:p w14:paraId="1D93402B" w14:textId="7A3B2FCA" w:rsidR="00E45837" w:rsidRPr="00E45837" w:rsidRDefault="00AD11B0" w:rsidP="00B3311A">
      <w:pPr>
        <w:pStyle w:val="Heading3"/>
        <w:rPr>
          <w:lang w:val="en-US"/>
        </w:rPr>
      </w:pPr>
      <w:r w:rsidRPr="00E45837">
        <w:rPr>
          <w:lang w:val="en-US"/>
        </w:rPr>
        <w:lastRenderedPageBreak/>
        <w:t>Intentionality in the AMP</w:t>
      </w:r>
    </w:p>
    <w:p w14:paraId="016FEAFC" w14:textId="2D05C4E6"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w:t>
      </w:r>
      <w:proofErr w:type="gramStart"/>
      <w:r>
        <w:rPr>
          <w:lang w:val="en-US"/>
        </w:rPr>
        <w:t>on the basis of</w:t>
      </w:r>
      <w:proofErr w:type="gramEnd"/>
      <w:r>
        <w:rPr>
          <w:lang w:val="en-US"/>
        </w:rPr>
        <w:t xml:space="preserve">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w:t>
      </w:r>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t>
      </w:r>
      <w:proofErr w:type="gramStart"/>
      <w:r w:rsidR="00D317AB">
        <w:rPr>
          <w:lang w:val="en-US"/>
        </w:rPr>
        <w:t>Weil</w:t>
      </w:r>
      <w:proofErr w:type="gramEnd"/>
      <w:r w:rsidR="00D317AB">
        <w:rPr>
          <w:lang w:val="en-US"/>
        </w:rPr>
        <w:t xml:space="preserve">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143233EB"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0F0765">
        <w:rPr>
          <w:lang w:val="en-US"/>
        </w:rPr>
        <w:t xml:space="preserve">. </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 xml:space="preserve">In short, </w:t>
      </w:r>
      <w:proofErr w:type="gramStart"/>
      <w:r>
        <w:rPr>
          <w:lang w:val="en-US"/>
        </w:rPr>
        <w:t>a number of</w:t>
      </w:r>
      <w:proofErr w:type="gramEnd"/>
      <w:r>
        <w:rPr>
          <w:lang w:val="en-US"/>
        </w:rPr>
        <w:t xml:space="preserve">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lastRenderedPageBreak/>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15F552D9" w:rsidR="00AA71A6" w:rsidRPr="002622F5" w:rsidRDefault="00774875" w:rsidP="00AA71A6">
      <w:pPr>
        <w:pStyle w:val="Normal1"/>
        <w:ind w:firstLine="720"/>
        <w:rPr>
          <w:lang w:val="en-US"/>
        </w:rPr>
      </w:pPr>
      <w:r>
        <w:rPr>
          <w:lang w:val="en-US"/>
        </w:rPr>
        <w:t xml:space="preserve">The </w:t>
      </w:r>
      <w:proofErr w:type="gramStart"/>
      <w:r>
        <w:rPr>
          <w:lang w:val="en-US"/>
        </w:rPr>
        <w:t>aforementioned study</w:t>
      </w:r>
      <w:proofErr w:type="gramEnd"/>
      <w:r>
        <w:rPr>
          <w:lang w:val="en-US"/>
        </w:rPr>
        <w:t xml:space="preserve">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w:t>
      </w:r>
      <w:r w:rsidR="00596C8A">
        <w:rPr>
          <w:lang w:val="en-US"/>
        </w:rPr>
        <w:t xml:space="preserve">believe this </w:t>
      </w:r>
      <w:r>
        <w:rPr>
          <w:lang w:val="en-US"/>
        </w:rPr>
        <w:t xml:space="preserve">assumption </w:t>
      </w:r>
      <w:r w:rsidR="00AA71A6" w:rsidRPr="002622F5">
        <w:rPr>
          <w:lang w:val="en-US"/>
        </w:rPr>
        <w:t xml:space="preserve">may be premature </w:t>
      </w:r>
      <w:r w:rsidR="002638B0">
        <w:rPr>
          <w:lang w:val="en-US"/>
        </w:rPr>
        <w:t xml:space="preserve">for </w:t>
      </w:r>
      <w:r w:rsidR="000F0765">
        <w:rPr>
          <w:lang w:val="en-US"/>
        </w:rPr>
        <w:t xml:space="preserve">several </w:t>
      </w:r>
      <w:r w:rsidR="002638B0">
        <w:rPr>
          <w:lang w:val="en-US"/>
        </w:rPr>
        <w:t>reasons</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2A6D58" w:rsidRDefault="00E45837" w:rsidP="00B3311A">
      <w:pPr>
        <w:pStyle w:val="Heading3"/>
        <w:rPr>
          <w:lang w:val="fr-BE"/>
        </w:rPr>
      </w:pPr>
      <w:proofErr w:type="spellStart"/>
      <w:r w:rsidRPr="002A6D58">
        <w:rPr>
          <w:lang w:val="fr-BE"/>
        </w:rPr>
        <w:t>Statistical</w:t>
      </w:r>
      <w:proofErr w:type="spellEnd"/>
      <w:r w:rsidRPr="002A6D58">
        <w:rPr>
          <w:lang w:val="fr-BE"/>
        </w:rPr>
        <w:t xml:space="preserve"> I</w:t>
      </w:r>
      <w:r w:rsidR="00AA71A6" w:rsidRPr="002A6D58">
        <w:rPr>
          <w:lang w:val="fr-BE"/>
        </w:rPr>
        <w:t xml:space="preserve">ssues </w:t>
      </w:r>
    </w:p>
    <w:p w14:paraId="6282EF8F" w14:textId="4A940D87" w:rsidR="00AA71A6" w:rsidRDefault="00AA71A6" w:rsidP="00E45837">
      <w:pPr>
        <w:pStyle w:val="Normal1"/>
        <w:ind w:firstLine="720"/>
        <w:rPr>
          <w:lang w:val="en-US"/>
        </w:rPr>
      </w:pPr>
      <w:r w:rsidRPr="002A6D58">
        <w:rPr>
          <w:lang w:val="fr-BE"/>
        </w:rPr>
        <w:t>Payne et al.</w:t>
      </w:r>
      <w:r w:rsidR="00A61952" w:rsidRPr="002A6D58">
        <w:rPr>
          <w:lang w:val="fr-BE"/>
        </w:rPr>
        <w:t xml:space="preserve"> </w:t>
      </w:r>
      <w:r w:rsidR="00A61952">
        <w:rPr>
          <w:lang w:val="en-US"/>
        </w:rPr>
        <w:t xml:space="preserve">(2013;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proofErr w:type="gramStart"/>
      <w:r w:rsidRPr="002622F5">
        <w:rPr>
          <w:lang w:val="en-US"/>
        </w:rPr>
        <w:t>AMP, and</w:t>
      </w:r>
      <w:proofErr w:type="gramEnd"/>
      <w:r w:rsidRPr="002622F5">
        <w:rPr>
          <w:lang w:val="en-US"/>
        </w:rPr>
        <w:t xml:space="preserve"> used this as evidence </w:t>
      </w:r>
      <w:r>
        <w:rPr>
          <w:lang w:val="en-US"/>
        </w:rPr>
        <w:t>in support of the implicit account</w:t>
      </w:r>
      <w:r w:rsidRPr="002622F5">
        <w:rPr>
          <w:lang w:val="en-US"/>
        </w:rPr>
        <w:t xml:space="preserve">. </w:t>
      </w:r>
      <w:r>
        <w:rPr>
          <w:lang w:val="en-US"/>
        </w:rPr>
        <w:t xml:space="preserve">Yet </w:t>
      </w:r>
      <w:r w:rsidRPr="002622F5">
        <w:rPr>
          <w:lang w:val="en-US"/>
        </w:rPr>
        <w:t xml:space="preserve">this conclusion is also </w:t>
      </w:r>
      <w:r w:rsidR="000F0765">
        <w:rPr>
          <w:lang w:val="en-US"/>
        </w:rPr>
        <w:t>problematic</w:t>
      </w:r>
      <w:r w:rsidRPr="002622F5">
        <w:rPr>
          <w:lang w:val="en-US"/>
        </w:rPr>
        <w:t xml:space="preserv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42D2DB1E" w:rsidR="00AA71A6" w:rsidRDefault="007A3346" w:rsidP="00E45837">
      <w:pPr>
        <w:pStyle w:val="Normal1"/>
        <w:ind w:firstLine="720"/>
        <w:rPr>
          <w:color w:val="FF0000"/>
        </w:rPr>
      </w:pPr>
      <w:r>
        <w:rPr>
          <w:lang w:val="en-US"/>
        </w:rPr>
        <w:t xml:space="preserve">Finally, </w:t>
      </w:r>
      <w:r w:rsidR="00AA71A6">
        <w:rPr>
          <w:lang w:val="en-US"/>
        </w:rPr>
        <w:t xml:space="preserve">the authors noted that participants tended to skip trials more frequently on trials with neutral compared to valenced </w:t>
      </w:r>
      <w:proofErr w:type="gramStart"/>
      <w:r w:rsidR="00AA71A6">
        <w:rPr>
          <w:lang w:val="en-US"/>
        </w:rPr>
        <w:t>primes</w:t>
      </w:r>
      <w:r>
        <w:rPr>
          <w:lang w:val="en-US"/>
        </w:rPr>
        <w:t>, and</w:t>
      </w:r>
      <w:proofErr w:type="gramEnd"/>
      <w:r>
        <w:rPr>
          <w:lang w:val="en-US"/>
        </w:rPr>
        <w:t xml:space="preserve">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xml:space="preserve">. </w:t>
      </w:r>
      <w:r w:rsidR="000F0765">
        <w:rPr>
          <w:lang w:val="en-US"/>
        </w:rPr>
        <w:t xml:space="preserve">But an </w:t>
      </w:r>
      <w:r w:rsidR="00AA71A6" w:rsidRPr="00B442B3">
        <w:t xml:space="preserve">explicit </w:t>
      </w:r>
      <w:r w:rsidR="000F0765" w:rsidRPr="00B442B3">
        <w:t xml:space="preserve">account </w:t>
      </w:r>
      <w:r w:rsidR="000F0765">
        <w:t xml:space="preserve">can be formulated which </w:t>
      </w:r>
      <w:r w:rsidR="00AA71A6" w:rsidRPr="00B442B3">
        <w:t xml:space="preserve">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w:t>
      </w:r>
      <w:proofErr w:type="gramStart"/>
      <w:r w:rsidR="00AA71A6" w:rsidRPr="00B442B3">
        <w:t>Thus</w:t>
      </w:r>
      <w:proofErr w:type="gramEnd"/>
      <w:r w:rsidR="00AA71A6" w:rsidRPr="00B442B3">
        <w:t xml:space="preserve">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0D66A779"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 xml:space="preserve"> </w:t>
      </w:r>
      <w:r w:rsidR="00AD63A4">
        <w:rPr>
          <w:lang w:val="en-US"/>
        </w:rPr>
        <w:t xml:space="preserve">and </w:t>
      </w:r>
      <w:r w:rsidR="00307889">
        <w:rPr>
          <w:lang w:val="en-US"/>
        </w:rPr>
        <w:t>a</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307889">
        <w:rPr>
          <w:lang w:val="en-US"/>
        </w:rPr>
        <w:t>certain studies</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5" w:name="_1fob9te" w:colFirst="0" w:colLast="0"/>
      <w:bookmarkStart w:id="6" w:name="_3znysh7" w:colFirst="0" w:colLast="0"/>
      <w:bookmarkStart w:id="7" w:name="_2et92p0" w:colFirst="0" w:colLast="0"/>
      <w:bookmarkStart w:id="8" w:name="_tyjcwt" w:colFirst="0" w:colLast="0"/>
      <w:bookmarkEnd w:id="5"/>
      <w:bookmarkEnd w:id="6"/>
      <w:bookmarkEnd w:id="7"/>
      <w:bookmarkEnd w:id="8"/>
      <w:r w:rsidRPr="002622F5">
        <w:t xml:space="preserve">The Current Research </w:t>
      </w:r>
    </w:p>
    <w:p w14:paraId="6E476A53" w14:textId="7DFA655A"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proofErr w:type="gramStart"/>
      <w:r w:rsidR="001048B4">
        <w:rPr>
          <w:lang w:val="en-US"/>
        </w:rPr>
        <w:t>,</w:t>
      </w:r>
      <w:r>
        <w:rPr>
          <w:lang w:val="en-US"/>
        </w:rPr>
        <w:t xml:space="preserve"> in particular, </w:t>
      </w:r>
      <w:r w:rsidR="00B100D5">
        <w:rPr>
          <w:lang w:val="en-US"/>
        </w:rPr>
        <w:t>the</w:t>
      </w:r>
      <w:proofErr w:type="gramEnd"/>
      <w:r w:rsidR="00B100D5">
        <w:rPr>
          <w:lang w:val="en-US"/>
        </w:rPr>
        <w:t xml:space="preserv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307889">
        <w:t xml:space="preserve">study that sought to </w:t>
      </w:r>
      <w:r w:rsidR="00560FC2">
        <w:t>replicat</w:t>
      </w:r>
      <w:r w:rsidR="00307889">
        <w:t xml:space="preserve">e the finding </w:t>
      </w:r>
      <w:r w:rsidR="00307889">
        <w:rPr>
          <w:lang w:val="en-US"/>
        </w:rPr>
        <w:t xml:space="preserve">that standard and </w:t>
      </w:r>
      <w:r w:rsidR="00560FC2">
        <w:rPr>
          <w:lang w:val="en-US"/>
        </w:rPr>
        <w:t>‘skip’ AMP</w:t>
      </w:r>
      <w:r w:rsidR="00307889">
        <w:rPr>
          <w:lang w:val="en-US"/>
        </w:rPr>
        <w:t>s are no different to one another</w:t>
      </w:r>
      <w:r w:rsidR="00560FC2">
        <w:rPr>
          <w:lang w:val="en-US"/>
        </w:rPr>
        <w:t xml:space="preserve">. </w:t>
      </w:r>
      <w:r w:rsidR="007A3346">
        <w:rPr>
          <w:lang w:val="en-US"/>
        </w:rPr>
        <w:t xml:space="preserve">As we previously noted, the </w:t>
      </w:r>
      <w:r w:rsidR="00560FC2">
        <w:rPr>
          <w:lang w:val="en-US"/>
        </w:rPr>
        <w:t xml:space="preserve">finding that ‘skip’ AMP effects are no different to standard AMP effects is viewed as strong support for the implicit account. To briefly preface what is to come, </w:t>
      </w:r>
      <w:r w:rsidR="00307889">
        <w:t xml:space="preserve">we found </w:t>
      </w:r>
      <w:r w:rsidR="00560FC2">
        <w:t xml:space="preserve">that scores on the standard AMP were significantly larger than those on the </w:t>
      </w:r>
      <w:r w:rsidR="00307889">
        <w:t>‘</w:t>
      </w:r>
      <w:r w:rsidR="00560FC2">
        <w:t>skip</w:t>
      </w:r>
      <w:r w:rsidR="00307889">
        <w:t>’</w:t>
      </w:r>
      <w:r w:rsidR="00560FC2">
        <w:t xml:space="preserve"> AMP</w:t>
      </w:r>
      <w:r w:rsidR="0097417B">
        <w:t xml:space="preserve">, </w:t>
      </w:r>
      <w:r w:rsidR="00307889">
        <w:t xml:space="preserve">a finding inconsistent with previously formulated </w:t>
      </w:r>
      <w:r w:rsidR="0097417B">
        <w:t>implicit account</w:t>
      </w:r>
      <w:r w:rsidR="00307889">
        <w:t>s</w:t>
      </w:r>
      <w:r w:rsidR="00560FC2">
        <w:t>.</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lastRenderedPageBreak/>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4EDAC4AB"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w:t>
      </w:r>
      <w:r w:rsidR="00307889">
        <w:rPr>
          <w:lang w:val="en-US"/>
        </w:rPr>
        <w:t xml:space="preserve">were related to </w:t>
      </w:r>
      <w:r>
        <w:rPr>
          <w:lang w:val="en-US"/>
        </w:rPr>
        <w:t xml:space="preserve">the magnitude of standard AMP effects at Time 1, </w:t>
      </w:r>
      <w:r w:rsidR="00307889">
        <w:rPr>
          <w:lang w:val="en-US"/>
        </w:rPr>
        <w:t xml:space="preserve">suggesting </w:t>
      </w:r>
      <w:r>
        <w:rPr>
          <w:lang w:val="en-US"/>
        </w:rPr>
        <w:t xml:space="preserve">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39B7BDFF"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evaluation took place or a covert evaluation could even be formed. In </w:t>
      </w:r>
      <w:r>
        <w:rPr>
          <w:lang w:val="en-US"/>
        </w:rPr>
        <w:lastRenderedPageBreak/>
        <w:t>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w:t>
      </w:r>
      <w:proofErr w:type="gramStart"/>
      <w:r w:rsidR="006D7BD5">
        <w:rPr>
          <w:lang w:val="en-US"/>
        </w:rPr>
        <w:t>extends</w:t>
      </w:r>
      <w:proofErr w:type="gramEnd"/>
      <w:r w:rsidR="006D7BD5">
        <w:rPr>
          <w:lang w:val="en-US"/>
        </w:rPr>
        <w:t xml:space="preserve"> beyond </w:t>
      </w:r>
      <w:r w:rsidR="007F2CA0" w:rsidRPr="007F2CA0">
        <w:rPr>
          <w:lang w:val="en-US"/>
        </w:rPr>
        <w:t xml:space="preserve">previous work in this area by investigating awareness in both retrospective and prospective ways. They do so </w:t>
      </w:r>
      <w:proofErr w:type="gramStart"/>
      <w:r w:rsidR="007F2CA0" w:rsidRPr="007F2CA0">
        <w:rPr>
          <w:lang w:val="en-US"/>
        </w:rPr>
        <w:t>using</w:t>
      </w:r>
      <w:proofErr w:type="gramEnd"/>
      <w:r w:rsidR="007F2CA0" w:rsidRPr="007F2CA0">
        <w:rPr>
          <w:lang w:val="en-US"/>
        </w:rPr>
        <w:t xml:space="preserve"> multiple measures (single post-hoc self-reports, trial-by-trial online measures), versions of the AMP (standard, Influence Aware version, Mann et al. version), and attitude domains (political, positive vs. negative). They explore the bidirectional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9E145A1" w:rsidR="00374651" w:rsidRDefault="00374651" w:rsidP="002C347E">
      <w:pPr>
        <w:pStyle w:val="Heading1"/>
        <w:rPr>
          <w:lang w:val="en-US"/>
        </w:rPr>
      </w:pPr>
      <w:r>
        <w:rPr>
          <w:lang w:val="en-US"/>
        </w:rPr>
        <w:t>Experiment 1:</w:t>
      </w:r>
      <w:r w:rsidR="003A1441">
        <w:rPr>
          <w:lang w:val="en-US"/>
        </w:rPr>
        <w:t xml:space="preserve"> </w:t>
      </w:r>
      <w:r w:rsidR="0004713A">
        <w:rPr>
          <w:lang w:val="en-US"/>
        </w:rPr>
        <w:t xml:space="preserve">Skip AMP effects </w:t>
      </w:r>
      <w:r w:rsidR="00307889">
        <w:rPr>
          <w:lang w:val="en-US"/>
        </w:rPr>
        <w:t>D</w:t>
      </w:r>
      <w:r w:rsidR="0004713A">
        <w:rPr>
          <w:lang w:val="en-US"/>
        </w:rPr>
        <w:t>iffer from Standard AMP effects</w:t>
      </w:r>
      <w:r w:rsidR="0074601F">
        <w:rPr>
          <w:lang w:val="en-US"/>
        </w:rPr>
        <w:t xml:space="preserve"> </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w:t>
      </w:r>
      <w:proofErr w:type="gramStart"/>
      <w:r w:rsidR="00121054">
        <w:t>effects</w:t>
      </w:r>
      <w:proofErr w:type="gramEnd"/>
      <w:r w:rsidR="00121054">
        <w:t xml:space="preserve">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BC0973B"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w:t>
      </w:r>
      <w:proofErr w:type="gramStart"/>
      <w:r w:rsidR="006F6803">
        <w:rPr>
          <w:lang w:val="en-US"/>
        </w:rPr>
        <w:t>in order to</w:t>
      </w:r>
      <w:proofErr w:type="gramEnd"/>
      <w:r w:rsidR="006F6803">
        <w:rPr>
          <w:lang w:val="en-US"/>
        </w:rPr>
        <w:t xml:space="preserve">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w:t>
      </w:r>
      <w:proofErr w:type="gramStart"/>
      <w:r w:rsidR="006F6803" w:rsidRPr="00DD28E5">
        <w:rPr>
          <w:lang w:val="en-US"/>
        </w:rPr>
        <w:t>partially-overlapping</w:t>
      </w:r>
      <w:proofErr w:type="gramEnd"/>
      <w:r w:rsidR="006F6803" w:rsidRPr="00DD28E5">
        <w:rPr>
          <w:lang w:val="en-US"/>
        </w:rPr>
        <w:t xml:space="preserve">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 xml:space="preserve">asked an exploratory question: </w:t>
      </w:r>
      <w:r w:rsidR="00CA5784">
        <w:t xml:space="preserve">is </w:t>
      </w:r>
      <w:r>
        <w:t>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w:t>
      </w:r>
      <w:r w:rsidR="00CA5784">
        <w:t xml:space="preserve">related to </w:t>
      </w:r>
      <w:r>
        <w:t xml:space="preserve">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w:t>
      </w:r>
      <w:proofErr w:type="gramStart"/>
      <w:r w:rsidR="00D35549" w:rsidRPr="005E6439">
        <w:rPr>
          <w:lang w:val="en-US"/>
        </w:rPr>
        <w:t>met</w:t>
      </w:r>
      <w:proofErr w:type="gramEnd"/>
      <w:r w:rsidR="00D35549" w:rsidRPr="005E6439">
        <w:rPr>
          <w:lang w:val="en-US"/>
        </w:rPr>
        <w:t xml:space="preserve">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21D86497"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the mask consisted of a white noise image</w:t>
      </w:r>
      <w:ins w:id="9" w:author="Sean Joseph Hughes" w:date="2022-04-10T15:21:00Z">
        <w:r w:rsidR="00E82D96">
          <w:rPr>
            <w:lang w:val="en-US"/>
          </w:rPr>
          <w:t xml:space="preserve"> </w:t>
        </w:r>
        <w:r w:rsidR="00E82D96" w:rsidRPr="00691F4C">
          <w:rPr>
            <w:color w:val="0070C0"/>
            <w:lang w:val="en-US"/>
            <w:rPrChange w:id="10" w:author="Sean Joseph Hughes" w:date="2022-04-10T17:26:00Z">
              <w:rPr>
                <w:lang w:val="en-US"/>
              </w:rPr>
            </w:rPrChange>
          </w:rPr>
          <w:t xml:space="preserve">(see </w:t>
        </w:r>
        <w:r w:rsidR="00E82D96" w:rsidRPr="00691F4C">
          <w:rPr>
            <w:color w:val="0070C0"/>
            <w:lang w:val="en-US"/>
            <w:rPrChange w:id="11" w:author="Sean Joseph Hughes" w:date="2022-04-10T17:26:00Z">
              <w:rPr>
                <w:lang w:val="en-US"/>
              </w:rPr>
            </w:rPrChange>
          </w:rPr>
          <w:fldChar w:fldCharType="begin"/>
        </w:r>
        <w:r w:rsidR="00E82D96" w:rsidRPr="00691F4C">
          <w:rPr>
            <w:color w:val="0070C0"/>
            <w:lang w:val="en-US"/>
            <w:rPrChange w:id="12" w:author="Sean Joseph Hughes" w:date="2022-04-10T17:26:00Z">
              <w:rPr>
                <w:lang w:val="en-US"/>
              </w:rPr>
            </w:rPrChange>
          </w:rPr>
          <w:instrText xml:space="preserve"> HYPERLINK "https://osf.io/p6e3c/" </w:instrText>
        </w:r>
        <w:r w:rsidR="00E82D96" w:rsidRPr="00691F4C">
          <w:rPr>
            <w:color w:val="0070C0"/>
            <w:lang w:val="en-US"/>
            <w:rPrChange w:id="13" w:author="Sean Joseph Hughes" w:date="2022-04-10T17:26:00Z">
              <w:rPr>
                <w:lang w:val="en-US"/>
              </w:rPr>
            </w:rPrChange>
          </w:rPr>
          <w:fldChar w:fldCharType="separate"/>
        </w:r>
        <w:r w:rsidR="00E82D96" w:rsidRPr="00691F4C">
          <w:rPr>
            <w:rStyle w:val="Hyperlink"/>
            <w:color w:val="0070C0"/>
            <w:lang w:val="en-US"/>
            <w:rPrChange w:id="14" w:author="Sean Joseph Hughes" w:date="2022-04-10T17:26:00Z">
              <w:rPr>
                <w:rStyle w:val="Hyperlink"/>
                <w:lang w:val="en-US"/>
              </w:rPr>
            </w:rPrChange>
          </w:rPr>
          <w:t>https://osf.io/p6e3c/</w:t>
        </w:r>
        <w:r w:rsidR="00E82D96" w:rsidRPr="00691F4C">
          <w:rPr>
            <w:color w:val="0070C0"/>
            <w:lang w:val="en-US"/>
            <w:rPrChange w:id="15" w:author="Sean Joseph Hughes" w:date="2022-04-10T17:26:00Z">
              <w:rPr>
                <w:lang w:val="en-US"/>
              </w:rPr>
            </w:rPrChange>
          </w:rPr>
          <w:fldChar w:fldCharType="end"/>
        </w:r>
        <w:r w:rsidR="00E82D96" w:rsidRPr="00691F4C">
          <w:rPr>
            <w:color w:val="0070C0"/>
            <w:lang w:val="en-US"/>
            <w:rPrChange w:id="16" w:author="Sean Joseph Hughes" w:date="2022-04-10T17:26:00Z">
              <w:rPr>
                <w:lang w:val="en-US"/>
              </w:rPr>
            </w:rPrChange>
          </w:rPr>
          <w:t xml:space="preserve"> for the </w:t>
        </w:r>
      </w:ins>
      <w:proofErr w:type="spellStart"/>
      <w:ins w:id="17" w:author="Sean Joseph Hughes" w:date="2022-04-10T15:22:00Z">
        <w:r w:rsidR="00E82D96" w:rsidRPr="00691F4C">
          <w:rPr>
            <w:color w:val="0070C0"/>
            <w:lang w:val="en-US"/>
            <w:rPrChange w:id="18" w:author="Sean Joseph Hughes" w:date="2022-04-10T17:26:00Z">
              <w:rPr>
                <w:highlight w:val="yellow"/>
                <w:lang w:val="en-US"/>
              </w:rPr>
            </w:rPrChange>
          </w:rPr>
          <w:t>valenced</w:t>
        </w:r>
      </w:ins>
      <w:proofErr w:type="spellEnd"/>
      <w:ins w:id="19" w:author="Sean Joseph Hughes" w:date="2022-04-10T15:21:00Z">
        <w:r w:rsidR="00E82D96" w:rsidRPr="00691F4C">
          <w:rPr>
            <w:color w:val="0070C0"/>
            <w:lang w:val="en-US"/>
            <w:rPrChange w:id="20" w:author="Sean Joseph Hughes" w:date="2022-04-10T17:26:00Z">
              <w:rPr>
                <w:lang w:val="en-US"/>
              </w:rPr>
            </w:rPrChange>
          </w:rPr>
          <w:t xml:space="preserve"> items and Chinese pictographs used in this stud</w:t>
        </w:r>
      </w:ins>
      <w:ins w:id="21" w:author="Sean Joseph Hughes" w:date="2022-04-10T15:22:00Z">
        <w:r w:rsidR="00E82D96" w:rsidRPr="00691F4C">
          <w:rPr>
            <w:color w:val="0070C0"/>
            <w:lang w:val="en-US"/>
            <w:rPrChange w:id="22" w:author="Sean Joseph Hughes" w:date="2022-04-10T17:26:00Z">
              <w:rPr>
                <w:lang w:val="en-US"/>
              </w:rPr>
            </w:rPrChange>
          </w:rPr>
          <w:t>y</w:t>
        </w:r>
      </w:ins>
      <w:ins w:id="23" w:author="Sean Joseph Hughes" w:date="2022-04-10T15:21:00Z">
        <w:r w:rsidR="00E82D96" w:rsidRPr="00691F4C">
          <w:rPr>
            <w:color w:val="0070C0"/>
            <w:lang w:val="en-US"/>
            <w:rPrChange w:id="24" w:author="Sean Joseph Hughes" w:date="2022-04-10T17:26:00Z">
              <w:rPr>
                <w:lang w:val="en-US"/>
              </w:rPr>
            </w:rPrChange>
          </w:rPr>
          <w:t>)</w:t>
        </w:r>
      </w:ins>
      <w:r w:rsidR="00434796" w:rsidRPr="00691F4C">
        <w:rPr>
          <w:color w:val="0070C0"/>
          <w:lang w:val="en-US"/>
          <w:rPrChange w:id="25" w:author="Sean Joseph Hughes" w:date="2022-04-10T17:26:00Z">
            <w:rPr>
              <w:lang w:val="en-US"/>
            </w:rPr>
          </w:rPrChange>
        </w:rPr>
        <w:t xml:space="preserve">. </w:t>
      </w:r>
    </w:p>
    <w:p w14:paraId="670AE63A" w14:textId="77777777" w:rsidR="00E45837" w:rsidRDefault="00E45837" w:rsidP="00B3311A">
      <w:pPr>
        <w:pStyle w:val="Heading3"/>
      </w:pPr>
      <w:r>
        <w:t>Procedure</w:t>
      </w:r>
      <w:r w:rsidR="00316DC3" w:rsidRPr="002622F5">
        <w:t xml:space="preserve"> </w:t>
      </w:r>
    </w:p>
    <w:p w14:paraId="13C7BD20" w14:textId="60044423"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del w:id="26" w:author="Sean Joseph Hughes" w:date="2022-04-10T15:22:00Z">
        <w:r w:rsidR="00BB5DAE" w:rsidDel="00E82D96">
          <w:rPr>
            <w:lang w:val="en-US"/>
          </w:rPr>
          <w:delText xml:space="preserve">the </w:delText>
        </w:r>
      </w:del>
      <w:ins w:id="27" w:author="Sean Joseph Hughes" w:date="2022-04-10T15:22:00Z">
        <w:r w:rsidR="00E82D96">
          <w:rPr>
            <w:lang w:val="en-US"/>
          </w:rPr>
          <w:t xml:space="preserve">a </w:t>
        </w:r>
      </w:ins>
      <w:r w:rsidR="0032492E">
        <w:rPr>
          <w:lang w:val="en-US"/>
        </w:rPr>
        <w:t xml:space="preserve">standard </w:t>
      </w:r>
      <w:r w:rsidR="00E06141">
        <w:rPr>
          <w:lang w:val="en-US"/>
        </w:rPr>
        <w:t xml:space="preserve">AMP </w:t>
      </w:r>
      <w:r w:rsidR="00BB5DAE">
        <w:rPr>
          <w:lang w:val="en-US"/>
        </w:rPr>
        <w:t xml:space="preserve">followed by </w:t>
      </w:r>
      <w:del w:id="28" w:author="Sean Joseph Hughes" w:date="2022-04-10T15:22:00Z">
        <w:r w:rsidR="00BB5DAE" w:rsidDel="00E82D96">
          <w:rPr>
            <w:lang w:val="en-US"/>
          </w:rPr>
          <w:delText xml:space="preserve">the </w:delText>
        </w:r>
      </w:del>
      <w:ins w:id="29" w:author="Sean Joseph Hughes" w:date="2022-04-10T15:22:00Z">
        <w:r w:rsidR="00E82D96">
          <w:rPr>
            <w:lang w:val="en-US"/>
          </w:rPr>
          <w:t xml:space="preserve">a </w:t>
        </w:r>
      </w:ins>
      <w:r w:rsidR="0032492E">
        <w:rPr>
          <w:lang w:val="en-US"/>
        </w:rPr>
        <w:t>skip-AMP</w:t>
      </w:r>
      <w:r w:rsidRPr="002622F5">
        <w:rPr>
          <w:lang w:val="en-US"/>
        </w:rPr>
        <w:t xml:space="preserve">. </w:t>
      </w:r>
    </w:p>
    <w:p w14:paraId="50E232F0" w14:textId="3A016C1B" w:rsidR="009029A5" w:rsidRPr="00691F4C" w:rsidRDefault="009029A5" w:rsidP="00B3311A">
      <w:pPr>
        <w:ind w:firstLine="720"/>
        <w:rPr>
          <w:color w:val="0070C0"/>
          <w:lang w:val="en-US"/>
          <w:rPrChange w:id="30" w:author="Sean Joseph Hughes" w:date="2022-04-10T17:26:00Z">
            <w:rPr>
              <w:lang w:val="en-US"/>
            </w:rPr>
          </w:rPrChange>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ins w:id="31" w:author="Sean Joseph Hughes" w:date="2022-04-10T15:31:00Z">
        <w:r w:rsidR="001A7E5C">
          <w:rPr>
            <w:lang w:val="en-US"/>
          </w:rPr>
          <w:t>the study would examine how people make simple judgements. P</w:t>
        </w:r>
      </w:ins>
      <w:del w:id="32" w:author="Sean Joseph Hughes" w:date="2022-04-10T15:31:00Z">
        <w:r w:rsidDel="001A7E5C">
          <w:rPr>
            <w:lang w:val="en-US"/>
          </w:rPr>
          <w:delText>p</w:delText>
        </w:r>
      </w:del>
      <w:r>
        <w:rPr>
          <w:lang w:val="en-US"/>
        </w:rPr>
        <w:t xml:space="preserve">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sidRPr="00691F4C">
        <w:rPr>
          <w:color w:val="0070C0"/>
          <w:lang w:val="en-US"/>
          <w:rPrChange w:id="33" w:author="Sean Joseph Hughes" w:date="2022-04-10T17:26:00Z">
            <w:rPr>
              <w:lang w:val="en-US"/>
            </w:rPr>
          </w:rPrChange>
        </w:rPr>
        <w:t>Overall, t</w:t>
      </w:r>
      <w:r w:rsidRPr="00691F4C">
        <w:rPr>
          <w:color w:val="0070C0"/>
          <w:lang w:val="en-US"/>
          <w:rPrChange w:id="34" w:author="Sean Joseph Hughes" w:date="2022-04-10T17:26:00Z">
            <w:rPr>
              <w:lang w:val="en-US"/>
            </w:rPr>
          </w:rPrChange>
        </w:rPr>
        <w:t xml:space="preserve">he task consisted of </w:t>
      </w:r>
      <w:ins w:id="35" w:author="Sean Joseph Hughes" w:date="2022-04-10T15:34:00Z">
        <w:r w:rsidR="001A7E5C" w:rsidRPr="00691F4C">
          <w:rPr>
            <w:color w:val="0070C0"/>
            <w:lang w:val="en-US"/>
            <w:rPrChange w:id="36" w:author="Sean Joseph Hughes" w:date="2022-04-10T17:26:00Z">
              <w:rPr>
                <w:lang w:val="en-US"/>
              </w:rPr>
            </w:rPrChange>
          </w:rPr>
          <w:t xml:space="preserve">10 practice trials followed by </w:t>
        </w:r>
      </w:ins>
      <w:r w:rsidRPr="00691F4C">
        <w:rPr>
          <w:color w:val="0070C0"/>
          <w:lang w:val="en-US"/>
          <w:rPrChange w:id="37" w:author="Sean Joseph Hughes" w:date="2022-04-10T17:26:00Z">
            <w:rPr>
              <w:lang w:val="en-US"/>
            </w:rPr>
          </w:rPrChange>
        </w:rPr>
        <w:t xml:space="preserve">72 </w:t>
      </w:r>
      <w:ins w:id="38" w:author="Sean Joseph Hughes" w:date="2022-04-10T15:34:00Z">
        <w:r w:rsidR="001A7E5C" w:rsidRPr="00691F4C">
          <w:rPr>
            <w:color w:val="0070C0"/>
            <w:lang w:val="en-US"/>
            <w:rPrChange w:id="39" w:author="Sean Joseph Hughes" w:date="2022-04-10T17:26:00Z">
              <w:rPr>
                <w:lang w:val="en-US"/>
              </w:rPr>
            </w:rPrChange>
          </w:rPr>
          <w:t xml:space="preserve">test </w:t>
        </w:r>
      </w:ins>
      <w:r w:rsidRPr="00691F4C">
        <w:rPr>
          <w:color w:val="0070C0"/>
          <w:lang w:val="en-US"/>
          <w:rPrChange w:id="40" w:author="Sean Joseph Hughes" w:date="2022-04-10T17:26:00Z">
            <w:rPr>
              <w:lang w:val="en-US"/>
            </w:rPr>
          </w:rPrChange>
        </w:rPr>
        <w:t xml:space="preserve">trials. Each trial began with the presentation of a </w:t>
      </w:r>
      <w:ins w:id="41" w:author="Sean Joseph Hughes" w:date="2022-04-10T15:35:00Z">
        <w:r w:rsidR="001A7E5C" w:rsidRPr="00691F4C">
          <w:rPr>
            <w:color w:val="0070C0"/>
            <w:lang w:val="en-US"/>
            <w:rPrChange w:id="42" w:author="Sean Joseph Hughes" w:date="2022-04-10T17:26:00Z">
              <w:rPr>
                <w:lang w:val="en-US"/>
              </w:rPr>
            </w:rPrChange>
          </w:rPr>
          <w:t xml:space="preserve">fixation cross for 500ms, after which a </w:t>
        </w:r>
      </w:ins>
      <w:r w:rsidRPr="00691F4C">
        <w:rPr>
          <w:color w:val="0070C0"/>
          <w:lang w:val="en-US"/>
          <w:rPrChange w:id="43" w:author="Sean Joseph Hughes" w:date="2022-04-10T17:26:00Z">
            <w:rPr>
              <w:lang w:val="en-US"/>
            </w:rPr>
          </w:rPrChange>
        </w:rPr>
        <w:t xml:space="preserve">positive or negative prime stimulus </w:t>
      </w:r>
      <w:ins w:id="44" w:author="Sean Joseph Hughes" w:date="2022-04-10T15:35:00Z">
        <w:r w:rsidR="001A7E5C" w:rsidRPr="00691F4C">
          <w:rPr>
            <w:color w:val="0070C0"/>
            <w:lang w:val="en-US"/>
            <w:rPrChange w:id="45" w:author="Sean Joseph Hughes" w:date="2022-04-10T17:26:00Z">
              <w:rPr>
                <w:lang w:val="en-US"/>
              </w:rPr>
            </w:rPrChange>
          </w:rPr>
          <w:t xml:space="preserve">was presented </w:t>
        </w:r>
      </w:ins>
      <w:r w:rsidRPr="00691F4C">
        <w:rPr>
          <w:color w:val="0070C0"/>
          <w:lang w:val="en-US"/>
          <w:rPrChange w:id="46" w:author="Sean Joseph Hughes" w:date="2022-04-10T17:26:00Z">
            <w:rPr>
              <w:lang w:val="en-US"/>
            </w:rPr>
          </w:rPrChange>
        </w:rPr>
        <w:t xml:space="preserve">for </w:t>
      </w:r>
      <w:ins w:id="47" w:author="Sean Joseph Hughes" w:date="2022-04-10T15:35:00Z">
        <w:r w:rsidR="001A7E5C" w:rsidRPr="00691F4C">
          <w:rPr>
            <w:color w:val="0070C0"/>
            <w:lang w:val="en-US"/>
            <w:rPrChange w:id="48" w:author="Sean Joseph Hughes" w:date="2022-04-10T17:26:00Z">
              <w:rPr>
                <w:lang w:val="en-US"/>
              </w:rPr>
            </w:rPrChange>
          </w:rPr>
          <w:t>100</w:t>
        </w:r>
      </w:ins>
      <w:del w:id="49" w:author="Sean Joseph Hughes" w:date="2022-04-10T15:35:00Z">
        <w:r w:rsidRPr="00691F4C" w:rsidDel="001A7E5C">
          <w:rPr>
            <w:color w:val="0070C0"/>
            <w:lang w:val="en-US"/>
            <w:rPrChange w:id="50" w:author="Sean Joseph Hughes" w:date="2022-04-10T17:26:00Z">
              <w:rPr>
                <w:lang w:val="en-US"/>
              </w:rPr>
            </w:rPrChange>
          </w:rPr>
          <w:delText>75</w:delText>
        </w:r>
      </w:del>
      <w:r w:rsidRPr="00691F4C">
        <w:rPr>
          <w:color w:val="0070C0"/>
          <w:lang w:val="en-US"/>
          <w:rPrChange w:id="51" w:author="Sean Joseph Hughes" w:date="2022-04-10T17:26:00Z">
            <w:rPr>
              <w:lang w:val="en-US"/>
            </w:rPr>
          </w:rPrChange>
        </w:rPr>
        <w:t xml:space="preserve">ms, followed </w:t>
      </w:r>
      <w:ins w:id="52" w:author="Sean Joseph Hughes" w:date="2022-04-10T15:36:00Z">
        <w:r w:rsidR="001A7E5C" w:rsidRPr="00691F4C">
          <w:rPr>
            <w:color w:val="0070C0"/>
            <w:lang w:val="en-US"/>
            <w:rPrChange w:id="53" w:author="Sean Joseph Hughes" w:date="2022-04-10T17:26:00Z">
              <w:rPr>
                <w:lang w:val="en-US"/>
              </w:rPr>
            </w:rPrChange>
          </w:rPr>
          <w:t xml:space="preserve">a blank screen for </w:t>
        </w:r>
      </w:ins>
      <w:r w:rsidRPr="00691F4C">
        <w:rPr>
          <w:color w:val="0070C0"/>
          <w:lang w:val="en-US"/>
          <w:rPrChange w:id="54" w:author="Sean Joseph Hughes" w:date="2022-04-10T17:26:00Z">
            <w:rPr>
              <w:lang w:val="en-US"/>
            </w:rPr>
          </w:rPrChange>
        </w:rPr>
        <w:t xml:space="preserve">100ms </w:t>
      </w:r>
      <w:del w:id="55" w:author="Sean Joseph Hughes" w:date="2022-04-10T15:36:00Z">
        <w:r w:rsidRPr="00691F4C" w:rsidDel="001A7E5C">
          <w:rPr>
            <w:color w:val="0070C0"/>
            <w:lang w:val="en-US"/>
            <w:rPrChange w:id="56" w:author="Sean Joseph Hughes" w:date="2022-04-10T17:26:00Z">
              <w:rPr>
                <w:lang w:val="en-US"/>
              </w:rPr>
            </w:rPrChange>
          </w:rPr>
          <w:delText xml:space="preserve">later by a </w:delText>
        </w:r>
      </w:del>
      <w:ins w:id="57" w:author="Sean Joseph Hughes" w:date="2022-04-10T15:36:00Z">
        <w:r w:rsidR="001A7E5C" w:rsidRPr="00691F4C">
          <w:rPr>
            <w:color w:val="0070C0"/>
            <w:lang w:val="en-US"/>
            <w:rPrChange w:id="58" w:author="Sean Joseph Hughes" w:date="2022-04-10T17:26:00Z">
              <w:rPr>
                <w:lang w:val="en-US"/>
              </w:rPr>
            </w:rPrChange>
          </w:rPr>
          <w:t xml:space="preserve">and then a </w:t>
        </w:r>
      </w:ins>
      <w:r w:rsidRPr="00691F4C">
        <w:rPr>
          <w:color w:val="0070C0"/>
          <w:lang w:val="en-US"/>
          <w:rPrChange w:id="59" w:author="Sean Joseph Hughes" w:date="2022-04-10T17:26:00Z">
            <w:rPr>
              <w:lang w:val="en-US"/>
            </w:rPr>
          </w:rPrChange>
        </w:rPr>
        <w:t xml:space="preserve">target image (i.e., a Chinese </w:t>
      </w:r>
      <w:r w:rsidR="00434796" w:rsidRPr="00691F4C">
        <w:rPr>
          <w:color w:val="0070C0"/>
          <w:rPrChange w:id="60" w:author="Sean Joseph Hughes" w:date="2022-04-10T17:26:00Z">
            <w:rPr/>
          </w:rPrChange>
        </w:rPr>
        <w:t>pictograph</w:t>
      </w:r>
      <w:r w:rsidRPr="00691F4C">
        <w:rPr>
          <w:color w:val="0070C0"/>
          <w:lang w:val="en-US"/>
          <w:rPrChange w:id="61" w:author="Sean Joseph Hughes" w:date="2022-04-10T17:26:00Z">
            <w:rPr>
              <w:lang w:val="en-US"/>
            </w:rPr>
          </w:rPrChange>
        </w:rPr>
        <w:t>)</w:t>
      </w:r>
      <w:ins w:id="62" w:author="Sean Joseph Hughes" w:date="2022-04-10T15:36:00Z">
        <w:r w:rsidR="001A7E5C" w:rsidRPr="00691F4C">
          <w:rPr>
            <w:color w:val="0070C0"/>
            <w:lang w:val="en-US"/>
            <w:rPrChange w:id="63" w:author="Sean Joseph Hughes" w:date="2022-04-10T17:26:00Z">
              <w:rPr>
                <w:lang w:val="en-US"/>
              </w:rPr>
            </w:rPrChange>
          </w:rPr>
          <w:t>.</w:t>
        </w:r>
      </w:ins>
      <w:r w:rsidRPr="00691F4C">
        <w:rPr>
          <w:color w:val="0070C0"/>
          <w:lang w:val="en-US"/>
          <w:rPrChange w:id="64" w:author="Sean Joseph Hughes" w:date="2022-04-10T17:26:00Z">
            <w:rPr>
              <w:lang w:val="en-US"/>
            </w:rPr>
          </w:rPrChange>
        </w:rPr>
        <w:t xml:space="preserve"> </w:t>
      </w:r>
      <w:ins w:id="65" w:author="Sean Joseph Hughes" w:date="2022-04-10T15:36:00Z">
        <w:r w:rsidR="001A7E5C" w:rsidRPr="00691F4C">
          <w:rPr>
            <w:color w:val="0070C0"/>
            <w:lang w:val="en-US"/>
            <w:rPrChange w:id="66" w:author="Sean Joseph Hughes" w:date="2022-04-10T17:26:00Z">
              <w:rPr>
                <w:lang w:val="en-US"/>
              </w:rPr>
            </w:rPrChange>
          </w:rPr>
          <w:t xml:space="preserve">The target </w:t>
        </w:r>
      </w:ins>
      <w:del w:id="67" w:author="Sean Joseph Hughes" w:date="2022-04-10T15:36:00Z">
        <w:r w:rsidRPr="00691F4C" w:rsidDel="001A7E5C">
          <w:rPr>
            <w:color w:val="0070C0"/>
            <w:lang w:val="en-US"/>
            <w:rPrChange w:id="68" w:author="Sean Joseph Hughes" w:date="2022-04-10T17:26:00Z">
              <w:rPr>
                <w:lang w:val="en-US"/>
              </w:rPr>
            </w:rPrChange>
          </w:rPr>
          <w:delText xml:space="preserve">which </w:delText>
        </w:r>
      </w:del>
      <w:r w:rsidRPr="00691F4C">
        <w:rPr>
          <w:color w:val="0070C0"/>
          <w:lang w:val="en-US"/>
          <w:rPrChange w:id="69" w:author="Sean Joseph Hughes" w:date="2022-04-10T17:26:00Z">
            <w:rPr>
              <w:lang w:val="en-US"/>
            </w:rPr>
          </w:rPrChange>
        </w:rPr>
        <w:t xml:space="preserve">remained onscreen for 100ms, after which, a white noise image appeared and replaced the Chinese </w:t>
      </w:r>
      <w:r w:rsidR="002E532B" w:rsidRPr="00691F4C">
        <w:rPr>
          <w:color w:val="0070C0"/>
          <w:lang w:val="en-US"/>
          <w:rPrChange w:id="70" w:author="Sean Joseph Hughes" w:date="2022-04-10T17:26:00Z">
            <w:rPr>
              <w:lang w:val="en-US"/>
            </w:rPr>
          </w:rPrChange>
        </w:rPr>
        <w:t>pictograph</w:t>
      </w:r>
      <w:r w:rsidR="00BE3854" w:rsidRPr="00691F4C">
        <w:rPr>
          <w:color w:val="0070C0"/>
          <w:lang w:val="en-US"/>
          <w:rPrChange w:id="71" w:author="Sean Joseph Hughes" w:date="2022-04-10T17:26:00Z">
            <w:rPr>
              <w:lang w:val="en-US"/>
            </w:rPr>
          </w:rPrChange>
        </w:rPr>
        <w:t>.</w:t>
      </w:r>
      <w:r w:rsidRPr="00691F4C">
        <w:rPr>
          <w:color w:val="0070C0"/>
          <w:lang w:val="en-US"/>
          <w:rPrChange w:id="72" w:author="Sean Joseph Hughes" w:date="2022-04-10T17:26:00Z">
            <w:rPr>
              <w:lang w:val="en-US"/>
            </w:rPr>
          </w:rPrChange>
        </w:rPr>
        <w:t xml:space="preserve"> </w:t>
      </w:r>
      <w:r w:rsidR="00BE3854" w:rsidRPr="00691F4C">
        <w:rPr>
          <w:color w:val="0070C0"/>
          <w:lang w:val="en-US"/>
          <w:rPrChange w:id="73" w:author="Sean Joseph Hughes" w:date="2022-04-10T17:26:00Z">
            <w:rPr>
              <w:lang w:val="en-US"/>
            </w:rPr>
          </w:rPrChange>
        </w:rPr>
        <w:t xml:space="preserve">This mask remained onscreen until </w:t>
      </w:r>
      <w:r w:rsidRPr="00691F4C">
        <w:rPr>
          <w:color w:val="0070C0"/>
          <w:lang w:val="en-US"/>
          <w:rPrChange w:id="74" w:author="Sean Joseph Hughes" w:date="2022-04-10T17:26:00Z">
            <w:rPr>
              <w:lang w:val="en-US"/>
            </w:rPr>
          </w:rPrChange>
        </w:rPr>
        <w:t xml:space="preserve">the target stimulus was </w:t>
      </w:r>
      <w:del w:id="75" w:author="Sean Joseph Hughes" w:date="2022-04-10T15:36:00Z">
        <w:r w:rsidRPr="00691F4C" w:rsidDel="00A9240F">
          <w:rPr>
            <w:color w:val="0070C0"/>
            <w:lang w:val="en-US"/>
            <w:rPrChange w:id="76" w:author="Sean Joseph Hughes" w:date="2022-04-10T17:26:00Z">
              <w:rPr>
                <w:lang w:val="en-US"/>
              </w:rPr>
            </w:rPrChange>
          </w:rPr>
          <w:delText>evaluated</w:delText>
        </w:r>
        <w:r w:rsidR="00BE3854" w:rsidRPr="00691F4C" w:rsidDel="00A9240F">
          <w:rPr>
            <w:color w:val="0070C0"/>
            <w:lang w:val="en-US"/>
            <w:rPrChange w:id="77" w:author="Sean Joseph Hughes" w:date="2022-04-10T17:26:00Z">
              <w:rPr>
                <w:lang w:val="en-US"/>
              </w:rPr>
            </w:rPrChange>
          </w:rPr>
          <w:delText xml:space="preserve"> </w:delText>
        </w:r>
      </w:del>
      <w:ins w:id="78" w:author="Sean Joseph Hughes" w:date="2022-04-10T15:36:00Z">
        <w:r w:rsidR="00A9240F" w:rsidRPr="00691F4C">
          <w:rPr>
            <w:color w:val="0070C0"/>
            <w:lang w:val="en-US"/>
            <w:rPrChange w:id="79" w:author="Sean Joseph Hughes" w:date="2022-04-10T17:26:00Z">
              <w:rPr>
                <w:lang w:val="en-US"/>
              </w:rPr>
            </w:rPrChange>
          </w:rPr>
          <w:t xml:space="preserve">rated </w:t>
        </w:r>
      </w:ins>
      <w:r w:rsidR="00BE3854" w:rsidRPr="00691F4C">
        <w:rPr>
          <w:color w:val="0070C0"/>
          <w:lang w:val="en-US"/>
          <w:rPrChange w:id="80" w:author="Sean Joseph Hughes" w:date="2022-04-10T17:26:00Z">
            <w:rPr>
              <w:lang w:val="en-US"/>
            </w:rPr>
          </w:rPrChange>
        </w:rPr>
        <w:t xml:space="preserve">as </w:t>
      </w:r>
      <w:r w:rsidRPr="00691F4C">
        <w:rPr>
          <w:color w:val="0070C0"/>
          <w:lang w:val="en-US"/>
          <w:rPrChange w:id="81" w:author="Sean Joseph Hughes" w:date="2022-04-10T17:26:00Z">
            <w:rPr>
              <w:lang w:val="en-US"/>
            </w:rPr>
          </w:rPrChange>
        </w:rPr>
        <w:t xml:space="preserve">positive or negative using the E </w:t>
      </w:r>
      <w:r w:rsidR="00BE3854" w:rsidRPr="00691F4C">
        <w:rPr>
          <w:color w:val="0070C0"/>
          <w:lang w:val="en-US"/>
          <w:rPrChange w:id="82" w:author="Sean Joseph Hughes" w:date="2022-04-10T17:26:00Z">
            <w:rPr>
              <w:lang w:val="en-US"/>
            </w:rPr>
          </w:rPrChange>
        </w:rPr>
        <w:t xml:space="preserve">or </w:t>
      </w:r>
      <w:r w:rsidRPr="00691F4C">
        <w:rPr>
          <w:color w:val="0070C0"/>
          <w:lang w:val="en-US"/>
          <w:rPrChange w:id="83" w:author="Sean Joseph Hughes" w:date="2022-04-10T17:26:00Z">
            <w:rPr>
              <w:lang w:val="en-US"/>
            </w:rPr>
          </w:rPrChange>
        </w:rPr>
        <w:t xml:space="preserve">I </w:t>
      </w:r>
      <w:proofErr w:type="gramStart"/>
      <w:r w:rsidRPr="00691F4C">
        <w:rPr>
          <w:color w:val="0070C0"/>
          <w:lang w:val="en-US"/>
          <w:rPrChange w:id="84" w:author="Sean Joseph Hughes" w:date="2022-04-10T17:26:00Z">
            <w:rPr>
              <w:lang w:val="en-US"/>
            </w:rPr>
          </w:rPrChange>
        </w:rPr>
        <w:t>keys</w:t>
      </w:r>
      <w:proofErr w:type="gramEnd"/>
      <w:r w:rsidRPr="00691F4C">
        <w:rPr>
          <w:color w:val="0070C0"/>
          <w:lang w:val="en-US"/>
          <w:rPrChange w:id="85" w:author="Sean Joseph Hughes" w:date="2022-04-10T17:26:00Z">
            <w:rPr>
              <w:lang w:val="en-US"/>
            </w:rPr>
          </w:rPrChange>
        </w:rPr>
        <w:t xml:space="preserve"> respectively. </w:t>
      </w:r>
    </w:p>
    <w:p w14:paraId="6F331ED5" w14:textId="21B6C158"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w:t>
      </w:r>
      <w:proofErr w:type="gramStart"/>
      <w:r w:rsidR="00434796" w:rsidRPr="000278B0">
        <w:rPr>
          <w:lang w:val="en-US"/>
        </w:rPr>
        <w:t>similar to</w:t>
      </w:r>
      <w:proofErr w:type="gramEnd"/>
      <w:r w:rsidR="00434796" w:rsidRPr="000278B0">
        <w:rPr>
          <w:lang w:val="en-US"/>
        </w:rPr>
        <w:t xml:space="preserve">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w:t>
      </w:r>
      <w:ins w:id="86" w:author="Sean Joseph Hughes" w:date="2022-04-10T15:39:00Z">
        <w:r w:rsidR="00A9240F">
          <w:t xml:space="preserve">but with one important difference: </w:t>
        </w:r>
      </w:ins>
      <w:del w:id="87" w:author="Sean Joseph Hughes" w:date="2022-04-10T15:39:00Z">
        <w:r w:rsidR="00927B57" w:rsidRPr="000278B0" w:rsidDel="00A9240F">
          <w:delText xml:space="preserve">and </w:delText>
        </w:r>
      </w:del>
      <w:r w:rsidR="00927B57" w:rsidRPr="000278B0">
        <w:t xml:space="preserve">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4943A0">
        <w:rPr>
          <w:i/>
          <w:iCs/>
          <w:rPrChange w:id="88" w:author="Sean Joseph Hughes" w:date="2022-04-10T15:49:00Z">
            <w:rPr/>
          </w:rPrChange>
        </w:rPr>
        <w:t>only</w:t>
      </w:r>
      <w:r w:rsidR="00927B57" w:rsidRPr="000278B0">
        <w:t xml:space="preserve"> </w:t>
      </w:r>
      <w:r w:rsidR="00434796" w:rsidRPr="000278B0">
        <w:t>evaluate the pictograph whenever their opinion reflected the qualities of the pictograph itself.</w:t>
      </w:r>
      <w:r w:rsidR="00460EA9" w:rsidRPr="000278B0">
        <w:t xml:space="preserve"> </w:t>
      </w:r>
      <w:ins w:id="89" w:author="Sean Joseph Hughes" w:date="2022-04-10T15:47:00Z">
        <w:r w:rsidR="004943A0">
          <w:t xml:space="preserve">If their judgement was influenced by the </w:t>
        </w:r>
        <w:proofErr w:type="gramStart"/>
        <w:r w:rsidR="004943A0">
          <w:t>prime</w:t>
        </w:r>
        <w:proofErr w:type="gramEnd"/>
        <w:r w:rsidR="004943A0">
          <w:t xml:space="preserve"> then they should skip that trial. </w:t>
        </w:r>
      </w:ins>
      <w:r w:rsidR="00460EA9" w:rsidRPr="000278B0">
        <w:t xml:space="preserve">The AMPs used in our </w:t>
      </w:r>
      <w:r w:rsidR="006006F9">
        <w:t xml:space="preserve">conceptual </w:t>
      </w:r>
      <w:r w:rsidR="00460EA9" w:rsidRPr="000278B0">
        <w:t xml:space="preserve">replication were </w:t>
      </w:r>
      <w:proofErr w:type="gramStart"/>
      <w:r w:rsidR="00460EA9" w:rsidRPr="000278B0">
        <w:t>similar to</w:t>
      </w:r>
      <w:proofErr w:type="gramEnd"/>
      <w:r w:rsidR="00460EA9" w:rsidRPr="000278B0">
        <w:t xml:space="preserve"> those used by Payne et al. (2013) with two exceptions. </w:t>
      </w:r>
      <w:proofErr w:type="gramStart"/>
      <w:r w:rsidR="00460EA9" w:rsidRPr="000278B0">
        <w:t>First</w:t>
      </w:r>
      <w:proofErr w:type="gramEnd"/>
      <w:r w:rsidR="00460EA9" w:rsidRPr="000278B0">
        <w:t xml:space="preserve"> we use 72 rather than 120 </w:t>
      </w:r>
      <w:ins w:id="90" w:author="Sean Joseph Hughes" w:date="2022-04-10T15:49:00Z">
        <w:r w:rsidR="004943A0">
          <w:t xml:space="preserve">test </w:t>
        </w:r>
      </w:ins>
      <w:r w:rsidR="00460EA9" w:rsidRPr="000278B0">
        <w:t xml:space="preserve">trials in order to make </w:t>
      </w:r>
      <w:ins w:id="91" w:author="Sean Joseph Hughes" w:date="2022-04-10T15:49:00Z">
        <w:r w:rsidR="004943A0">
          <w:t xml:space="preserve">online </w:t>
        </w:r>
      </w:ins>
      <w:r w:rsidR="00460EA9" w:rsidRPr="000278B0">
        <w:t xml:space="preserve">completion of two AMPs manageable for participants. Second, whereas Payne et al. used </w:t>
      </w:r>
      <w:r w:rsidR="00460EA9" w:rsidRPr="000278B0">
        <w:lastRenderedPageBreak/>
        <w:t xml:space="preserve">valenced and neutral primes we only used valenced primes as </w:t>
      </w:r>
      <w:r w:rsidR="00F843CA" w:rsidRPr="000278B0">
        <w:t xml:space="preserve">- </w:t>
      </w:r>
      <w:r w:rsidR="00460EA9" w:rsidRPr="000278B0">
        <w:t xml:space="preserve">in </w:t>
      </w:r>
      <w:proofErr w:type="gramStart"/>
      <w:r w:rsidR="00E5547B">
        <w:t>the majority of</w:t>
      </w:r>
      <w:proofErr w:type="gramEnd"/>
      <w:r w:rsidR="00E5547B">
        <w:t xml:space="preserve"> </w:t>
      </w:r>
      <w:r w:rsidR="00460EA9" w:rsidRPr="000278B0">
        <w:t xml:space="preserve">AMP studies </w:t>
      </w:r>
      <w:r w:rsidR="00F843CA" w:rsidRPr="000278B0">
        <w:t>- only valenced primes are used</w:t>
      </w:r>
      <w:r w:rsidR="00460EA9" w:rsidRPr="000278B0">
        <w:t>.</w:t>
      </w:r>
      <w:r w:rsidR="00CA5784">
        <w:t xml:space="preserve"> </w:t>
      </w:r>
      <w:r w:rsidR="0021755E">
        <w:rPr>
          <w:rStyle w:val="FootnoteReference"/>
        </w:rPr>
        <w:footnoteReference w:id="6"/>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w:t>
      </w:r>
      <w:proofErr w:type="gramStart"/>
      <w:r>
        <w:t>partially-overlapping</w:t>
      </w:r>
      <w:proofErr w:type="gramEnd"/>
      <w:r>
        <w:t xml:space="preserve">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w:t>
      </w:r>
      <w:proofErr w:type="gramStart"/>
      <w:r w:rsidR="00866211">
        <w:t>in order to</w:t>
      </w:r>
      <w:proofErr w:type="gramEnd"/>
      <w:r w:rsidR="00866211">
        <w:t xml:space="preserve">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lastRenderedPageBreak/>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362908A" w:rsidR="00CB7C8D" w:rsidRDefault="00E45837" w:rsidP="00CB7C8D">
      <w:pPr>
        <w:pStyle w:val="Normal1"/>
        <w:ind w:firstLine="720"/>
        <w:rPr>
          <w:iCs/>
          <w:lang w:val="en-US"/>
        </w:rPr>
      </w:pPr>
      <w:r>
        <w:rPr>
          <w:b/>
          <w:lang w:val="en-US"/>
        </w:rPr>
        <w:t>Do E</w:t>
      </w:r>
      <w:r w:rsidR="00D5538D" w:rsidRPr="00E45837">
        <w:rPr>
          <w:b/>
          <w:lang w:val="en-US"/>
        </w:rPr>
        <w:t xml:space="preserve">ffects </w:t>
      </w:r>
      <w:proofErr w:type="gramStart"/>
      <w:r>
        <w:rPr>
          <w:b/>
          <w:lang w:val="en-US"/>
        </w:rPr>
        <w:t>On</w:t>
      </w:r>
      <w:proofErr w:type="gramEnd"/>
      <w:r>
        <w:rPr>
          <w:b/>
          <w:lang w:val="en-US"/>
        </w:rPr>
        <w:t xml:space="preserve">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r w:rsidR="00CC7C07">
        <w:rPr>
          <w:iCs/>
          <w:lang w:val="en-US"/>
        </w:rPr>
        <w:t xml:space="preserve">different from that of </w:t>
      </w:r>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proofErr w:type="gramStart"/>
      <w:r w:rsidR="00D5538D">
        <w:rPr>
          <w:i/>
          <w:lang w:val="en-US"/>
        </w:rPr>
        <w:t>t</w:t>
      </w:r>
      <w:r w:rsidR="00D5538D">
        <w:rPr>
          <w:iCs/>
          <w:lang w:val="en-US"/>
        </w:rPr>
        <w:t>(</w:t>
      </w:r>
      <w:proofErr w:type="gramEnd"/>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lastRenderedPageBreak/>
        <w:t>Discussion</w:t>
      </w:r>
    </w:p>
    <w:p w14:paraId="10DD12EC" w14:textId="74D85AB0" w:rsidR="00C46C51" w:rsidRDefault="0004713A" w:rsidP="00AE020A">
      <w:pPr>
        <w:pStyle w:val="Normal1"/>
        <w:ind w:firstLine="720"/>
        <w:rPr>
          <w:lang w:val="en-US"/>
        </w:rPr>
      </w:pPr>
      <w:r>
        <w:t xml:space="preserve">We </w:t>
      </w:r>
      <w:r w:rsidR="00DA649C">
        <w:t xml:space="preserve">did </w:t>
      </w:r>
      <w:r>
        <w:t xml:space="preserve">not </w:t>
      </w:r>
      <w:r w:rsidR="00393AC6">
        <w:t>replicat</w:t>
      </w:r>
      <w:r>
        <w:t>e</w:t>
      </w:r>
      <w:r w:rsidR="00393AC6">
        <w:t xml:space="preserve"> </w:t>
      </w:r>
      <w:r>
        <w:t xml:space="preserve">the finding that standard and skip AMP effects are </w:t>
      </w:r>
      <w:proofErr w:type="gramStart"/>
      <w:r>
        <w:t>similar to</w:t>
      </w:r>
      <w:proofErr w:type="gramEnd"/>
      <w:r>
        <w:t xml:space="preserve"> one another. </w:t>
      </w:r>
      <w:r w:rsidR="00393AC6">
        <w:t xml:space="preserve">Whereas </w:t>
      </w:r>
      <w:r>
        <w:t xml:space="preserve">Payne et al. (2013; Experiment 3) </w:t>
      </w:r>
      <w:r w:rsidR="00393AC6">
        <w:t>found no difference between a skip</w:t>
      </w:r>
      <w:r w:rsidR="002D201C">
        <w:t>-</w:t>
      </w:r>
      <w:r w:rsidR="00393AC6">
        <w:t xml:space="preserve"> and standard AMP we found </w:t>
      </w:r>
      <w:r w:rsidR="005A652D">
        <w:t xml:space="preserve">a </w:t>
      </w:r>
      <w:r w:rsidR="00393AC6">
        <w:t>difference between the two, such that scores on the standard AMP were significantly larger than those on the skip AMP</w:t>
      </w:r>
      <w:r w:rsidR="003A1441">
        <w:t xml:space="preserve"> (which were </w:t>
      </w:r>
      <w:r>
        <w:t xml:space="preserve">also </w:t>
      </w:r>
      <w:r w:rsidR="003A1441">
        <w:t>in the opposite direction to what the original authors found)</w:t>
      </w:r>
      <w:r w:rsidR="00393AC6">
        <w:t xml:space="preserve">. </w:t>
      </w:r>
      <w:proofErr w:type="gramStart"/>
      <w:r w:rsidR="00B828B4">
        <w:t>Thus</w:t>
      </w:r>
      <w:proofErr w:type="gramEnd"/>
      <w:r w:rsidR="00B828B4">
        <w:t xml:space="preserve"> </w:t>
      </w:r>
      <w:r w:rsidR="00FD3295">
        <w:t xml:space="preserve">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sidR="002D201C">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sidR="002D201C">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sidR="002D201C">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92" w:name="_3dy6vkm" w:colFirst="0" w:colLast="0"/>
      <w:bookmarkEnd w:id="92"/>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470A59D6"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w:t>
      </w:r>
      <w:r w:rsidR="00CA5784">
        <w:rPr>
          <w:lang w:val="en-US"/>
        </w:rPr>
        <w:t>better</w:t>
      </w:r>
      <w:r w:rsidR="00B868A3">
        <w:rPr>
          <w:lang w:val="en-US"/>
        </w:rPr>
        <w:t xml:space="preserve">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w:t>
      </w:r>
      <w:proofErr w:type="gramStart"/>
      <w:r w:rsidR="00EA1519">
        <w:rPr>
          <w:lang w:val="en-US"/>
        </w:rPr>
        <w:t>that evaluations</w:t>
      </w:r>
      <w:proofErr w:type="gramEnd"/>
      <w:r w:rsidR="00EA1519">
        <w:rPr>
          <w:lang w:val="en-US"/>
        </w:rPr>
        <w:t xml:space="preserve">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lastRenderedPageBreak/>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50359929"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 xml:space="preserve">A single factor </w:t>
      </w:r>
      <w:r w:rsidR="00265788">
        <w:rPr>
          <w:lang w:val="en-US"/>
        </w:rPr>
        <w:lastRenderedPageBreak/>
        <w:t>(</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73420FB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734CAFA6"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information</w:t>
      </w:r>
      <w:ins w:id="93" w:author="Sean Joseph Hughes" w:date="2022-04-10T15:53:00Z">
        <w:r w:rsidR="00306FA0">
          <w:rPr>
            <w:lang w:val="en-US"/>
          </w:rPr>
          <w:t xml:space="preserve"> (age and gender)</w:t>
        </w:r>
      </w:ins>
      <w:r w:rsidR="00E27C6D">
        <w:rPr>
          <w:lang w:val="en-US"/>
        </w:rPr>
        <w:t xml:space="preserve">,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29CE8676"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w:t>
      </w:r>
      <w:del w:id="94" w:author="Sean Joseph Hughes" w:date="2022-04-10T15:54:00Z">
        <w:r w:rsidR="009F20B1" w:rsidRPr="00BD2818" w:rsidDel="00306FA0">
          <w:delText xml:space="preserve">standard </w:delText>
        </w:r>
      </w:del>
      <w:ins w:id="95" w:author="Sean Joseph Hughes" w:date="2022-04-10T15:54:00Z">
        <w:r w:rsidR="00306FA0">
          <w:t>skip-</w:t>
        </w:r>
      </w:ins>
      <w:r w:rsidR="009F20B1" w:rsidRPr="00BD2818">
        <w:t>AMP</w:t>
      </w:r>
      <w:ins w:id="96" w:author="Sean Joseph Hughes" w:date="2022-04-10T15:27:00Z">
        <w:r w:rsidR="002442CB">
          <w:t xml:space="preserve"> outlined in Experiment 1</w:t>
        </w:r>
      </w:ins>
      <w:r w:rsidR="009F20B1" w:rsidRPr="00BD2818">
        <w:t xml:space="preserve">. </w:t>
      </w:r>
      <w:ins w:id="97" w:author="Sean Joseph Hughes" w:date="2022-04-10T15:55:00Z">
        <w:r w:rsidR="00306FA0">
          <w:t xml:space="preserve">These instructions emphasized that </w:t>
        </w:r>
      </w:ins>
      <w:del w:id="98" w:author="Sean Joseph Hughes" w:date="2022-04-10T15:55:00Z">
        <w:r w:rsidR="009F20B1" w:rsidRPr="00BD2818" w:rsidDel="00306FA0">
          <w:delText xml:space="preserve">They were </w:delText>
        </w:r>
      </w:del>
      <w:del w:id="99" w:author="Sean Joseph Hughes" w:date="2022-04-10T15:27:00Z">
        <w:r w:rsidR="009F20B1" w:rsidRPr="00BD2818" w:rsidDel="002442CB">
          <w:delText xml:space="preserve">also told </w:delText>
        </w:r>
      </w:del>
      <w:del w:id="100" w:author="Sean Joseph Hughes" w:date="2022-04-10T15:55:00Z">
        <w:r w:rsidR="009F20B1" w:rsidRPr="00BD2818" w:rsidDel="00306FA0">
          <w:delText xml:space="preserve">that </w:delText>
        </w:r>
      </w:del>
      <w:r w:rsidR="009F20B1" w:rsidRPr="00BD2818">
        <w:t xml:space="preserve">the first image </w:t>
      </w:r>
      <w:ins w:id="101" w:author="Sean Joseph Hughes" w:date="2022-04-10T15:55:00Z">
        <w:r w:rsidR="00306FA0">
          <w:t xml:space="preserve">(prime) </w:t>
        </w:r>
      </w:ins>
      <w:ins w:id="102" w:author="Sean Joseph Hughes" w:date="2022-04-10T15:27:00Z">
        <w:r w:rsidR="002442CB">
          <w:t>that appear</w:t>
        </w:r>
      </w:ins>
      <w:ins w:id="103" w:author="Sean Joseph Hughes" w:date="2022-04-10T15:55:00Z">
        <w:r w:rsidR="00306FA0">
          <w:t>s</w:t>
        </w:r>
      </w:ins>
      <w:ins w:id="104" w:author="Sean Joseph Hughes" w:date="2022-04-10T15:27:00Z">
        <w:r w:rsidR="002442CB">
          <w:t xml:space="preserve"> onscreen </w:t>
        </w:r>
      </w:ins>
      <w:r w:rsidR="009F20B1" w:rsidRPr="00BD2818">
        <w:t xml:space="preserve">can sometimes bias </w:t>
      </w:r>
      <w:del w:id="105" w:author="Sean Joseph Hughes" w:date="2022-04-10T15:55:00Z">
        <w:r w:rsidR="00337E83" w:rsidRPr="00BD2818" w:rsidDel="00306FA0">
          <w:delText xml:space="preserve">their </w:delText>
        </w:r>
      </w:del>
      <w:r w:rsidR="009F20B1" w:rsidRPr="00BD2818">
        <w:t>judgements of the Chinese pictograph</w:t>
      </w:r>
      <w:del w:id="106" w:author="Sean Joseph Hughes" w:date="2022-04-10T15:55:00Z">
        <w:r w:rsidR="009F20B1" w:rsidRPr="00BD2818" w:rsidDel="00306FA0">
          <w:delText>s</w:delText>
        </w:r>
      </w:del>
      <w:r w:rsidR="009F20B1" w:rsidRPr="00BD2818">
        <w:t xml:space="preserve"> </w:t>
      </w:r>
      <w:ins w:id="107" w:author="Sean Joseph Hughes" w:date="2022-04-10T15:27:00Z">
        <w:r w:rsidR="002442CB">
          <w:t>that follow</w:t>
        </w:r>
      </w:ins>
      <w:ins w:id="108" w:author="Sean Joseph Hughes" w:date="2022-04-10T15:55:00Z">
        <w:r w:rsidR="00306FA0">
          <w:t>s</w:t>
        </w:r>
      </w:ins>
      <w:ins w:id="109" w:author="Sean Joseph Hughes" w:date="2022-04-10T15:27:00Z">
        <w:r w:rsidR="002442CB">
          <w:t xml:space="preserve">, </w:t>
        </w:r>
      </w:ins>
      <w:r w:rsidR="009F20B1" w:rsidRPr="00BD2818">
        <w:t xml:space="preserve">and </w:t>
      </w:r>
      <w:ins w:id="110" w:author="Sean Joseph Hughes" w:date="2022-04-10T15:55:00Z">
        <w:r w:rsidR="00306FA0">
          <w:t xml:space="preserve">that they should </w:t>
        </w:r>
      </w:ins>
      <w:del w:id="111" w:author="Sean Joseph Hughes" w:date="2022-04-10T15:55:00Z">
        <w:r w:rsidR="009F20B1" w:rsidRPr="00BD2818" w:rsidDel="00306FA0">
          <w:delText xml:space="preserve">to </w:delText>
        </w:r>
      </w:del>
      <w:r w:rsidR="009F20B1" w:rsidRPr="00BD2818">
        <w:t xml:space="preserve">try their absolute best not to let this happen. After each trial they would be able to indicate if their judgement of the </w:t>
      </w:r>
      <w:ins w:id="112" w:author="Sean Joseph Hughes" w:date="2022-04-10T15:27:00Z">
        <w:r w:rsidR="002442CB">
          <w:t xml:space="preserve">Chinese </w:t>
        </w:r>
      </w:ins>
      <w:r w:rsidR="009F20B1" w:rsidRPr="00BD2818">
        <w:t xml:space="preserve">pictograph had been influenced by the first image </w:t>
      </w:r>
      <w:ins w:id="113" w:author="Sean Joseph Hughes" w:date="2022-04-10T15:28:00Z">
        <w:r w:rsidR="002442CB">
          <w:t xml:space="preserve">that appeared </w:t>
        </w:r>
      </w:ins>
      <w:r w:rsidR="009F20B1" w:rsidRPr="00BD2818">
        <w:t xml:space="preserve">by pressing the spacebar. If </w:t>
      </w:r>
      <w:r w:rsidR="00133C53" w:rsidRPr="00BD2818">
        <w:t>not,</w:t>
      </w:r>
      <w:r w:rsidR="009F20B1" w:rsidRPr="00BD2818">
        <w:t xml:space="preserve"> then they simply had to wait for the following trial.</w:t>
      </w:r>
    </w:p>
    <w:p w14:paraId="4A8745DF" w14:textId="5B6F632F" w:rsidR="002442CB" w:rsidRDefault="00337E83" w:rsidP="00FF666A">
      <w:pPr>
        <w:pStyle w:val="Normal1"/>
        <w:ind w:firstLine="720"/>
        <w:rPr>
          <w:ins w:id="114" w:author="Sean Joseph Hughes" w:date="2022-04-10T15:28:00Z"/>
        </w:rPr>
      </w:pPr>
      <w:r>
        <w:rPr>
          <w:lang w:val="en-US"/>
        </w:rPr>
        <w:t xml:space="preserve">The </w:t>
      </w:r>
      <w:del w:id="115" w:author="Sean Joseph Hughes" w:date="2022-04-10T15:28:00Z">
        <w:r w:rsidR="009A1DD1" w:rsidDel="002442CB">
          <w:rPr>
            <w:lang w:val="en-US"/>
          </w:rPr>
          <w:delText xml:space="preserve">task </w:delText>
        </w:r>
      </w:del>
      <w:ins w:id="116" w:author="Sean Joseph Hughes" w:date="2022-04-10T15:28:00Z">
        <w:r w:rsidR="002442CB">
          <w:rPr>
            <w:lang w:val="en-US"/>
          </w:rPr>
          <w:t xml:space="preserve">IA-AMP </w:t>
        </w:r>
      </w:ins>
      <w:r>
        <w:t>consisted of 10 practice trials followed by 12</w:t>
      </w:r>
      <w:r w:rsidRPr="002B12DB">
        <w:t xml:space="preserve">0 </w:t>
      </w:r>
      <w:r>
        <w:t xml:space="preserve">critical trials with similar parameters to the </w:t>
      </w:r>
      <w:del w:id="117" w:author="Sean Joseph Hughes" w:date="2022-04-10T15:56:00Z">
        <w:r w:rsidDel="00306FA0">
          <w:delText xml:space="preserve">standard </w:delText>
        </w:r>
      </w:del>
      <w:r>
        <w:t>AMP</w:t>
      </w:r>
      <w:ins w:id="118" w:author="Sean Joseph Hughes" w:date="2022-04-10T15:56:00Z">
        <w:r w:rsidR="00306FA0">
          <w:t>s</w:t>
        </w:r>
      </w:ins>
      <w:ins w:id="119" w:author="Sean Joseph Hughes" w:date="2022-04-10T15:28:00Z">
        <w:r w:rsidR="002442CB">
          <w:t xml:space="preserve"> </w:t>
        </w:r>
      </w:ins>
      <w:ins w:id="120" w:author="Sean Joseph Hughes" w:date="2022-04-10T15:56:00Z">
        <w:r w:rsidR="00306FA0">
          <w:t xml:space="preserve">used in Experiment </w:t>
        </w:r>
      </w:ins>
      <w:ins w:id="121" w:author="Sean Joseph Hughes" w:date="2022-04-10T15:57:00Z">
        <w:r w:rsidR="00E25A64">
          <w:t xml:space="preserve">1 </w:t>
        </w:r>
      </w:ins>
      <w:ins w:id="122" w:author="Sean Joseph Hughes" w:date="2022-04-10T15:28:00Z">
        <w:r w:rsidR="002442CB">
          <w:t xml:space="preserve">(i.e., </w:t>
        </w:r>
      </w:ins>
      <w:ins w:id="123" w:author="Sean Joseph Hughes" w:date="2022-04-10T15:56:00Z">
        <w:r w:rsidR="00306FA0">
          <w:t xml:space="preserve">a fixation cross for 500ms, a </w:t>
        </w:r>
      </w:ins>
      <w:ins w:id="124" w:author="Sean Joseph Hughes" w:date="2022-04-10T15:29:00Z">
        <w:r w:rsidR="002442CB">
          <w:t xml:space="preserve">valenced </w:t>
        </w:r>
        <w:r w:rsidR="002442CB">
          <w:rPr>
            <w:lang w:val="en-US"/>
          </w:rPr>
          <w:t xml:space="preserve">prime stimulus for </w:t>
        </w:r>
      </w:ins>
      <w:ins w:id="125" w:author="Sean Joseph Hughes" w:date="2022-04-10T15:56:00Z">
        <w:r w:rsidR="00306FA0">
          <w:rPr>
            <w:lang w:val="en-US"/>
          </w:rPr>
          <w:t>100</w:t>
        </w:r>
      </w:ins>
      <w:ins w:id="126" w:author="Sean Joseph Hughes" w:date="2022-04-10T15:29:00Z">
        <w:r w:rsidR="002442CB">
          <w:rPr>
            <w:lang w:val="en-US"/>
          </w:rPr>
          <w:t xml:space="preserve">ms, </w:t>
        </w:r>
      </w:ins>
      <w:ins w:id="127" w:author="Sean Joseph Hughes" w:date="2022-04-10T15:57:00Z">
        <w:r w:rsidR="00E25A64">
          <w:rPr>
            <w:lang w:val="en-US"/>
          </w:rPr>
          <w:t xml:space="preserve">followed by a blank screen for </w:t>
        </w:r>
      </w:ins>
      <w:ins w:id="128" w:author="Sean Joseph Hughes" w:date="2022-04-10T15:29:00Z">
        <w:r w:rsidR="002442CB">
          <w:rPr>
            <w:lang w:val="en-US"/>
          </w:rPr>
          <w:t>100ms</w:t>
        </w:r>
      </w:ins>
      <w:ins w:id="129" w:author="Sean Joseph Hughes" w:date="2022-04-10T15:57:00Z">
        <w:r w:rsidR="00E25A64">
          <w:rPr>
            <w:lang w:val="en-US"/>
          </w:rPr>
          <w:t>,</w:t>
        </w:r>
      </w:ins>
      <w:ins w:id="130" w:author="Sean Joseph Hughes" w:date="2022-04-10T15:29:00Z">
        <w:r w:rsidR="002442CB">
          <w:rPr>
            <w:lang w:val="en-US"/>
          </w:rPr>
          <w:t xml:space="preserve"> a target Chinese </w:t>
        </w:r>
        <w:r w:rsidR="002442CB">
          <w:t>pictograph</w:t>
        </w:r>
        <w:r w:rsidR="002442CB">
          <w:rPr>
            <w:lang w:val="en-US"/>
          </w:rPr>
          <w:t xml:space="preserve"> for 100ms, after which, a white noise image appeared and replaced that pictograph). </w:t>
        </w:r>
      </w:ins>
      <w:del w:id="131" w:author="Sean Joseph Hughes" w:date="2022-04-10T15:29:00Z">
        <w:r w:rsidDel="002442CB">
          <w:delText xml:space="preserve">. </w:delText>
        </w:r>
      </w:del>
    </w:p>
    <w:p w14:paraId="0810D17E" w14:textId="33537985" w:rsidR="009F20B1" w:rsidRPr="00D71177" w:rsidRDefault="00337E83" w:rsidP="00FF666A">
      <w:pPr>
        <w:pStyle w:val="Normal1"/>
        <w:ind w:firstLine="720"/>
      </w:pPr>
      <w:del w:id="132" w:author="Sean Joseph Hughes" w:date="2022-04-10T15:58:00Z">
        <w:r w:rsidDel="00E25A64">
          <w:lastRenderedPageBreak/>
          <w:delText>However, a</w:delText>
        </w:r>
      </w:del>
      <w:ins w:id="133" w:author="Sean Joseph Hughes" w:date="2022-04-10T15:58:00Z">
        <w:r w:rsidR="00E25A64">
          <w:t>A</w:t>
        </w:r>
      </w:ins>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1AC80D19"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ins w:id="134" w:author="Sean Joseph Hughes" w:date="2022-04-10T17:56:00Z">
        <w:r w:rsidR="005E0B99">
          <w:rPr>
            <w:rStyle w:val="FootnoteReference"/>
            <w:lang w:val="en-US"/>
          </w:rPr>
          <w:footnoteReference w:id="8"/>
        </w:r>
      </w:ins>
    </w:p>
    <w:p w14:paraId="7F80B040" w14:textId="0F27B101" w:rsidR="009F20B1" w:rsidRPr="00691F4C" w:rsidRDefault="007A7246">
      <w:pPr>
        <w:ind w:firstLine="720"/>
        <w:rPr>
          <w:ins w:id="154" w:author="Sean Joseph Hughes" w:date="2022-04-10T15:58:00Z"/>
          <w:color w:val="0070C0"/>
          <w:rPrChange w:id="155" w:author="Sean Joseph Hughes" w:date="2022-04-10T17:27:00Z">
            <w:rPr>
              <w:ins w:id="156" w:author="Sean Joseph Hughes" w:date="2022-04-10T15:58:00Z"/>
              <w:lang w:val="en-US"/>
            </w:rPr>
          </w:rPrChange>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ins w:id="157" w:author="Sean Joseph Hughes" w:date="2022-04-10T16:06:00Z">
        <w:r w:rsidR="002B6692" w:rsidRPr="00691F4C">
          <w:rPr>
            <w:color w:val="0070C0"/>
            <w:lang w:val="en-US"/>
            <w:rPrChange w:id="158" w:author="Sean Joseph Hughes" w:date="2022-04-10T17:27:00Z">
              <w:rPr>
                <w:lang w:val="en-US"/>
              </w:rPr>
            </w:rPrChange>
          </w:rPr>
          <w:t xml:space="preserve">Three </w:t>
        </w:r>
      </w:ins>
      <w:del w:id="159" w:author="Sean Joseph Hughes" w:date="2022-04-10T16:06:00Z">
        <w:r w:rsidR="00337E83" w:rsidRPr="00691F4C" w:rsidDel="002B6692">
          <w:rPr>
            <w:color w:val="0070C0"/>
            <w:lang w:val="en-US"/>
            <w:rPrChange w:id="160" w:author="Sean Joseph Hughes" w:date="2022-04-10T17:27:00Z">
              <w:rPr>
                <w:lang w:val="en-US"/>
              </w:rPr>
            </w:rPrChange>
          </w:rPr>
          <w:delText xml:space="preserve">A number of </w:delText>
        </w:r>
      </w:del>
      <w:ins w:id="161" w:author="Sean Joseph Hughes" w:date="2022-04-10T16:02:00Z">
        <w:r w:rsidR="002B6692" w:rsidRPr="00691F4C">
          <w:rPr>
            <w:color w:val="0070C0"/>
            <w:lang w:val="en-US"/>
            <w:rPrChange w:id="162" w:author="Sean Joseph Hughes" w:date="2022-04-10T17:27:00Z">
              <w:rPr>
                <w:lang w:val="en-US"/>
              </w:rPr>
            </w:rPrChange>
          </w:rPr>
          <w:t xml:space="preserve">exploratory </w:t>
        </w:r>
      </w:ins>
      <w:r w:rsidR="00337E83" w:rsidRPr="00691F4C">
        <w:rPr>
          <w:color w:val="0070C0"/>
          <w:lang w:val="en-US"/>
          <w:rPrChange w:id="163" w:author="Sean Joseph Hughes" w:date="2022-04-10T17:27:00Z">
            <w:rPr>
              <w:lang w:val="en-US"/>
            </w:rPr>
          </w:rPrChange>
        </w:rPr>
        <w:t>questions were asked</w:t>
      </w:r>
      <w:del w:id="164" w:author="Sean Joseph Hughes" w:date="2022-04-10T16:02:00Z">
        <w:r w:rsidR="00337E83" w:rsidRPr="00691F4C" w:rsidDel="002B6692">
          <w:rPr>
            <w:color w:val="0070C0"/>
            <w:lang w:val="en-US"/>
            <w:rPrChange w:id="165" w:author="Sean Joseph Hughes" w:date="2022-04-10T17:27:00Z">
              <w:rPr>
                <w:lang w:val="en-US"/>
              </w:rPr>
            </w:rPrChange>
          </w:rPr>
          <w:delText xml:space="preserve"> concerning the intentionality of prime influence and contingency memory</w:delText>
        </w:r>
      </w:del>
      <w:r w:rsidR="00337E83" w:rsidRPr="00691F4C">
        <w:rPr>
          <w:color w:val="0070C0"/>
          <w:lang w:val="en-US"/>
          <w:rPrChange w:id="166" w:author="Sean Joseph Hughes" w:date="2022-04-10T17:27:00Z">
            <w:rPr>
              <w:lang w:val="en-US"/>
            </w:rPr>
          </w:rPrChange>
        </w:rPr>
        <w:t>.</w:t>
      </w:r>
      <w:ins w:id="167" w:author="Sean Joseph Hughes" w:date="2022-04-10T16:02:00Z">
        <w:r w:rsidR="002B6692" w:rsidRPr="00691F4C">
          <w:rPr>
            <w:color w:val="0070C0"/>
            <w:lang w:val="en-US"/>
            <w:rPrChange w:id="168" w:author="Sean Joseph Hughes" w:date="2022-04-10T17:27:00Z">
              <w:rPr>
                <w:lang w:val="en-US"/>
              </w:rPr>
            </w:rPrChange>
          </w:rPr>
          <w:t xml:space="preserve"> </w:t>
        </w:r>
      </w:ins>
      <w:ins w:id="169" w:author="Sean Joseph Hughes" w:date="2022-04-10T16:06:00Z">
        <w:r w:rsidR="002B6692" w:rsidRPr="00691F4C">
          <w:rPr>
            <w:color w:val="0070C0"/>
            <w:lang w:val="en-US"/>
            <w:rPrChange w:id="170" w:author="Sean Joseph Hughes" w:date="2022-04-10T17:27:00Z">
              <w:rPr>
                <w:lang w:val="en-US"/>
              </w:rPr>
            </w:rPrChange>
          </w:rPr>
          <w:t xml:space="preserve">The first </w:t>
        </w:r>
      </w:ins>
      <w:ins w:id="171" w:author="Sean Joseph Hughes" w:date="2022-04-10T16:02:00Z">
        <w:r w:rsidR="002B6692" w:rsidRPr="00691F4C">
          <w:rPr>
            <w:color w:val="0070C0"/>
            <w:lang w:val="en-US"/>
            <w:rPrChange w:id="172" w:author="Sean Joseph Hughes" w:date="2022-04-10T17:27:00Z">
              <w:rPr>
                <w:lang w:val="en-US"/>
              </w:rPr>
            </w:rPrChange>
          </w:rPr>
          <w:t xml:space="preserve">centered on </w:t>
        </w:r>
      </w:ins>
      <w:ins w:id="173" w:author="Sean Joseph Hughes" w:date="2022-04-10T16:03:00Z">
        <w:r w:rsidR="002B6692" w:rsidRPr="00691F4C">
          <w:rPr>
            <w:i/>
            <w:iCs/>
            <w:color w:val="0070C0"/>
            <w:lang w:val="en-US"/>
            <w:rPrChange w:id="174" w:author="Sean Joseph Hughes" w:date="2022-04-10T17:27:00Z">
              <w:rPr>
                <w:i/>
                <w:iCs/>
                <w:lang w:val="en-US"/>
              </w:rPr>
            </w:rPrChange>
          </w:rPr>
          <w:t xml:space="preserve">prime </w:t>
        </w:r>
      </w:ins>
      <w:ins w:id="175" w:author="Sean Joseph Hughes" w:date="2022-04-10T16:02:00Z">
        <w:r w:rsidR="002B6692" w:rsidRPr="00691F4C">
          <w:rPr>
            <w:i/>
            <w:iCs/>
            <w:color w:val="0070C0"/>
            <w:lang w:val="en-US"/>
            <w:rPrChange w:id="176" w:author="Sean Joseph Hughes" w:date="2022-04-10T17:27:00Z">
              <w:rPr>
                <w:lang w:val="en-US"/>
              </w:rPr>
            </w:rPrChange>
          </w:rPr>
          <w:t>awareness</w:t>
        </w:r>
        <w:r w:rsidR="002B6692" w:rsidRPr="00691F4C">
          <w:rPr>
            <w:color w:val="0070C0"/>
            <w:lang w:val="en-US"/>
            <w:rPrChange w:id="177" w:author="Sean Joseph Hughes" w:date="2022-04-10T17:27:00Z">
              <w:rPr>
                <w:lang w:val="en-US"/>
              </w:rPr>
            </w:rPrChange>
          </w:rPr>
          <w:t xml:space="preserve"> (“</w:t>
        </w:r>
      </w:ins>
      <w:del w:id="178" w:author="Sean Joseph Hughes" w:date="2022-04-10T16:02:00Z">
        <w:r w:rsidR="00337E83" w:rsidRPr="00691F4C" w:rsidDel="002B6692">
          <w:rPr>
            <w:color w:val="0070C0"/>
            <w:lang w:val="en-US"/>
            <w:rPrChange w:id="179" w:author="Sean Joseph Hughes" w:date="2022-04-10T17:27:00Z">
              <w:rPr>
                <w:lang w:val="en-US"/>
              </w:rPr>
            </w:rPrChange>
          </w:rPr>
          <w:delText xml:space="preserve"> </w:delText>
        </w:r>
      </w:del>
      <w:ins w:id="180" w:author="Sean Joseph Hughes" w:date="2022-04-10T16:02:00Z">
        <w:r w:rsidR="002B6692" w:rsidRPr="00691F4C">
          <w:rPr>
            <w:color w:val="0070C0"/>
            <w:rPrChange w:id="181" w:author="Sean Joseph Hughes" w:date="2022-04-10T17:27:00Z">
              <w:rPr/>
            </w:rPrChange>
          </w:rPr>
          <w:t>Think back to the task you just completed. On how many trials was a valenced picture presented before the Chinese character? It is important that you are honest her</w:t>
        </w:r>
      </w:ins>
      <w:ins w:id="182" w:author="Sean Joseph Hughes" w:date="2022-04-10T16:03:00Z">
        <w:r w:rsidR="002B6692" w:rsidRPr="00691F4C">
          <w:rPr>
            <w:color w:val="0070C0"/>
            <w:rPrChange w:id="183" w:author="Sean Joseph Hughes" w:date="2022-04-10T17:27:00Z">
              <w:rPr/>
            </w:rPrChange>
          </w:rPr>
          <w:t>e.”) using a scale ranging from 1 (None) to 7 (All).</w:t>
        </w:r>
      </w:ins>
      <w:ins w:id="184" w:author="Sean Joseph Hughes" w:date="2022-04-10T16:04:00Z">
        <w:r w:rsidR="002B6692" w:rsidRPr="00691F4C">
          <w:rPr>
            <w:color w:val="0070C0"/>
            <w:rPrChange w:id="185" w:author="Sean Joseph Hughes" w:date="2022-04-10T17:27:00Z">
              <w:rPr/>
            </w:rPrChange>
          </w:rPr>
          <w:t xml:space="preserve"> </w:t>
        </w:r>
      </w:ins>
      <w:ins w:id="186" w:author="Sean Joseph Hughes" w:date="2022-04-10T16:07:00Z">
        <w:r w:rsidR="002B6692" w:rsidRPr="00691F4C">
          <w:rPr>
            <w:color w:val="0070C0"/>
            <w:rPrChange w:id="187" w:author="Sean Joseph Hughes" w:date="2022-04-10T17:27:00Z">
              <w:rPr/>
            </w:rPrChange>
          </w:rPr>
          <w:t xml:space="preserve">The second </w:t>
        </w:r>
      </w:ins>
      <w:ins w:id="188" w:author="Sean Joseph Hughes" w:date="2022-04-10T16:04:00Z">
        <w:r w:rsidR="002B6692" w:rsidRPr="00691F4C">
          <w:rPr>
            <w:color w:val="0070C0"/>
            <w:rPrChange w:id="189" w:author="Sean Joseph Hughes" w:date="2022-04-10T17:27:00Z">
              <w:rPr/>
            </w:rPrChange>
          </w:rPr>
          <w:t xml:space="preserve">indexed </w:t>
        </w:r>
        <w:r w:rsidR="002B6692" w:rsidRPr="00691F4C">
          <w:rPr>
            <w:i/>
            <w:iCs/>
            <w:color w:val="0070C0"/>
            <w:rPrChange w:id="190" w:author="Sean Joseph Hughes" w:date="2022-04-10T17:27:00Z">
              <w:rPr/>
            </w:rPrChange>
          </w:rPr>
          <w:t>intentional target stimulus responding</w:t>
        </w:r>
        <w:r w:rsidR="002B6692" w:rsidRPr="00691F4C">
          <w:rPr>
            <w:color w:val="0070C0"/>
            <w:rPrChange w:id="191" w:author="Sean Joseph Hughes" w:date="2022-04-10T17:27:00Z">
              <w:rPr/>
            </w:rPrChange>
          </w:rPr>
          <w:t xml:space="preserve"> (</w:t>
        </w:r>
      </w:ins>
      <w:ins w:id="192" w:author="Sean Joseph Hughes" w:date="2022-04-10T16:02:00Z">
        <w:r w:rsidR="002B6692" w:rsidRPr="00691F4C">
          <w:rPr>
            <w:color w:val="0070C0"/>
            <w:rPrChange w:id="193" w:author="Sean Joseph Hughes" w:date="2022-04-10T17:27:00Z">
              <w:rPr/>
            </w:rPrChange>
          </w:rPr>
          <w:t xml:space="preserve">“How often did you </w:t>
        </w:r>
        <w:r w:rsidR="002B6692" w:rsidRPr="00691F4C">
          <w:rPr>
            <w:iCs/>
            <w:color w:val="0070C0"/>
            <w:rPrChange w:id="194" w:author="Sean Joseph Hughes" w:date="2022-04-10T17:27:00Z">
              <w:rPr>
                <w:i/>
              </w:rPr>
            </w:rPrChange>
          </w:rPr>
          <w:t>intentionally</w:t>
        </w:r>
        <w:r w:rsidR="002B6692" w:rsidRPr="00691F4C">
          <w:rPr>
            <w:color w:val="0070C0"/>
            <w:rPrChange w:id="195" w:author="Sean Joseph Hughes" w:date="2022-04-10T17:27:00Z">
              <w:rPr/>
            </w:rPrChange>
          </w:rPr>
          <w:t xml:space="preserve"> base your rating of the Chinese symbol on the image that immediately appeared before it?”</w:t>
        </w:r>
      </w:ins>
      <w:ins w:id="196" w:author="Sean Joseph Hughes" w:date="2022-04-10T16:05:00Z">
        <w:r w:rsidR="002B6692" w:rsidRPr="00691F4C">
          <w:rPr>
            <w:color w:val="0070C0"/>
            <w:rPrChange w:id="197" w:author="Sean Joseph Hughes" w:date="2022-04-10T17:27:00Z">
              <w:rPr/>
            </w:rPrChange>
          </w:rPr>
          <w:t xml:space="preserve">). The </w:t>
        </w:r>
      </w:ins>
      <w:ins w:id="198" w:author="Sean Joseph Hughes" w:date="2022-04-10T16:07:00Z">
        <w:r w:rsidR="002B6692" w:rsidRPr="00691F4C">
          <w:rPr>
            <w:color w:val="0070C0"/>
            <w:rPrChange w:id="199" w:author="Sean Joseph Hughes" w:date="2022-04-10T17:27:00Z">
              <w:rPr/>
            </w:rPrChange>
          </w:rPr>
          <w:t xml:space="preserve">third </w:t>
        </w:r>
      </w:ins>
      <w:ins w:id="200" w:author="Sean Joseph Hughes" w:date="2022-04-10T16:05:00Z">
        <w:r w:rsidR="002B6692" w:rsidRPr="00691F4C">
          <w:rPr>
            <w:color w:val="0070C0"/>
            <w:rPrChange w:id="201" w:author="Sean Joseph Hughes" w:date="2022-04-10T17:27:00Z">
              <w:rPr/>
            </w:rPrChange>
          </w:rPr>
          <w:t xml:space="preserve">centered on </w:t>
        </w:r>
        <w:r w:rsidR="002B6692" w:rsidRPr="00691F4C">
          <w:rPr>
            <w:i/>
            <w:iCs/>
            <w:color w:val="0070C0"/>
            <w:rPrChange w:id="202" w:author="Sean Joseph Hughes" w:date="2022-04-10T17:27:00Z">
              <w:rPr/>
            </w:rPrChange>
          </w:rPr>
          <w:t>unintentional target stimulus responding</w:t>
        </w:r>
        <w:r w:rsidR="002B6692" w:rsidRPr="00691F4C">
          <w:rPr>
            <w:color w:val="0070C0"/>
            <w:rPrChange w:id="203" w:author="Sean Joseph Hughes" w:date="2022-04-10T17:27:00Z">
              <w:rPr/>
            </w:rPrChange>
          </w:rPr>
          <w:t xml:space="preserve"> (</w:t>
        </w:r>
      </w:ins>
      <w:ins w:id="204" w:author="Sean Joseph Hughes" w:date="2022-04-10T16:02:00Z">
        <w:r w:rsidR="002B6692" w:rsidRPr="00691F4C">
          <w:rPr>
            <w:color w:val="0070C0"/>
            <w:rPrChange w:id="205" w:author="Sean Joseph Hughes" w:date="2022-04-10T17:27:00Z">
              <w:rPr/>
            </w:rPrChange>
          </w:rPr>
          <w:t xml:space="preserve">“How often do you think that your rating of the Chinese symbol was </w:t>
        </w:r>
        <w:r w:rsidR="002B6692" w:rsidRPr="00691F4C">
          <w:rPr>
            <w:iCs/>
            <w:color w:val="0070C0"/>
            <w:rPrChange w:id="206" w:author="Sean Joseph Hughes" w:date="2022-04-10T17:27:00Z">
              <w:rPr>
                <w:i/>
              </w:rPr>
            </w:rPrChange>
          </w:rPr>
          <w:t>unintentionally</w:t>
        </w:r>
        <w:r w:rsidR="002B6692" w:rsidRPr="00691F4C">
          <w:rPr>
            <w:color w:val="0070C0"/>
            <w:rPrChange w:id="207" w:author="Sean Joseph Hughes" w:date="2022-04-10T17:27:00Z">
              <w:rPr/>
            </w:rPrChange>
          </w:rPr>
          <w:t xml:space="preserve"> influenced by the pictures that appeared immediately before those symbols?”</w:t>
        </w:r>
      </w:ins>
      <w:ins w:id="208" w:author="Sean Joseph Hughes" w:date="2022-04-10T16:06:00Z">
        <w:r w:rsidR="002B6692" w:rsidRPr="00691F4C">
          <w:rPr>
            <w:color w:val="0070C0"/>
            <w:rPrChange w:id="209" w:author="Sean Joseph Hughes" w:date="2022-04-10T17:27:00Z">
              <w:rPr/>
            </w:rPrChange>
          </w:rPr>
          <w:t>). Both questions were responded to using a scale ranging from 1 (Never) to 7 (Almost always).</w:t>
        </w:r>
      </w:ins>
      <w:ins w:id="210" w:author="Sean Joseph Hughes" w:date="2022-04-10T16:07:00Z">
        <w:r w:rsidR="002B6692" w:rsidRPr="00691F4C">
          <w:rPr>
            <w:color w:val="0070C0"/>
            <w:rPrChange w:id="211" w:author="Sean Joseph Hughes" w:date="2022-04-10T17:27:00Z">
              <w:rPr/>
            </w:rPrChange>
          </w:rPr>
          <w:t xml:space="preserve"> Finally, we asked participants if we </w:t>
        </w:r>
        <w:r w:rsidR="00FA0A32" w:rsidRPr="00691F4C">
          <w:rPr>
            <w:color w:val="0070C0"/>
            <w:rPrChange w:id="212" w:author="Sean Joseph Hughes" w:date="2022-04-10T17:27:00Z">
              <w:rPr/>
            </w:rPrChange>
          </w:rPr>
          <w:t>should exclude their data for any reason (e.g., computer malfunction or a distraction d</w:t>
        </w:r>
      </w:ins>
      <w:ins w:id="213" w:author="Sean Joseph Hughes" w:date="2022-04-10T16:08:00Z">
        <w:r w:rsidR="00FA0A32" w:rsidRPr="00691F4C">
          <w:rPr>
            <w:color w:val="0070C0"/>
            <w:rPrChange w:id="214" w:author="Sean Joseph Hughes" w:date="2022-04-10T17:27:00Z">
              <w:rPr/>
            </w:rPrChange>
          </w:rPr>
          <w:t xml:space="preserve">uring the study). </w:t>
        </w:r>
      </w:ins>
      <w:r w:rsidR="00337E83" w:rsidRPr="00691F4C">
        <w:rPr>
          <w:color w:val="0070C0"/>
          <w:lang w:val="en-US"/>
          <w:rPrChange w:id="215" w:author="Sean Joseph Hughes" w:date="2022-04-10T17:27:00Z">
            <w:rPr>
              <w:lang w:val="en-US"/>
            </w:rPr>
          </w:rPrChange>
        </w:rPr>
        <w:t xml:space="preserve">These items were exploratory in nature </w:t>
      </w:r>
      <w:r w:rsidR="00133C53" w:rsidRPr="00691F4C">
        <w:rPr>
          <w:color w:val="0070C0"/>
          <w:lang w:val="en-US"/>
          <w:rPrChange w:id="216" w:author="Sean Joseph Hughes" w:date="2022-04-10T17:27:00Z">
            <w:rPr>
              <w:lang w:val="en-US"/>
            </w:rPr>
          </w:rPrChange>
        </w:rPr>
        <w:t>were not part of our preregistered analyses</w:t>
      </w:r>
      <w:r w:rsidR="00337E83" w:rsidRPr="00691F4C">
        <w:rPr>
          <w:color w:val="0070C0"/>
          <w:lang w:val="en-US"/>
          <w:rPrChange w:id="217" w:author="Sean Joseph Hughes" w:date="2022-04-10T17:27:00Z">
            <w:rPr>
              <w:lang w:val="en-US"/>
            </w:rPr>
          </w:rPrChange>
        </w:rPr>
        <w:t xml:space="preserve">. </w:t>
      </w:r>
    </w:p>
    <w:p w14:paraId="68C45511" w14:textId="00BE3B26" w:rsidR="00E25A64" w:rsidDel="00FA0A32" w:rsidRDefault="00E25A64" w:rsidP="00B3311A">
      <w:pPr>
        <w:ind w:firstLine="720"/>
        <w:rPr>
          <w:del w:id="218" w:author="Sean Joseph Hughes" w:date="2022-04-10T16:08:00Z"/>
          <w:lang w:val="en-US"/>
        </w:rPr>
      </w:pP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9"/>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3D33F5F6" w:rsidR="00B53C37" w:rsidRPr="002622F5" w:rsidRDefault="007A7246" w:rsidP="00B53C37">
      <w:pPr>
        <w:pStyle w:val="Normal1"/>
        <w:ind w:firstLine="720"/>
        <w:rPr>
          <w:lang w:val="en-US"/>
        </w:rPr>
      </w:pPr>
      <w:r>
        <w:rPr>
          <w:b/>
          <w:lang w:val="en-US"/>
        </w:rPr>
        <w:t xml:space="preserve">Was There Evidence </w:t>
      </w:r>
      <w:proofErr w:type="gramStart"/>
      <w:r>
        <w:rPr>
          <w:b/>
          <w:lang w:val="en-US"/>
        </w:rPr>
        <w:t>For</w:t>
      </w:r>
      <w:proofErr w:type="gramEnd"/>
      <w:r>
        <w:rPr>
          <w:b/>
          <w:lang w:val="en-US"/>
        </w:rPr>
        <w:t xml:space="preserve">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 xml:space="preserve">each trial as the </w:t>
      </w:r>
      <w:r w:rsidR="00B53C37" w:rsidRPr="002622F5">
        <w:rPr>
          <w:lang w:val="en-US"/>
        </w:rPr>
        <w:lastRenderedPageBreak/>
        <w:t>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w:t>
      </w:r>
      <w:ins w:id="219" w:author="Jamie Cummins" w:date="2022-04-21T16:05:00Z">
        <w:r w:rsidR="008D6634">
          <w:rPr>
            <w:lang w:val="en-US"/>
          </w:rPr>
          <w:t xml:space="preserve">, trial type, and </w:t>
        </w:r>
      </w:ins>
      <w:ins w:id="220" w:author="Jamie Cummins" w:date="2022-04-21T16:07:00Z">
        <w:r w:rsidR="008D6634">
          <w:rPr>
            <w:lang w:val="en-US"/>
          </w:rPr>
          <w:t>prime identity</w:t>
        </w:r>
      </w:ins>
      <w:ins w:id="221" w:author="Jamie Cummins" w:date="2022-04-21T16:05:00Z">
        <w:r w:rsidR="008D6634">
          <w:rPr>
            <w:lang w:val="en-US"/>
          </w:rPr>
          <w:t xml:space="preserve"> </w:t>
        </w:r>
      </w:ins>
      <w:del w:id="222" w:author="Jamie Cummins" w:date="2022-04-21T16:07:00Z">
        <w:r w:rsidR="00B53C37" w:rsidRPr="002622F5" w:rsidDel="008D6634">
          <w:rPr>
            <w:lang w:val="en-US"/>
          </w:rPr>
          <w:delText xml:space="preserve"> </w:delText>
        </w:r>
      </w:del>
      <w:r w:rsidR="00B53C37" w:rsidRPr="002622F5">
        <w:rPr>
          <w:lang w:val="en-US"/>
        </w:rPr>
        <w:t xml:space="preserve">(i.e., the hierarchical nature of the data). </w:t>
      </w:r>
      <w:ins w:id="223" w:author="Jamie Cummins" w:date="2022-04-21T16:05:00Z">
        <w:r w:rsidR="008D6634">
          <w:rPr>
            <w:lang w:val="en-US"/>
          </w:rPr>
          <w:t>Specifically, we modelled trial type as a</w:t>
        </w:r>
      </w:ins>
      <w:ins w:id="224" w:author="Jamie Cummins" w:date="2022-04-21T16:06:00Z">
        <w:r w:rsidR="008D6634">
          <w:rPr>
            <w:lang w:val="en-US"/>
          </w:rPr>
          <w:t xml:space="preserve"> random slope nested within a random</w:t>
        </w:r>
      </w:ins>
      <w:ins w:id="225" w:author="Jamie Cummins" w:date="2022-04-21T16:07:00Z">
        <w:r w:rsidR="008D6634">
          <w:rPr>
            <w:lang w:val="en-US"/>
          </w:rPr>
          <w:t xml:space="preserve"> intercept for participant, as well as modelling prime identity as a random intercept. </w:t>
        </w:r>
      </w:ins>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ins w:id="226" w:author="Jamie Cummins" w:date="2022-04-21T16:09:00Z">
        <w:r w:rsidR="008D6634">
          <w:rPr>
            <w:highlight w:val="white"/>
            <w:lang w:val="en-US"/>
          </w:rPr>
          <w:t>69</w:t>
        </w:r>
      </w:ins>
      <w:del w:id="227" w:author="Jamie Cummins" w:date="2022-04-21T16:09:00Z">
        <w:r w:rsidR="009349A9" w:rsidDel="008D6634">
          <w:rPr>
            <w:highlight w:val="white"/>
            <w:lang w:val="en-US"/>
          </w:rPr>
          <w:delText>23</w:delText>
        </w:r>
      </w:del>
      <w:r w:rsidR="00B53C37" w:rsidRPr="002622F5">
        <w:rPr>
          <w:lang w:val="en-US"/>
        </w:rPr>
        <w:t>, 95% CI [</w:t>
      </w:r>
      <w:ins w:id="228" w:author="Jamie Cummins" w:date="2022-04-21T16:09:00Z">
        <w:r w:rsidR="008D6634">
          <w:rPr>
            <w:highlight w:val="white"/>
            <w:lang w:val="en-US"/>
          </w:rPr>
          <w:t>2.81</w:t>
        </w:r>
      </w:ins>
      <w:del w:id="229" w:author="Jamie Cummins" w:date="2022-04-21T16:09:00Z">
        <w:r w:rsidR="00B53C37" w:rsidRPr="002622F5" w:rsidDel="008D6634">
          <w:rPr>
            <w:highlight w:val="white"/>
            <w:lang w:val="en-US"/>
          </w:rPr>
          <w:delText>3.</w:delText>
        </w:r>
        <w:r w:rsidR="009349A9" w:rsidDel="008D6634">
          <w:rPr>
            <w:highlight w:val="white"/>
            <w:lang w:val="en-US"/>
          </w:rPr>
          <w:delText>02</w:delText>
        </w:r>
      </w:del>
      <w:r w:rsidR="00B53C37" w:rsidRPr="002622F5">
        <w:rPr>
          <w:highlight w:val="white"/>
          <w:lang w:val="en-US"/>
        </w:rPr>
        <w:t xml:space="preserve">, </w:t>
      </w:r>
      <w:ins w:id="230" w:author="Jamie Cummins" w:date="2022-04-21T16:09:00Z">
        <w:r w:rsidR="008D6634">
          <w:rPr>
            <w:highlight w:val="white"/>
            <w:lang w:val="en-US"/>
          </w:rPr>
          <w:t>4.85</w:t>
        </w:r>
      </w:ins>
      <w:del w:id="231" w:author="Jamie Cummins" w:date="2022-04-21T16:09:00Z">
        <w:r w:rsidR="00B53C37" w:rsidRPr="002622F5" w:rsidDel="008D6634">
          <w:rPr>
            <w:highlight w:val="white"/>
            <w:lang w:val="en-US"/>
          </w:rPr>
          <w:delText>3.</w:delText>
        </w:r>
        <w:r w:rsidR="009349A9" w:rsidDel="008D6634">
          <w:rPr>
            <w:highlight w:val="white"/>
            <w:lang w:val="en-US"/>
          </w:rPr>
          <w:delText>46</w:delText>
        </w:r>
      </w:del>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commentRangeStart w:id="232"/>
      <w:del w:id="233" w:author="Sean Joseph Hughes" w:date="2022-04-11T16:50:00Z">
        <w:r w:rsidR="00F20344" w:rsidRPr="00F63BC6" w:rsidDel="00F63BC6">
          <w:rPr>
            <w:rStyle w:val="FootnoteReference"/>
            <w:color w:val="4F81BD" w:themeColor="accent1"/>
            <w:lang w:val="en-US"/>
            <w:rPrChange w:id="234" w:author="Sean Joseph Hughes" w:date="2022-04-11T16:50:00Z">
              <w:rPr>
                <w:rStyle w:val="FootnoteReference"/>
                <w:lang w:val="en-US"/>
              </w:rPr>
            </w:rPrChange>
          </w:rPr>
          <w:footnoteReference w:id="10"/>
        </w:r>
      </w:del>
      <w:ins w:id="237" w:author="Sean Joseph Hughes" w:date="2022-04-11T16:49:00Z">
        <w:r w:rsidR="00F63BC6" w:rsidRPr="00F63BC6">
          <w:rPr>
            <w:color w:val="4F81BD" w:themeColor="accent1"/>
            <w:rPrChange w:id="238" w:author="Sean Joseph Hughes" w:date="2022-04-11T16:50:00Z">
              <w:rPr/>
            </w:rPrChange>
          </w:rPr>
          <w:t xml:space="preserve">The mean and standard deviations for standard and IA-AMP effects can be found in </w:t>
        </w:r>
      </w:ins>
      <w:ins w:id="239" w:author="Sean Joseph Hughes" w:date="2022-04-11T16:50:00Z">
        <w:r w:rsidR="00F63BC6" w:rsidRPr="00F63BC6">
          <w:rPr>
            <w:color w:val="4F81BD" w:themeColor="accent1"/>
            <w:rPrChange w:id="240" w:author="Sean Joseph Hughes" w:date="2022-04-11T16:50:00Z">
              <w:rPr/>
            </w:rPrChange>
          </w:rPr>
          <w:t>Tables 1 and 2 respectively</w:t>
        </w:r>
      </w:ins>
      <w:commentRangeEnd w:id="232"/>
      <w:ins w:id="241" w:author="Sean Joseph Hughes" w:date="2022-04-11T16:51:00Z">
        <w:r w:rsidR="00F63BC6">
          <w:rPr>
            <w:rStyle w:val="CommentReference"/>
          </w:rPr>
          <w:commentReference w:id="232"/>
        </w:r>
      </w:ins>
      <w:ins w:id="242" w:author="Sean Joseph Hughes" w:date="2022-04-11T16:49:00Z">
        <w:r w:rsidR="00F63BC6">
          <w:t>.</w:t>
        </w:r>
      </w:ins>
    </w:p>
    <w:p w14:paraId="7CF31F29" w14:textId="27051E07" w:rsidR="00687CE5" w:rsidRPr="002622F5" w:rsidRDefault="007A7246" w:rsidP="00687CE5">
      <w:pPr>
        <w:pStyle w:val="Normal1"/>
        <w:ind w:firstLine="720"/>
        <w:rPr>
          <w:highlight w:val="white"/>
          <w:lang w:val="en-US"/>
        </w:rPr>
      </w:pPr>
      <w:r>
        <w:rPr>
          <w:b/>
          <w:lang w:val="en-US"/>
        </w:rPr>
        <w:t xml:space="preserve">Are AMP Effects Moderated </w:t>
      </w:r>
      <w:proofErr w:type="gramStart"/>
      <w:r>
        <w:rPr>
          <w:b/>
          <w:lang w:val="en-US"/>
        </w:rPr>
        <w:t>B</w:t>
      </w:r>
      <w:r w:rsidR="00B53C37" w:rsidRPr="007A7246">
        <w:rPr>
          <w:b/>
          <w:lang w:val="en-US"/>
        </w:rPr>
        <w:t>y</w:t>
      </w:r>
      <w:proofErr w:type="gramEnd"/>
      <w:r w:rsidR="00B53C37" w:rsidRPr="007A7246">
        <w:rPr>
          <w:b/>
          <w:lang w:val="en-US"/>
        </w:rPr>
        <w:t xml:space="preserve">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 xml:space="preserve">trials, OR = </w:t>
      </w:r>
      <w:ins w:id="243" w:author="Jamie Cummins" w:date="2022-04-21T16:09:00Z">
        <w:r w:rsidR="008D6634">
          <w:rPr>
            <w:highlight w:val="white"/>
            <w:lang w:val="en-US"/>
          </w:rPr>
          <w:t>31</w:t>
        </w:r>
      </w:ins>
      <w:del w:id="244" w:author="Jamie Cummins" w:date="2022-04-21T16:09:00Z">
        <w:r w:rsidR="00B53C37" w:rsidRPr="002622F5" w:rsidDel="008D6634">
          <w:rPr>
            <w:highlight w:val="white"/>
            <w:lang w:val="en-US"/>
          </w:rPr>
          <w:delText>1</w:delText>
        </w:r>
        <w:r w:rsidR="00687CE5" w:rsidDel="008D6634">
          <w:rPr>
            <w:highlight w:val="white"/>
            <w:lang w:val="en-US"/>
          </w:rPr>
          <w:delText>5</w:delText>
        </w:r>
      </w:del>
      <w:r w:rsidR="00687CE5">
        <w:rPr>
          <w:highlight w:val="white"/>
          <w:lang w:val="en-US"/>
        </w:rPr>
        <w:t>.</w:t>
      </w:r>
      <w:ins w:id="245" w:author="Jamie Cummins" w:date="2022-04-21T16:09:00Z">
        <w:r w:rsidR="008D6634">
          <w:rPr>
            <w:highlight w:val="white"/>
            <w:lang w:val="en-US"/>
          </w:rPr>
          <w:t>59</w:t>
        </w:r>
      </w:ins>
      <w:del w:id="246" w:author="Jamie Cummins" w:date="2022-04-21T16:09:00Z">
        <w:r w:rsidR="00687CE5" w:rsidDel="008D6634">
          <w:rPr>
            <w:highlight w:val="white"/>
            <w:lang w:val="en-US"/>
          </w:rPr>
          <w:delText>61</w:delText>
        </w:r>
      </w:del>
      <w:r w:rsidR="00B53C37" w:rsidRPr="002622F5">
        <w:rPr>
          <w:highlight w:val="white"/>
          <w:lang w:val="en-US"/>
        </w:rPr>
        <w:t>, 95% CI [</w:t>
      </w:r>
      <w:ins w:id="247" w:author="Jamie Cummins" w:date="2022-04-21T16:09:00Z">
        <w:r w:rsidR="008D6634">
          <w:rPr>
            <w:highlight w:val="white"/>
            <w:lang w:val="en-US"/>
          </w:rPr>
          <w:t>24.79</w:t>
        </w:r>
      </w:ins>
      <w:del w:id="248" w:author="Jamie Cummins" w:date="2022-04-21T16:09:00Z">
        <w:r w:rsidR="00B53C37" w:rsidRPr="002622F5" w:rsidDel="008D6634">
          <w:rPr>
            <w:highlight w:val="white"/>
            <w:lang w:val="en-US"/>
          </w:rPr>
          <w:delText>1</w:delText>
        </w:r>
        <w:r w:rsidR="00687CE5" w:rsidDel="008D6634">
          <w:rPr>
            <w:highlight w:val="white"/>
            <w:lang w:val="en-US"/>
          </w:rPr>
          <w:delText>3.17</w:delText>
        </w:r>
      </w:del>
      <w:r w:rsidR="00B53C37" w:rsidRPr="002622F5">
        <w:rPr>
          <w:highlight w:val="white"/>
          <w:lang w:val="en-US"/>
        </w:rPr>
        <w:t xml:space="preserve">, </w:t>
      </w:r>
      <w:ins w:id="249" w:author="Jamie Cummins" w:date="2022-04-21T16:09:00Z">
        <w:r w:rsidR="008D6634">
          <w:rPr>
            <w:highlight w:val="white"/>
            <w:lang w:val="en-US"/>
          </w:rPr>
          <w:t>40.28</w:t>
        </w:r>
      </w:ins>
      <w:del w:id="250" w:author="Jamie Cummins" w:date="2022-04-21T16:09:00Z">
        <w:r w:rsidR="00B53C37" w:rsidRPr="002622F5" w:rsidDel="008D6634">
          <w:rPr>
            <w:highlight w:val="white"/>
            <w:lang w:val="en-US"/>
          </w:rPr>
          <w:delText>1</w:delText>
        </w:r>
        <w:r w:rsidR="00687CE5" w:rsidDel="008D6634">
          <w:rPr>
            <w:highlight w:val="white"/>
            <w:lang w:val="en-US"/>
          </w:rPr>
          <w:delText>8.49</w:delText>
        </w:r>
      </w:del>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w:t>
      </w:r>
      <w:proofErr w:type="gramStart"/>
      <w:r w:rsidR="007A7246">
        <w:rPr>
          <w:b/>
          <w:lang w:val="en-US"/>
        </w:rPr>
        <w:t>B</w:t>
      </w:r>
      <w:r w:rsidRPr="007A7246">
        <w:rPr>
          <w:b/>
          <w:lang w:val="en-US"/>
        </w:rPr>
        <w:t>y</w:t>
      </w:r>
      <w:proofErr w:type="gramEnd"/>
      <w:r w:rsidRPr="007A7246">
        <w:rPr>
          <w:b/>
          <w:lang w:val="en-US"/>
        </w:rPr>
        <w:t xml:space="preserve">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w:t>
      </w:r>
      <w:r w:rsidRPr="002622F5">
        <w:rPr>
          <w:highlight w:val="white"/>
          <w:lang w:val="en-US"/>
        </w:rPr>
        <w:lastRenderedPageBreak/>
        <w:t xml:space="preserve">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proofErr w:type="gramStart"/>
      <w:r w:rsidR="007A7246">
        <w:rPr>
          <w:b/>
          <w:highlight w:val="white"/>
          <w:lang w:val="en-US"/>
        </w:rPr>
        <w:t>Of</w:t>
      </w:r>
      <w:proofErr w:type="gramEnd"/>
      <w:r w:rsidR="007A7246">
        <w:rPr>
          <w:b/>
          <w:highlight w:val="white"/>
          <w:lang w:val="en-US"/>
        </w:rPr>
        <w:t xml:space="preserve">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 xml:space="preserve">oes Influence Awareness </w:t>
      </w:r>
      <w:proofErr w:type="gramStart"/>
      <w:r w:rsidR="00584596" w:rsidRPr="00584596">
        <w:rPr>
          <w:b/>
          <w:lang w:val="en-US"/>
        </w:rPr>
        <w:t>On</w:t>
      </w:r>
      <w:proofErr w:type="gramEnd"/>
      <w:r w:rsidR="00584596" w:rsidRPr="00584596">
        <w:rPr>
          <w:b/>
          <w:lang w:val="en-US"/>
        </w:rPr>
        <w:t xml:space="preserve">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w:t>
      </w:r>
      <w:proofErr w:type="gramStart"/>
      <w:r>
        <w:rPr>
          <w:lang w:val="en-US"/>
        </w:rPr>
        <w:t>on the basis of</w:t>
      </w:r>
      <w:proofErr w:type="gramEnd"/>
      <w:r>
        <w:rPr>
          <w:lang w:val="en-US"/>
        </w:rPr>
        <w:t xml:space="preserve">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lastRenderedPageBreak/>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proofErr w:type="gramStart"/>
      <w:r w:rsidR="001632C9">
        <w:rPr>
          <w:lang w:val="en-US"/>
        </w:rPr>
        <w:t>The</w:t>
      </w:r>
      <w:proofErr w:type="gramEnd"/>
      <w:r w:rsidR="001632C9">
        <w:rPr>
          <w:lang w:val="en-US"/>
        </w:rPr>
        <w:t xml:space="preserv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proofErr w:type="gramStart"/>
      <w:r w:rsidR="001B65A0">
        <w:t>effects</w:t>
      </w:r>
      <w:proofErr w:type="gramEnd"/>
      <w:r w:rsidR="001B65A0">
        <w:t xml:space="preserve">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357E5FCF"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lastRenderedPageBreak/>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1"/>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72705102" w:rsidR="00B53C37" w:rsidRPr="00691F4C" w:rsidRDefault="00937EEA" w:rsidP="00584596">
      <w:pPr>
        <w:pStyle w:val="Normal1"/>
        <w:ind w:firstLine="720"/>
        <w:rPr>
          <w:color w:val="0070C0"/>
          <w:lang w:val="en-US"/>
          <w:rPrChange w:id="251" w:author="Sean Joseph Hughes" w:date="2022-04-10T17:27:00Z">
            <w:rPr>
              <w:lang w:val="en-US"/>
            </w:rPr>
          </w:rPrChange>
        </w:rPr>
      </w:pPr>
      <w:r w:rsidRPr="00691F4C">
        <w:rPr>
          <w:color w:val="0070C0"/>
          <w:lang w:val="en-US"/>
          <w:rPrChange w:id="252" w:author="Sean Joseph Hughes" w:date="2022-04-10T17:27:00Z">
            <w:rPr>
              <w:lang w:val="en-US"/>
            </w:rPr>
          </w:rPrChange>
        </w:rPr>
        <w:t xml:space="preserve">AMP stimuli were </w:t>
      </w:r>
      <w:proofErr w:type="gramStart"/>
      <w:r w:rsidRPr="00691F4C">
        <w:rPr>
          <w:color w:val="0070C0"/>
          <w:lang w:val="en-US"/>
          <w:rPrChange w:id="253" w:author="Sean Joseph Hughes" w:date="2022-04-10T17:27:00Z">
            <w:rPr>
              <w:lang w:val="en-US"/>
            </w:rPr>
          </w:rPrChange>
        </w:rPr>
        <w:t>similar to</w:t>
      </w:r>
      <w:proofErr w:type="gramEnd"/>
      <w:r w:rsidRPr="00691F4C">
        <w:rPr>
          <w:color w:val="0070C0"/>
          <w:lang w:val="en-US"/>
          <w:rPrChange w:id="254" w:author="Sean Joseph Hughes" w:date="2022-04-10T17:27:00Z">
            <w:rPr>
              <w:lang w:val="en-US"/>
            </w:rPr>
          </w:rPrChange>
        </w:rPr>
        <w:t xml:space="preserve"> those used in Experiments 1</w:t>
      </w:r>
      <w:r w:rsidR="00A75076" w:rsidRPr="00691F4C">
        <w:rPr>
          <w:color w:val="0070C0"/>
          <w:lang w:val="en-US"/>
          <w:rPrChange w:id="255" w:author="Sean Joseph Hughes" w:date="2022-04-10T17:27:00Z">
            <w:rPr>
              <w:lang w:val="en-US"/>
            </w:rPr>
          </w:rPrChange>
        </w:rPr>
        <w:t xml:space="preserve"> and </w:t>
      </w:r>
      <w:r w:rsidRPr="00691F4C">
        <w:rPr>
          <w:color w:val="0070C0"/>
          <w:lang w:val="en-US"/>
          <w:rPrChange w:id="256" w:author="Sean Joseph Hughes" w:date="2022-04-10T17:27:00Z">
            <w:rPr>
              <w:lang w:val="en-US"/>
            </w:rPr>
          </w:rPrChange>
        </w:rPr>
        <w:t>2</w:t>
      </w:r>
      <w:ins w:id="257" w:author="Sean Joseph Hughes" w:date="2022-04-10T16:09:00Z">
        <w:r w:rsidR="00FA0A32" w:rsidRPr="00691F4C">
          <w:rPr>
            <w:color w:val="0070C0"/>
            <w:lang w:val="en-US"/>
            <w:rPrChange w:id="258" w:author="Sean Joseph Hughes" w:date="2022-04-10T17:27:00Z">
              <w:rPr>
                <w:lang w:val="en-US"/>
              </w:rPr>
            </w:rPrChange>
          </w:rPr>
          <w:t xml:space="preserve"> (i.e., 12 </w:t>
        </w:r>
      </w:ins>
      <w:ins w:id="259" w:author="Sean Joseph Hughes" w:date="2022-04-10T16:10:00Z">
        <w:r w:rsidR="00FA0A32" w:rsidRPr="00691F4C">
          <w:rPr>
            <w:color w:val="0070C0"/>
            <w:lang w:val="en-US"/>
            <w:rPrChange w:id="260" w:author="Sean Joseph Hughes" w:date="2022-04-10T17:27:00Z">
              <w:rPr>
                <w:lang w:val="en-US"/>
              </w:rPr>
            </w:rPrChange>
          </w:rPr>
          <w:t>positively and 12 negatively valenced IAPS images [primes], and 72 Chinese pictographs [targets]</w:t>
        </w:r>
      </w:ins>
      <w:ins w:id="261" w:author="Sean Joseph Hughes" w:date="2022-04-10T16:09:00Z">
        <w:r w:rsidR="00FA0A32" w:rsidRPr="00691F4C">
          <w:rPr>
            <w:color w:val="0070C0"/>
            <w:lang w:val="en-US"/>
            <w:rPrChange w:id="262" w:author="Sean Joseph Hughes" w:date="2022-04-10T17:27:00Z">
              <w:rPr>
                <w:lang w:val="en-US"/>
              </w:rPr>
            </w:rPrChange>
          </w:rPr>
          <w:t>)</w:t>
        </w:r>
      </w:ins>
      <w:r w:rsidRPr="00691F4C">
        <w:rPr>
          <w:color w:val="0070C0"/>
          <w:lang w:val="en-US"/>
          <w:rPrChange w:id="263" w:author="Sean Joseph Hughes" w:date="2022-04-10T17:27:00Z">
            <w:rPr>
              <w:lang w:val="en-US"/>
            </w:rPr>
          </w:rPrChange>
        </w:rPr>
        <w:t>.</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62562F06" w:rsidR="00B53C37" w:rsidRDefault="00B53C37" w:rsidP="00584596">
      <w:pPr>
        <w:pStyle w:val="Normal1"/>
        <w:ind w:firstLine="720"/>
        <w:rPr>
          <w:lang w:val="en-US"/>
        </w:rPr>
      </w:pPr>
      <w:r w:rsidRPr="002622F5">
        <w:rPr>
          <w:lang w:val="en-US"/>
        </w:rPr>
        <w:lastRenderedPageBreak/>
        <w:t xml:space="preserve">Participants first provided </w:t>
      </w:r>
      <w:r w:rsidR="0085690D">
        <w:rPr>
          <w:lang w:val="en-US"/>
        </w:rPr>
        <w:t>informed cons</w:t>
      </w:r>
      <w:r w:rsidR="000A48B9">
        <w:rPr>
          <w:lang w:val="en-US"/>
        </w:rPr>
        <w:t xml:space="preserve">ent and </w:t>
      </w:r>
      <w:r w:rsidRPr="002622F5">
        <w:rPr>
          <w:lang w:val="en-US"/>
        </w:rPr>
        <w:t>demographic information</w:t>
      </w:r>
      <w:ins w:id="264" w:author="Sean Joseph Hughes" w:date="2022-04-10T16:11:00Z">
        <w:r w:rsidR="001064EA">
          <w:rPr>
            <w:lang w:val="en-US"/>
          </w:rPr>
          <w:t xml:space="preserve"> (age and gender)</w:t>
        </w:r>
      </w:ins>
      <w:r w:rsidRPr="002622F5">
        <w:rPr>
          <w:lang w:val="en-US"/>
        </w:rPr>
        <w:t xml:space="preserve">,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4493AB0E" w:rsidR="000A48B9" w:rsidRPr="00691F4C" w:rsidRDefault="000A48B9" w:rsidP="00B3311A">
      <w:pPr>
        <w:ind w:firstLine="720"/>
        <w:rPr>
          <w:ins w:id="265" w:author="Sean Joseph Hughes" w:date="2022-04-10T16:13:00Z"/>
          <w:color w:val="0070C0"/>
          <w:lang w:val="en-US"/>
          <w:rPrChange w:id="266" w:author="Sean Joseph Hughes" w:date="2022-04-10T17:27:00Z">
            <w:rPr>
              <w:ins w:id="267" w:author="Sean Joseph Hughes" w:date="2022-04-10T16:13:00Z"/>
              <w:lang w:val="en-US"/>
            </w:rPr>
          </w:rPrChange>
        </w:rPr>
      </w:pPr>
      <w:r w:rsidRPr="00691F4C">
        <w:rPr>
          <w:b/>
          <w:bCs/>
          <w:color w:val="0070C0"/>
          <w:lang w:val="en-US"/>
          <w:rPrChange w:id="268" w:author="Sean Joseph Hughes" w:date="2022-04-10T17:27:00Z">
            <w:rPr>
              <w:b/>
              <w:bCs/>
              <w:lang w:val="en-US"/>
            </w:rPr>
          </w:rPrChange>
        </w:rPr>
        <w:t>AMPs</w:t>
      </w:r>
      <w:r w:rsidR="000C7243" w:rsidRPr="00691F4C">
        <w:rPr>
          <w:b/>
          <w:bCs/>
          <w:color w:val="0070C0"/>
          <w:lang w:val="en-US"/>
          <w:rPrChange w:id="269" w:author="Sean Joseph Hughes" w:date="2022-04-10T17:27:00Z">
            <w:rPr>
              <w:b/>
              <w:bCs/>
              <w:lang w:val="en-US"/>
            </w:rPr>
          </w:rPrChange>
        </w:rPr>
        <w:t xml:space="preserve">. </w:t>
      </w:r>
      <w:r w:rsidRPr="00691F4C">
        <w:rPr>
          <w:color w:val="0070C0"/>
          <w:lang w:val="en-US"/>
          <w:rPrChange w:id="270" w:author="Sean Joseph Hughes" w:date="2022-04-10T17:27:00Z">
            <w:rPr>
              <w:lang w:val="en-US"/>
            </w:rPr>
          </w:rPrChange>
        </w:rPr>
        <w:t xml:space="preserve">Two version of the task were employed in Experiment 3: a </w:t>
      </w:r>
      <w:r w:rsidRPr="00691F4C">
        <w:rPr>
          <w:color w:val="0070C0"/>
          <w:lang w:val="en-US"/>
          <w:rPrChange w:id="271" w:author="Sean Joseph Hughes" w:date="2022-04-10T17:27:00Z">
            <w:rPr>
              <w:highlight w:val="white"/>
              <w:lang w:val="en-US"/>
            </w:rPr>
          </w:rPrChange>
        </w:rPr>
        <w:t>standard AMP</w:t>
      </w:r>
      <w:r w:rsidRPr="00691F4C">
        <w:rPr>
          <w:color w:val="0070C0"/>
          <w:lang w:val="en-US"/>
          <w:rPrChange w:id="272" w:author="Sean Joseph Hughes" w:date="2022-04-10T17:27:00Z">
            <w:rPr>
              <w:lang w:val="en-US"/>
            </w:rPr>
          </w:rPrChange>
        </w:rPr>
        <w:t xml:space="preserve"> </w:t>
      </w:r>
      <w:r w:rsidR="00531ADD" w:rsidRPr="00691F4C">
        <w:rPr>
          <w:color w:val="0070C0"/>
          <w:lang w:val="en-US"/>
          <w:rPrChange w:id="273" w:author="Sean Joseph Hughes" w:date="2022-04-10T17:27:00Z">
            <w:rPr>
              <w:lang w:val="en-US"/>
            </w:rPr>
          </w:rPrChange>
        </w:rPr>
        <w:t>(</w:t>
      </w:r>
      <w:proofErr w:type="gramStart"/>
      <w:r w:rsidR="00531ADD" w:rsidRPr="00691F4C">
        <w:rPr>
          <w:color w:val="0070C0"/>
          <w:lang w:val="en-US"/>
          <w:rPrChange w:id="274" w:author="Sean Joseph Hughes" w:date="2022-04-10T17:27:00Z">
            <w:rPr>
              <w:lang w:val="en-US"/>
            </w:rPr>
          </w:rPrChange>
        </w:rPr>
        <w:t>similar to</w:t>
      </w:r>
      <w:proofErr w:type="gramEnd"/>
      <w:r w:rsidR="00531ADD" w:rsidRPr="00691F4C">
        <w:rPr>
          <w:color w:val="0070C0"/>
          <w:lang w:val="en-US"/>
          <w:rPrChange w:id="275" w:author="Sean Joseph Hughes" w:date="2022-04-10T17:27:00Z">
            <w:rPr>
              <w:lang w:val="en-US"/>
            </w:rPr>
          </w:rPrChange>
        </w:rPr>
        <w:t xml:space="preserve"> </w:t>
      </w:r>
      <w:r w:rsidR="00584596" w:rsidRPr="00691F4C">
        <w:rPr>
          <w:color w:val="0070C0"/>
          <w:lang w:val="en-US"/>
          <w:rPrChange w:id="276" w:author="Sean Joseph Hughes" w:date="2022-04-10T17:27:00Z">
            <w:rPr>
              <w:lang w:val="en-US"/>
            </w:rPr>
          </w:rPrChange>
        </w:rPr>
        <w:t>t</w:t>
      </w:r>
      <w:r w:rsidR="00531ADD" w:rsidRPr="00691F4C">
        <w:rPr>
          <w:color w:val="0070C0"/>
          <w:lang w:val="en-US"/>
          <w:rPrChange w:id="277" w:author="Sean Joseph Hughes" w:date="2022-04-10T17:27:00Z">
            <w:rPr>
              <w:lang w:val="en-US"/>
            </w:rPr>
          </w:rPrChange>
        </w:rPr>
        <w:t xml:space="preserve">hat used in Experiment 1) </w:t>
      </w:r>
      <w:r w:rsidR="00937EEA" w:rsidRPr="00691F4C">
        <w:rPr>
          <w:color w:val="0070C0"/>
          <w:lang w:val="en-US"/>
          <w:rPrChange w:id="278" w:author="Sean Joseph Hughes" w:date="2022-04-10T17:27:00Z">
            <w:rPr>
              <w:lang w:val="en-US"/>
            </w:rPr>
          </w:rPrChange>
        </w:rPr>
        <w:t xml:space="preserve">and an </w:t>
      </w:r>
      <w:r w:rsidR="00A60358" w:rsidRPr="00691F4C">
        <w:rPr>
          <w:color w:val="0070C0"/>
          <w:lang w:val="en-US"/>
          <w:rPrChange w:id="279" w:author="Sean Joseph Hughes" w:date="2022-04-10T17:27:00Z">
            <w:rPr>
              <w:lang w:val="en-US"/>
            </w:rPr>
          </w:rPrChange>
        </w:rPr>
        <w:t>IA-</w:t>
      </w:r>
      <w:r w:rsidR="00937EEA" w:rsidRPr="00691F4C">
        <w:rPr>
          <w:color w:val="0070C0"/>
          <w:lang w:val="en-US"/>
          <w:rPrChange w:id="280" w:author="Sean Joseph Hughes" w:date="2022-04-10T17:27:00Z">
            <w:rPr>
              <w:lang w:val="en-US"/>
            </w:rPr>
          </w:rPrChange>
        </w:rPr>
        <w:t>AMP</w:t>
      </w:r>
      <w:r w:rsidR="00531ADD" w:rsidRPr="00691F4C">
        <w:rPr>
          <w:color w:val="0070C0"/>
          <w:lang w:val="en-US"/>
          <w:rPrChange w:id="281" w:author="Sean Joseph Hughes" w:date="2022-04-10T17:27:00Z">
            <w:rPr>
              <w:lang w:val="en-US"/>
            </w:rPr>
          </w:rPrChange>
        </w:rPr>
        <w:t xml:space="preserve"> (similar to that used in Experiment 2)</w:t>
      </w:r>
      <w:r w:rsidR="00937EEA" w:rsidRPr="00691F4C">
        <w:rPr>
          <w:color w:val="0070C0"/>
          <w:lang w:val="en-US"/>
          <w:rPrChange w:id="282" w:author="Sean Joseph Hughes" w:date="2022-04-10T17:27:00Z">
            <w:rPr>
              <w:lang w:val="en-US"/>
            </w:rPr>
          </w:rPrChange>
        </w:rPr>
        <w:t xml:space="preserve">. Both consisted </w:t>
      </w:r>
      <w:r w:rsidRPr="00691F4C">
        <w:rPr>
          <w:color w:val="0070C0"/>
          <w:lang w:val="en-US"/>
          <w:rPrChange w:id="283" w:author="Sean Joseph Hughes" w:date="2022-04-10T17:27:00Z">
            <w:rPr>
              <w:lang w:val="en-US"/>
            </w:rPr>
          </w:rPrChange>
        </w:rPr>
        <w:t xml:space="preserve">of </w:t>
      </w:r>
      <w:ins w:id="284" w:author="Sean Joseph Hughes" w:date="2022-04-10T16:12:00Z">
        <w:r w:rsidR="001064EA" w:rsidRPr="00691F4C">
          <w:rPr>
            <w:color w:val="0070C0"/>
            <w:lang w:val="en-US"/>
            <w:rPrChange w:id="285" w:author="Sean Joseph Hughes" w:date="2022-04-10T17:27:00Z">
              <w:rPr>
                <w:lang w:val="en-US"/>
              </w:rPr>
            </w:rPrChange>
          </w:rPr>
          <w:t xml:space="preserve">10 practice and </w:t>
        </w:r>
      </w:ins>
      <w:r w:rsidRPr="00691F4C">
        <w:rPr>
          <w:color w:val="0070C0"/>
          <w:lang w:val="en-US"/>
          <w:rPrChange w:id="286" w:author="Sean Joseph Hughes" w:date="2022-04-10T17:27:00Z">
            <w:rPr>
              <w:lang w:val="en-US"/>
            </w:rPr>
          </w:rPrChange>
        </w:rPr>
        <w:t xml:space="preserve">72 </w:t>
      </w:r>
      <w:ins w:id="287" w:author="Sean Joseph Hughes" w:date="2022-04-10T16:12:00Z">
        <w:r w:rsidR="001064EA" w:rsidRPr="00691F4C">
          <w:rPr>
            <w:color w:val="0070C0"/>
            <w:lang w:val="en-US"/>
            <w:rPrChange w:id="288" w:author="Sean Joseph Hughes" w:date="2022-04-10T17:27:00Z">
              <w:rPr>
                <w:lang w:val="en-US"/>
              </w:rPr>
            </w:rPrChange>
          </w:rPr>
          <w:t xml:space="preserve">test </w:t>
        </w:r>
      </w:ins>
      <w:r w:rsidRPr="00691F4C">
        <w:rPr>
          <w:color w:val="0070C0"/>
          <w:lang w:val="en-US"/>
          <w:rPrChange w:id="289" w:author="Sean Joseph Hughes" w:date="2022-04-10T17:27:00Z">
            <w:rPr>
              <w:lang w:val="en-US"/>
            </w:rPr>
          </w:rPrChange>
        </w:rPr>
        <w:t>trials</w:t>
      </w:r>
      <w:ins w:id="290" w:author="Sean Joseph Hughes" w:date="2022-04-10T16:12:00Z">
        <w:r w:rsidR="00453710" w:rsidRPr="00691F4C">
          <w:rPr>
            <w:color w:val="0070C0"/>
            <w:lang w:val="en-US"/>
            <w:rPrChange w:id="291" w:author="Sean Joseph Hughes" w:date="2022-04-10T17:27:00Z">
              <w:rPr>
                <w:lang w:val="en-US"/>
              </w:rPr>
            </w:rPrChange>
          </w:rPr>
          <w:t xml:space="preserve"> with the same trial parameters as </w:t>
        </w:r>
      </w:ins>
      <w:ins w:id="292" w:author="Sean Joseph Hughes" w:date="2022-04-10T16:15:00Z">
        <w:r w:rsidR="00B76166" w:rsidRPr="00691F4C">
          <w:rPr>
            <w:color w:val="0070C0"/>
            <w:lang w:val="en-US"/>
            <w:rPrChange w:id="293" w:author="Sean Joseph Hughes" w:date="2022-04-10T17:27:00Z">
              <w:rPr>
                <w:highlight w:val="yellow"/>
                <w:lang w:val="en-US"/>
              </w:rPr>
            </w:rPrChange>
          </w:rPr>
          <w:t xml:space="preserve">reported </w:t>
        </w:r>
      </w:ins>
      <w:ins w:id="294" w:author="Sean Joseph Hughes" w:date="2022-04-10T16:12:00Z">
        <w:r w:rsidR="00453710" w:rsidRPr="00691F4C">
          <w:rPr>
            <w:color w:val="0070C0"/>
            <w:lang w:val="en-US"/>
            <w:rPrChange w:id="295" w:author="Sean Joseph Hughes" w:date="2022-04-10T17:27:00Z">
              <w:rPr>
                <w:lang w:val="en-US"/>
              </w:rPr>
            </w:rPrChange>
          </w:rPr>
          <w:t>in Experiment 2</w:t>
        </w:r>
      </w:ins>
      <w:del w:id="296" w:author="Sean Joseph Hughes" w:date="2022-04-10T16:12:00Z">
        <w:r w:rsidRPr="00691F4C" w:rsidDel="001064EA">
          <w:rPr>
            <w:color w:val="0070C0"/>
            <w:lang w:val="en-US"/>
            <w:rPrChange w:id="297" w:author="Sean Joseph Hughes" w:date="2022-04-10T17:27:00Z">
              <w:rPr>
                <w:lang w:val="en-US"/>
              </w:rPr>
            </w:rPrChange>
          </w:rPr>
          <w:delText xml:space="preserve"> </w:delText>
        </w:r>
        <w:r w:rsidR="00937EEA" w:rsidRPr="00691F4C" w:rsidDel="001064EA">
          <w:rPr>
            <w:color w:val="0070C0"/>
            <w:lang w:val="en-US"/>
            <w:rPrChange w:id="298" w:author="Sean Joseph Hughes" w:date="2022-04-10T17:27:00Z">
              <w:rPr>
                <w:lang w:val="en-US"/>
              </w:rPr>
            </w:rPrChange>
          </w:rPr>
          <w:delText xml:space="preserve">and contained </w:delText>
        </w:r>
        <w:r w:rsidRPr="00691F4C" w:rsidDel="001064EA">
          <w:rPr>
            <w:color w:val="0070C0"/>
            <w:lang w:val="en-US"/>
            <w:rPrChange w:id="299" w:author="Sean Joseph Hughes" w:date="2022-04-10T17:27:00Z">
              <w:rPr>
                <w:lang w:val="en-US"/>
              </w:rPr>
            </w:rPrChange>
          </w:rPr>
          <w:delText xml:space="preserve">generic </w:delText>
        </w:r>
        <w:r w:rsidR="00E5122B" w:rsidRPr="00691F4C" w:rsidDel="001064EA">
          <w:rPr>
            <w:color w:val="0070C0"/>
            <w:lang w:val="en-US"/>
            <w:rPrChange w:id="300" w:author="Sean Joseph Hughes" w:date="2022-04-10T17:27:00Z">
              <w:rPr>
                <w:lang w:val="en-US"/>
              </w:rPr>
            </w:rPrChange>
          </w:rPr>
          <w:delText>valenced</w:delText>
        </w:r>
        <w:r w:rsidRPr="00691F4C" w:rsidDel="001064EA">
          <w:rPr>
            <w:color w:val="0070C0"/>
            <w:lang w:val="en-US"/>
            <w:rPrChange w:id="301" w:author="Sean Joseph Hughes" w:date="2022-04-10T17:27:00Z">
              <w:rPr>
                <w:lang w:val="en-US"/>
              </w:rPr>
            </w:rPrChange>
          </w:rPr>
          <w:delText xml:space="preserve"> prime</w:delText>
        </w:r>
        <w:r w:rsidR="00937EEA" w:rsidRPr="00691F4C" w:rsidDel="001064EA">
          <w:rPr>
            <w:color w:val="0070C0"/>
            <w:lang w:val="en-US"/>
            <w:rPrChange w:id="302" w:author="Sean Joseph Hughes" w:date="2022-04-10T17:27:00Z">
              <w:rPr>
                <w:lang w:val="en-US"/>
              </w:rPr>
            </w:rPrChange>
          </w:rPr>
          <w:delText xml:space="preserve"> stimuli</w:delText>
        </w:r>
      </w:del>
      <w:r w:rsidRPr="00691F4C">
        <w:rPr>
          <w:color w:val="0070C0"/>
          <w:lang w:val="en-US"/>
          <w:rPrChange w:id="303" w:author="Sean Joseph Hughes" w:date="2022-04-10T17:27:00Z">
            <w:rPr>
              <w:lang w:val="en-US"/>
            </w:rPr>
          </w:rPrChange>
        </w:rPr>
        <w:t>.</w:t>
      </w:r>
      <w:r w:rsidR="00937EEA" w:rsidRPr="00691F4C">
        <w:rPr>
          <w:color w:val="0070C0"/>
          <w:lang w:val="en-US"/>
          <w:rPrChange w:id="304" w:author="Sean Joseph Hughes" w:date="2022-04-10T17:27:00Z">
            <w:rPr>
              <w:lang w:val="en-US"/>
            </w:rPr>
          </w:rPrChange>
        </w:rPr>
        <w:t xml:space="preserve"> </w:t>
      </w:r>
      <w:ins w:id="305" w:author="Sean Joseph Hughes" w:date="2022-04-10T16:16:00Z">
        <w:r w:rsidR="00B76166" w:rsidRPr="00691F4C">
          <w:rPr>
            <w:color w:val="0070C0"/>
            <w:lang w:val="en-US"/>
            <w:rPrChange w:id="306" w:author="Sean Joseph Hughes" w:date="2022-04-10T17:27:00Z">
              <w:rPr>
                <w:highlight w:val="yellow"/>
                <w:lang w:val="en-US"/>
              </w:rPr>
            </w:rPrChange>
          </w:rPr>
          <w:t>Participants first encountered the standard AMP and then encountered the IA-AMP. This was the same general procedure as used in Experiment 1.</w:t>
        </w:r>
      </w:ins>
      <w:del w:id="307" w:author="Sean Joseph Hughes" w:date="2022-04-10T16:16:00Z">
        <w:r w:rsidRPr="00691F4C" w:rsidDel="00B76166">
          <w:rPr>
            <w:color w:val="0070C0"/>
            <w:lang w:val="en-US"/>
            <w:rPrChange w:id="308" w:author="Sean Joseph Hughes" w:date="2022-04-10T17:27:00Z">
              <w:rPr>
                <w:lang w:val="en-US"/>
              </w:rPr>
            </w:rPrChange>
          </w:rPr>
          <w:delText xml:space="preserve"> </w:delText>
        </w:r>
      </w:del>
    </w:p>
    <w:p w14:paraId="40744A1E" w14:textId="40D309E0" w:rsidR="00453710" w:rsidRPr="00691F4C" w:rsidRDefault="00453710" w:rsidP="00B3311A">
      <w:pPr>
        <w:ind w:firstLine="720"/>
        <w:rPr>
          <w:ins w:id="309" w:author="Sean Joseph Hughes" w:date="2022-04-10T16:13:00Z"/>
          <w:color w:val="0070C0"/>
          <w:lang w:val="en-US"/>
          <w:rPrChange w:id="310" w:author="Sean Joseph Hughes" w:date="2022-04-10T17:27:00Z">
            <w:rPr>
              <w:ins w:id="311" w:author="Sean Joseph Hughes" w:date="2022-04-10T16:13:00Z"/>
              <w:lang w:val="en-US"/>
            </w:rPr>
          </w:rPrChange>
        </w:rPr>
      </w:pPr>
      <w:ins w:id="312" w:author="Sean Joseph Hughes" w:date="2022-04-10T16:13:00Z">
        <w:r w:rsidRPr="00691F4C">
          <w:rPr>
            <w:b/>
            <w:bCs/>
            <w:color w:val="0070C0"/>
            <w:lang w:val="en-US"/>
            <w:rPrChange w:id="313" w:author="Sean Joseph Hughes" w:date="2022-04-10T17:27:00Z">
              <w:rPr>
                <w:lang w:val="en-US"/>
              </w:rPr>
            </w:rPrChange>
          </w:rPr>
          <w:t xml:space="preserve">Self-Report </w:t>
        </w:r>
      </w:ins>
      <w:ins w:id="314" w:author="Sean Joseph Hughes" w:date="2022-04-10T16:15:00Z">
        <w:r w:rsidR="00994965" w:rsidRPr="00691F4C">
          <w:rPr>
            <w:b/>
            <w:bCs/>
            <w:color w:val="0070C0"/>
            <w:lang w:val="en-US"/>
            <w:rPrChange w:id="315" w:author="Sean Joseph Hughes" w:date="2022-04-10T17:27:00Z">
              <w:rPr>
                <w:b/>
                <w:bCs/>
                <w:lang w:val="en-US"/>
              </w:rPr>
            </w:rPrChange>
          </w:rPr>
          <w:t>Measures</w:t>
        </w:r>
      </w:ins>
      <w:ins w:id="316" w:author="Sean Joseph Hughes" w:date="2022-04-10T16:13:00Z">
        <w:r w:rsidRPr="00691F4C">
          <w:rPr>
            <w:color w:val="0070C0"/>
            <w:lang w:val="en-US"/>
            <w:rPrChange w:id="317" w:author="Sean Joseph Hughes" w:date="2022-04-10T17:27:00Z">
              <w:rPr>
                <w:lang w:val="en-US"/>
              </w:rPr>
            </w:rPrChange>
          </w:rPr>
          <w:t xml:space="preserve">. </w:t>
        </w:r>
      </w:ins>
      <w:ins w:id="318" w:author="Sean Joseph Hughes" w:date="2022-04-10T16:15:00Z">
        <w:r w:rsidR="00994965" w:rsidRPr="00691F4C">
          <w:rPr>
            <w:color w:val="0070C0"/>
            <w:lang w:val="en-US"/>
            <w:rPrChange w:id="319" w:author="Sean Joseph Hughes" w:date="2022-04-10T17:27:00Z">
              <w:rPr>
                <w:lang w:val="en-US"/>
              </w:rPr>
            </w:rPrChange>
          </w:rPr>
          <w:t>The same set of self-reported awareness and exploratory questions were asked as in Experiment 2.</w:t>
        </w:r>
      </w:ins>
    </w:p>
    <w:p w14:paraId="27CE9647" w14:textId="5E0E393F" w:rsidR="00994965" w:rsidRPr="000C7243" w:rsidDel="00994965" w:rsidRDefault="00994965" w:rsidP="00B3311A">
      <w:pPr>
        <w:ind w:firstLine="720"/>
        <w:rPr>
          <w:del w:id="320" w:author="Sean Joseph Hughes" w:date="2022-04-10T16:15:00Z"/>
          <w:lang w:val="en-US"/>
        </w:rPr>
      </w:pP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w:t>
      </w:r>
      <w:proofErr w:type="gramStart"/>
      <w:r>
        <w:rPr>
          <w:highlight w:val="white"/>
          <w:lang w:val="en-US"/>
        </w:rPr>
        <w:t>individual, and</w:t>
      </w:r>
      <w:proofErr w:type="gramEnd"/>
      <w:r>
        <w:rPr>
          <w:highlight w:val="white"/>
          <w:lang w:val="en-US"/>
        </w:rPr>
        <w:t xml:space="preserve">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lastRenderedPageBreak/>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2856295A" w:rsidR="00B53C37" w:rsidRPr="00DC119A" w:rsidRDefault="00584596" w:rsidP="008E58BD">
      <w:pPr>
        <w:pStyle w:val="Normal1"/>
        <w:ind w:firstLine="720"/>
        <w:rPr>
          <w:highlight w:val="white"/>
          <w:lang w:val="en-US"/>
        </w:rPr>
      </w:pPr>
      <w:r>
        <w:rPr>
          <w:b/>
          <w:lang w:val="en-US"/>
        </w:rPr>
        <w:t xml:space="preserve">Was There Evidence </w:t>
      </w:r>
      <w:proofErr w:type="gramStart"/>
      <w:r>
        <w:rPr>
          <w:b/>
          <w:lang w:val="en-US"/>
        </w:rPr>
        <w:t>For</w:t>
      </w:r>
      <w:proofErr w:type="gramEnd"/>
      <w:r>
        <w:rPr>
          <w:b/>
          <w:lang w:val="en-US"/>
        </w:rPr>
        <w:t xml:space="preserve">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w:t>
      </w:r>
      <w:ins w:id="321" w:author="Jamie Cummins" w:date="2022-04-21T16:10:00Z">
        <w:r w:rsidR="00EF2A46">
          <w:rPr>
            <w:lang w:val="en-US"/>
          </w:rPr>
          <w:t>81</w:t>
        </w:r>
      </w:ins>
      <w:del w:id="322" w:author="Jamie Cummins" w:date="2022-04-21T16:10:00Z">
        <w:r w:rsidR="00B53C37" w:rsidRPr="002622F5" w:rsidDel="00EF2A46">
          <w:rPr>
            <w:lang w:val="en-US"/>
          </w:rPr>
          <w:delText>10</w:delText>
        </w:r>
      </w:del>
      <w:r w:rsidR="00B53C37" w:rsidRPr="002622F5">
        <w:rPr>
          <w:lang w:val="en-US"/>
        </w:rPr>
        <w:t>, 95% CI [</w:t>
      </w:r>
      <w:r w:rsidR="00B53C37" w:rsidRPr="002622F5">
        <w:rPr>
          <w:highlight w:val="white"/>
          <w:lang w:val="en-US"/>
        </w:rPr>
        <w:t>2.8</w:t>
      </w:r>
      <w:ins w:id="323" w:author="Jamie Cummins" w:date="2022-04-21T16:11:00Z">
        <w:r w:rsidR="00EF2A46">
          <w:rPr>
            <w:highlight w:val="white"/>
            <w:lang w:val="en-US"/>
          </w:rPr>
          <w:t>6</w:t>
        </w:r>
      </w:ins>
      <w:del w:id="324" w:author="Jamie Cummins" w:date="2022-04-21T16:10:00Z">
        <w:r w:rsidR="00B53C37" w:rsidRPr="002622F5" w:rsidDel="00EF2A46">
          <w:rPr>
            <w:highlight w:val="white"/>
            <w:lang w:val="en-US"/>
          </w:rPr>
          <w:delText>7</w:delText>
        </w:r>
      </w:del>
      <w:r w:rsidR="00B53C37" w:rsidRPr="002622F5">
        <w:rPr>
          <w:highlight w:val="white"/>
          <w:lang w:val="en-US"/>
        </w:rPr>
        <w:t xml:space="preserve">, </w:t>
      </w:r>
      <w:ins w:id="325" w:author="Jamie Cummins" w:date="2022-04-21T16:11:00Z">
        <w:r w:rsidR="00EF2A46">
          <w:rPr>
            <w:highlight w:val="white"/>
            <w:lang w:val="en-US"/>
          </w:rPr>
          <w:t>5.08</w:t>
        </w:r>
      </w:ins>
      <w:del w:id="326" w:author="Jamie Cummins" w:date="2022-04-21T16:11:00Z">
        <w:r w:rsidR="00B53C37" w:rsidRPr="002622F5" w:rsidDel="00EF2A46">
          <w:rPr>
            <w:highlight w:val="white"/>
            <w:lang w:val="en-US"/>
          </w:rPr>
          <w:delText>3.35</w:delText>
        </w:r>
      </w:del>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 xml:space="preserve">AMP (OR = </w:t>
      </w:r>
      <w:ins w:id="327" w:author="Jamie Cummins" w:date="2022-04-21T16:11:00Z">
        <w:r w:rsidR="00EF2A46">
          <w:rPr>
            <w:lang w:val="en-US"/>
          </w:rPr>
          <w:t>5.94</w:t>
        </w:r>
      </w:ins>
      <w:del w:id="328" w:author="Jamie Cummins" w:date="2022-04-21T16:11:00Z">
        <w:r w:rsidR="00B53C37" w:rsidRPr="002622F5" w:rsidDel="00EF2A46">
          <w:rPr>
            <w:lang w:val="en-US"/>
          </w:rPr>
          <w:delText>4.66</w:delText>
        </w:r>
      </w:del>
      <w:r w:rsidR="00B53C37" w:rsidRPr="002622F5">
        <w:rPr>
          <w:lang w:val="en-US"/>
        </w:rPr>
        <w:t>, 95% CI [</w:t>
      </w:r>
      <w:r w:rsidR="00B53C37" w:rsidRPr="002622F5">
        <w:rPr>
          <w:highlight w:val="white"/>
          <w:lang w:val="en-US"/>
        </w:rPr>
        <w:t>4.</w:t>
      </w:r>
      <w:ins w:id="329" w:author="Jamie Cummins" w:date="2022-04-21T16:11:00Z">
        <w:r w:rsidR="00EF2A46">
          <w:rPr>
            <w:highlight w:val="white"/>
            <w:lang w:val="en-US"/>
          </w:rPr>
          <w:t>41</w:t>
        </w:r>
      </w:ins>
      <w:del w:id="330" w:author="Jamie Cummins" w:date="2022-04-21T16:11:00Z">
        <w:r w:rsidR="00B53C37" w:rsidRPr="002622F5" w:rsidDel="00EF2A46">
          <w:rPr>
            <w:highlight w:val="white"/>
            <w:lang w:val="en-US"/>
          </w:rPr>
          <w:delText>30</w:delText>
        </w:r>
      </w:del>
      <w:r w:rsidR="00B53C37" w:rsidRPr="002622F5">
        <w:rPr>
          <w:highlight w:val="white"/>
          <w:lang w:val="en-US"/>
        </w:rPr>
        <w:t xml:space="preserve">, </w:t>
      </w:r>
      <w:ins w:id="331" w:author="Jamie Cummins" w:date="2022-04-21T16:11:00Z">
        <w:r w:rsidR="00EF2A46">
          <w:rPr>
            <w:highlight w:val="white"/>
            <w:lang w:val="en-US"/>
          </w:rPr>
          <w:t>7.99</w:t>
        </w:r>
      </w:ins>
      <w:del w:id="332" w:author="Jamie Cummins" w:date="2022-04-21T16:11:00Z">
        <w:r w:rsidR="00B53C37" w:rsidRPr="002622F5" w:rsidDel="00EF2A46">
          <w:rPr>
            <w:highlight w:val="white"/>
            <w:lang w:val="en-US"/>
          </w:rPr>
          <w:delText>5.05</w:delText>
        </w:r>
      </w:del>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 xml:space="preserve">OR = </w:t>
      </w:r>
      <w:ins w:id="333" w:author="Jamie Cummins" w:date="2022-04-21T16:11:00Z">
        <w:r w:rsidR="00EF2A46">
          <w:rPr>
            <w:lang w:val="en-US"/>
          </w:rPr>
          <w:t>33</w:t>
        </w:r>
      </w:ins>
      <w:del w:id="334" w:author="Jamie Cummins" w:date="2022-04-21T16:11:00Z">
        <w:r w:rsidR="00B53C37" w:rsidRPr="002622F5" w:rsidDel="00EF2A46">
          <w:rPr>
            <w:lang w:val="en-US"/>
          </w:rPr>
          <w:delText>20</w:delText>
        </w:r>
      </w:del>
      <w:r w:rsidR="00B53C37" w:rsidRPr="002622F5">
        <w:rPr>
          <w:lang w:val="en-US"/>
        </w:rPr>
        <w:t>.</w:t>
      </w:r>
      <w:ins w:id="335" w:author="Jamie Cummins" w:date="2022-04-21T16:11:00Z">
        <w:r w:rsidR="00EF2A46">
          <w:rPr>
            <w:lang w:val="en-US"/>
          </w:rPr>
          <w:t>70</w:t>
        </w:r>
      </w:ins>
      <w:del w:id="336" w:author="Jamie Cummins" w:date="2022-04-21T16:11:00Z">
        <w:r w:rsidR="00B53C37" w:rsidRPr="002622F5" w:rsidDel="00EF2A46">
          <w:rPr>
            <w:lang w:val="en-US"/>
          </w:rPr>
          <w:delText>65</w:delText>
        </w:r>
      </w:del>
      <w:r w:rsidR="00B53C37" w:rsidRPr="002622F5">
        <w:rPr>
          <w:lang w:val="en-US"/>
        </w:rPr>
        <w:t>, 95% CI [</w:t>
      </w:r>
      <w:ins w:id="337" w:author="Jamie Cummins" w:date="2022-04-21T16:11:00Z">
        <w:r w:rsidR="00EF2A46">
          <w:rPr>
            <w:highlight w:val="white"/>
            <w:lang w:val="en-US"/>
          </w:rPr>
          <w:t>25.67</w:t>
        </w:r>
      </w:ins>
      <w:del w:id="338" w:author="Jamie Cummins" w:date="2022-04-21T16:11:00Z">
        <w:r w:rsidR="00B53C37" w:rsidRPr="002622F5" w:rsidDel="00EF2A46">
          <w:rPr>
            <w:highlight w:val="white"/>
            <w:lang w:val="en-US"/>
          </w:rPr>
          <w:delText>17.10</w:delText>
        </w:r>
      </w:del>
      <w:r w:rsidR="00B53C37" w:rsidRPr="002622F5">
        <w:rPr>
          <w:highlight w:val="white"/>
          <w:lang w:val="en-US"/>
        </w:rPr>
        <w:t xml:space="preserve">, </w:t>
      </w:r>
      <w:ins w:id="339" w:author="Jamie Cummins" w:date="2022-04-21T16:12:00Z">
        <w:r w:rsidR="00EF2A46">
          <w:rPr>
            <w:highlight w:val="white"/>
            <w:lang w:val="en-US"/>
          </w:rPr>
          <w:t>44.23</w:t>
        </w:r>
      </w:ins>
      <w:del w:id="340" w:author="Jamie Cummins" w:date="2022-04-21T16:12:00Z">
        <w:r w:rsidR="00B53C37" w:rsidRPr="002622F5" w:rsidDel="00EF2A46">
          <w:rPr>
            <w:highlight w:val="white"/>
            <w:lang w:val="en-US"/>
          </w:rPr>
          <w:delText>24.94</w:delText>
        </w:r>
      </w:del>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 xml:space="preserve">ness </w:t>
      </w:r>
      <w:proofErr w:type="gramStart"/>
      <w:r w:rsidR="00584596">
        <w:rPr>
          <w:b/>
          <w:color w:val="222222"/>
          <w:highlight w:val="white"/>
          <w:lang w:val="en-US"/>
        </w:rPr>
        <w:t>On</w:t>
      </w:r>
      <w:proofErr w:type="gramEnd"/>
      <w:r w:rsidR="00584596">
        <w:rPr>
          <w:b/>
          <w:color w:val="222222"/>
          <w:highlight w:val="white"/>
          <w:lang w:val="en-US"/>
        </w:rPr>
        <w:t xml:space="preserve">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 xml:space="preserve">Is There </w:t>
      </w:r>
      <w:proofErr w:type="gramStart"/>
      <w:r w:rsidR="00584596">
        <w:rPr>
          <w:b/>
          <w:highlight w:val="white"/>
          <w:lang w:val="en-US"/>
        </w:rPr>
        <w:t>A</w:t>
      </w:r>
      <w:proofErr w:type="gramEnd"/>
      <w:r w:rsidR="00584596">
        <w:rPr>
          <w:b/>
          <w:highlight w:val="white"/>
          <w:lang w:val="en-US"/>
        </w:rPr>
        <w:t xml:space="preserve">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proofErr w:type="gramStart"/>
      <w:r w:rsidRPr="002622F5">
        <w:rPr>
          <w:i/>
          <w:highlight w:val="white"/>
          <w:lang w:val="en-US"/>
        </w:rPr>
        <w:t>t</w:t>
      </w:r>
      <w:r w:rsidRPr="002622F5">
        <w:rPr>
          <w:highlight w:val="white"/>
          <w:lang w:val="en-US"/>
        </w:rPr>
        <w:t>(</w:t>
      </w:r>
      <w:proofErr w:type="gramEnd"/>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lastRenderedPageBreak/>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1F00BDB3" w:rsidR="0099616B" w:rsidRDefault="00C10D1A" w:rsidP="008E58BD">
      <w:pPr>
        <w:pStyle w:val="Normal1"/>
        <w:rPr>
          <w:lang w:val="en-US"/>
        </w:rPr>
      </w:pPr>
      <w:r>
        <w:rPr>
          <w:lang w:val="en-US"/>
        </w:rPr>
        <w:tab/>
        <w:t xml:space="preserve">Finally, </w:t>
      </w:r>
      <w:r w:rsidR="00151E84">
        <w:rPr>
          <w:lang w:val="en-US"/>
        </w:rPr>
        <w:t xml:space="preserve">and in line with Experiment 1, </w:t>
      </w:r>
      <w:r>
        <w:rPr>
          <w:lang w:val="en-US"/>
        </w:rPr>
        <w:t xml:space="preserve">we obtained further evidence that conflicts with </w:t>
      </w:r>
      <w:r w:rsidR="001A2FF0">
        <w:rPr>
          <w:lang w:val="en-US"/>
        </w:rPr>
        <w:t xml:space="preserve">the idea </w:t>
      </w:r>
      <w:r>
        <w:rPr>
          <w:lang w:val="en-US"/>
        </w:rPr>
        <w:t xml:space="preserve">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BA8FA09"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w:t>
      </w:r>
      <w:proofErr w:type="gramStart"/>
      <w:r w:rsidR="0099616B" w:rsidRPr="002622F5">
        <w:rPr>
          <w:lang w:val="en-US"/>
        </w:rPr>
        <w:t>Previously-Completed</w:t>
      </w:r>
      <w:proofErr w:type="gramEnd"/>
      <w:r w:rsidR="0099616B" w:rsidRPr="002622F5">
        <w:rPr>
          <w:lang w:val="en-US"/>
        </w:rPr>
        <w:t xml:space="preserve"> </w:t>
      </w:r>
      <w:r w:rsidR="0099616B">
        <w:rPr>
          <w:lang w:val="en-US"/>
        </w:rPr>
        <w:t xml:space="preserve">Standard </w:t>
      </w:r>
      <w:r w:rsidR="0099616B" w:rsidRPr="002622F5">
        <w:rPr>
          <w:lang w:val="en-US"/>
        </w:rPr>
        <w:t>AMP</w:t>
      </w:r>
      <w:r w:rsidR="0099616B">
        <w:rPr>
          <w:lang w:val="en-US"/>
        </w:rPr>
        <w:t xml:space="preserve"> (</w:t>
      </w:r>
      <w:r w:rsidR="001A2FF0">
        <w:rPr>
          <w:lang w:val="en-US"/>
        </w:rPr>
        <w:t xml:space="preserve">in a </w:t>
      </w:r>
      <w:r w:rsidR="0099616B">
        <w:rPr>
          <w:lang w:val="en-US"/>
        </w:rPr>
        <w:t>Different Attitude Domain)</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w:t>
      </w:r>
      <w:r w:rsidR="00E7508D" w:rsidRPr="0099616B">
        <w:rPr>
          <w:lang w:val="en-US"/>
        </w:rPr>
        <w:lastRenderedPageBreak/>
        <w:t xml:space="preserve">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w:t>
      </w:r>
      <w:proofErr w:type="gramStart"/>
      <w:r>
        <w:rPr>
          <w:lang w:val="en-US"/>
        </w:rPr>
        <w:t>similar to</w:t>
      </w:r>
      <w:proofErr w:type="gramEnd"/>
      <w:r>
        <w:rPr>
          <w:lang w:val="en-US"/>
        </w:rPr>
        <w:t xml:space="preserve">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5BAA8A8B" w14:textId="5BD2B14D" w:rsidR="0092375B" w:rsidRPr="00691F4C" w:rsidRDefault="00B53C37">
      <w:pPr>
        <w:pStyle w:val="Normal1"/>
        <w:ind w:firstLine="720"/>
        <w:rPr>
          <w:ins w:id="341" w:author="Sean Joseph Hughes" w:date="2022-04-10T16:30:00Z"/>
          <w:color w:val="0070C0"/>
          <w:lang w:val="en-US"/>
          <w:rPrChange w:id="342" w:author="Sean Joseph Hughes" w:date="2022-04-10T17:27:00Z">
            <w:rPr>
              <w:ins w:id="343" w:author="Sean Joseph Hughes" w:date="2022-04-10T16:30:00Z"/>
              <w:lang w:val="en-US"/>
            </w:rPr>
          </w:rPrChange>
        </w:rPr>
      </w:pPr>
      <w:r w:rsidRPr="00691F4C">
        <w:rPr>
          <w:color w:val="0070C0"/>
          <w:lang w:val="en-US"/>
          <w:rPrChange w:id="344" w:author="Sean Joseph Hughes" w:date="2022-04-10T17:27:00Z">
            <w:rPr>
              <w:lang w:val="en-US"/>
            </w:rPr>
          </w:rPrChange>
        </w:rPr>
        <w:lastRenderedPageBreak/>
        <w:t xml:space="preserve">The </w:t>
      </w:r>
      <w:ins w:id="345" w:author="Sean Joseph Hughes" w:date="2022-04-10T16:20:00Z">
        <w:r w:rsidR="00E7486E" w:rsidRPr="00691F4C">
          <w:rPr>
            <w:color w:val="0070C0"/>
            <w:lang w:val="en-US"/>
            <w:rPrChange w:id="346" w:author="Sean Joseph Hughes" w:date="2022-04-10T17:27:00Z">
              <w:rPr>
                <w:lang w:val="en-US"/>
              </w:rPr>
            </w:rPrChange>
          </w:rPr>
          <w:t xml:space="preserve">standard and </w:t>
        </w:r>
      </w:ins>
      <w:r w:rsidR="00A60358" w:rsidRPr="00691F4C">
        <w:rPr>
          <w:color w:val="0070C0"/>
          <w:lang w:val="en-US"/>
          <w:rPrChange w:id="347" w:author="Sean Joseph Hughes" w:date="2022-04-10T17:27:00Z">
            <w:rPr>
              <w:lang w:val="en-US"/>
            </w:rPr>
          </w:rPrChange>
        </w:rPr>
        <w:t>IA-</w:t>
      </w:r>
      <w:r w:rsidRPr="00691F4C">
        <w:rPr>
          <w:color w:val="0070C0"/>
          <w:lang w:val="en-US"/>
          <w:rPrChange w:id="348" w:author="Sean Joseph Hughes" w:date="2022-04-10T17:27:00Z">
            <w:rPr>
              <w:lang w:val="en-US"/>
            </w:rPr>
          </w:rPrChange>
        </w:rPr>
        <w:t>AMP</w:t>
      </w:r>
      <w:ins w:id="349" w:author="Sean Joseph Hughes" w:date="2022-04-10T16:20:00Z">
        <w:r w:rsidR="00E7486E" w:rsidRPr="00691F4C">
          <w:rPr>
            <w:color w:val="0070C0"/>
            <w:lang w:val="en-US"/>
            <w:rPrChange w:id="350" w:author="Sean Joseph Hughes" w:date="2022-04-10T17:27:00Z">
              <w:rPr>
                <w:lang w:val="en-US"/>
              </w:rPr>
            </w:rPrChange>
          </w:rPr>
          <w:t>s</w:t>
        </w:r>
      </w:ins>
      <w:r w:rsidRPr="00691F4C">
        <w:rPr>
          <w:color w:val="0070C0"/>
          <w:lang w:val="en-US"/>
          <w:rPrChange w:id="351" w:author="Sean Joseph Hughes" w:date="2022-04-10T17:27:00Z">
            <w:rPr>
              <w:lang w:val="en-US"/>
            </w:rPr>
          </w:rPrChange>
        </w:rPr>
        <w:t xml:space="preserve"> </w:t>
      </w:r>
      <w:ins w:id="352" w:author="Sean Joseph Hughes" w:date="2022-04-10T16:38:00Z">
        <w:r w:rsidR="007E37EA" w:rsidRPr="00691F4C">
          <w:rPr>
            <w:color w:val="0070C0"/>
            <w:lang w:val="en-US"/>
            <w:rPrChange w:id="353" w:author="Sean Joseph Hughes" w:date="2022-04-10T17:27:00Z">
              <w:rPr>
                <w:highlight w:val="yellow"/>
                <w:lang w:val="en-US"/>
              </w:rPr>
            </w:rPrChange>
          </w:rPr>
          <w:t xml:space="preserve">used in this study </w:t>
        </w:r>
      </w:ins>
      <w:del w:id="354" w:author="Sean Joseph Hughes" w:date="2022-04-10T16:20:00Z">
        <w:r w:rsidRPr="00691F4C" w:rsidDel="00E7486E">
          <w:rPr>
            <w:color w:val="0070C0"/>
            <w:lang w:val="en-US"/>
            <w:rPrChange w:id="355" w:author="Sean Joseph Hughes" w:date="2022-04-10T17:27:00Z">
              <w:rPr>
                <w:lang w:val="en-US"/>
              </w:rPr>
            </w:rPrChange>
          </w:rPr>
          <w:delText xml:space="preserve">was </w:delText>
        </w:r>
      </w:del>
      <w:ins w:id="356" w:author="Sean Joseph Hughes" w:date="2022-04-10T16:20:00Z">
        <w:r w:rsidR="00E7486E" w:rsidRPr="00691F4C">
          <w:rPr>
            <w:color w:val="0070C0"/>
            <w:lang w:val="en-US"/>
            <w:rPrChange w:id="357" w:author="Sean Joseph Hughes" w:date="2022-04-10T17:27:00Z">
              <w:rPr>
                <w:lang w:val="en-US"/>
              </w:rPr>
            </w:rPrChange>
          </w:rPr>
          <w:t xml:space="preserve">were </w:t>
        </w:r>
      </w:ins>
      <w:del w:id="358" w:author="Sean Joseph Hughes" w:date="2022-04-10T16:20:00Z">
        <w:r w:rsidRPr="00691F4C" w:rsidDel="00E7486E">
          <w:rPr>
            <w:color w:val="0070C0"/>
            <w:lang w:val="en-US"/>
            <w:rPrChange w:id="359" w:author="Sean Joseph Hughes" w:date="2022-04-10T17:27:00Z">
              <w:rPr>
                <w:lang w:val="en-US"/>
              </w:rPr>
            </w:rPrChange>
          </w:rPr>
          <w:delText xml:space="preserve">identical </w:delText>
        </w:r>
      </w:del>
      <w:proofErr w:type="gramStart"/>
      <w:ins w:id="360" w:author="Sean Joseph Hughes" w:date="2022-04-10T16:20:00Z">
        <w:r w:rsidR="00E7486E" w:rsidRPr="00691F4C">
          <w:rPr>
            <w:color w:val="0070C0"/>
            <w:lang w:val="en-US"/>
            <w:rPrChange w:id="361" w:author="Sean Joseph Hughes" w:date="2022-04-10T17:27:00Z">
              <w:rPr>
                <w:lang w:val="en-US"/>
              </w:rPr>
            </w:rPrChange>
          </w:rPr>
          <w:t xml:space="preserve">similar </w:t>
        </w:r>
      </w:ins>
      <w:r w:rsidRPr="00691F4C">
        <w:rPr>
          <w:color w:val="0070C0"/>
          <w:lang w:val="en-US"/>
          <w:rPrChange w:id="362" w:author="Sean Joseph Hughes" w:date="2022-04-10T17:27:00Z">
            <w:rPr>
              <w:lang w:val="en-US"/>
            </w:rPr>
          </w:rPrChange>
        </w:rPr>
        <w:t>to</w:t>
      </w:r>
      <w:proofErr w:type="gramEnd"/>
      <w:r w:rsidRPr="00691F4C">
        <w:rPr>
          <w:color w:val="0070C0"/>
          <w:lang w:val="en-US"/>
          <w:rPrChange w:id="363" w:author="Sean Joseph Hughes" w:date="2022-04-10T17:27:00Z">
            <w:rPr>
              <w:lang w:val="en-US"/>
            </w:rPr>
          </w:rPrChange>
        </w:rPr>
        <w:t xml:space="preserve"> </w:t>
      </w:r>
      <w:del w:id="364" w:author="Sean Joseph Hughes" w:date="2022-04-10T16:20:00Z">
        <w:r w:rsidRPr="00691F4C" w:rsidDel="00E7486E">
          <w:rPr>
            <w:color w:val="0070C0"/>
            <w:lang w:val="en-US"/>
            <w:rPrChange w:id="365" w:author="Sean Joseph Hughes" w:date="2022-04-10T17:27:00Z">
              <w:rPr>
                <w:lang w:val="en-US"/>
              </w:rPr>
            </w:rPrChange>
          </w:rPr>
          <w:delText xml:space="preserve">that </w:delText>
        </w:r>
      </w:del>
      <w:ins w:id="366" w:author="Sean Joseph Hughes" w:date="2022-04-10T16:20:00Z">
        <w:r w:rsidR="00E7486E" w:rsidRPr="00691F4C">
          <w:rPr>
            <w:color w:val="0070C0"/>
            <w:lang w:val="en-US"/>
            <w:rPrChange w:id="367" w:author="Sean Joseph Hughes" w:date="2022-04-10T17:27:00Z">
              <w:rPr>
                <w:lang w:val="en-US"/>
              </w:rPr>
            </w:rPrChange>
          </w:rPr>
          <w:t xml:space="preserve">those </w:t>
        </w:r>
      </w:ins>
      <w:r w:rsidRPr="00691F4C">
        <w:rPr>
          <w:color w:val="0070C0"/>
          <w:lang w:val="en-US"/>
          <w:rPrChange w:id="368" w:author="Sean Joseph Hughes" w:date="2022-04-10T17:27:00Z">
            <w:rPr>
              <w:lang w:val="en-US"/>
            </w:rPr>
          </w:rPrChange>
        </w:rPr>
        <w:t xml:space="preserve">used in Experiment </w:t>
      </w:r>
      <w:r w:rsidR="00914335" w:rsidRPr="00691F4C">
        <w:rPr>
          <w:color w:val="0070C0"/>
          <w:lang w:val="en-US"/>
          <w:rPrChange w:id="369" w:author="Sean Joseph Hughes" w:date="2022-04-10T17:27:00Z">
            <w:rPr>
              <w:lang w:val="en-US"/>
            </w:rPr>
          </w:rPrChange>
        </w:rPr>
        <w:t>3</w:t>
      </w:r>
      <w:ins w:id="370" w:author="Sean Joseph Hughes" w:date="2022-04-10T16:30:00Z">
        <w:r w:rsidR="0092375B" w:rsidRPr="00691F4C">
          <w:rPr>
            <w:color w:val="0070C0"/>
            <w:lang w:val="en-US"/>
            <w:rPrChange w:id="371" w:author="Sean Joseph Hughes" w:date="2022-04-10T17:27:00Z">
              <w:rPr>
                <w:lang w:val="en-US"/>
              </w:rPr>
            </w:rPrChange>
          </w:rPr>
          <w:t xml:space="preserve"> </w:t>
        </w:r>
      </w:ins>
      <w:ins w:id="372" w:author="Sean Joseph Hughes" w:date="2022-04-10T16:38:00Z">
        <w:r w:rsidR="007E37EA" w:rsidRPr="00691F4C">
          <w:rPr>
            <w:color w:val="0070C0"/>
            <w:lang w:val="en-US"/>
            <w:rPrChange w:id="373" w:author="Sean Joseph Hughes" w:date="2022-04-10T17:27:00Z">
              <w:rPr>
                <w:highlight w:val="yellow"/>
                <w:lang w:val="en-US"/>
              </w:rPr>
            </w:rPrChange>
          </w:rPr>
          <w:t xml:space="preserve">(i.e., </w:t>
        </w:r>
      </w:ins>
      <w:ins w:id="374" w:author="Sean Joseph Hughes" w:date="2022-04-10T16:31:00Z">
        <w:r w:rsidR="0092375B" w:rsidRPr="00691F4C">
          <w:rPr>
            <w:color w:val="0070C0"/>
            <w:lang w:val="en-US"/>
            <w:rPrChange w:id="375" w:author="Sean Joseph Hughes" w:date="2022-04-10T17:27:00Z">
              <w:rPr>
                <w:lang w:val="en-US"/>
              </w:rPr>
            </w:rPrChange>
          </w:rPr>
          <w:t xml:space="preserve">participants encountered </w:t>
        </w:r>
      </w:ins>
      <w:ins w:id="376" w:author="Sean Joseph Hughes" w:date="2022-04-10T16:30:00Z">
        <w:r w:rsidR="0092375B" w:rsidRPr="00691F4C">
          <w:rPr>
            <w:color w:val="0070C0"/>
            <w:rPrChange w:id="377" w:author="Sean Joseph Hughes" w:date="2022-04-10T17:27:00Z">
              <w:rPr/>
            </w:rPrChange>
          </w:rPr>
          <w:t xml:space="preserve">10 practice </w:t>
        </w:r>
      </w:ins>
      <w:ins w:id="378" w:author="Sean Joseph Hughes" w:date="2022-04-10T16:31:00Z">
        <w:r w:rsidR="0092375B" w:rsidRPr="00691F4C">
          <w:rPr>
            <w:color w:val="0070C0"/>
            <w:rPrChange w:id="379" w:author="Sean Joseph Hughes" w:date="2022-04-10T17:27:00Z">
              <w:rPr/>
            </w:rPrChange>
          </w:rPr>
          <w:t xml:space="preserve">and </w:t>
        </w:r>
      </w:ins>
      <w:ins w:id="380" w:author="Sean Joseph Hughes" w:date="2022-04-10T16:30:00Z">
        <w:r w:rsidR="0092375B" w:rsidRPr="00691F4C">
          <w:rPr>
            <w:color w:val="0070C0"/>
            <w:rPrChange w:id="381" w:author="Sean Joseph Hughes" w:date="2022-04-10T17:27:00Z">
              <w:rPr/>
            </w:rPrChange>
          </w:rPr>
          <w:t xml:space="preserve">72 </w:t>
        </w:r>
      </w:ins>
      <w:ins w:id="382" w:author="Sean Joseph Hughes" w:date="2022-04-10T16:31:00Z">
        <w:r w:rsidR="0092375B" w:rsidRPr="00691F4C">
          <w:rPr>
            <w:color w:val="0070C0"/>
            <w:rPrChange w:id="383" w:author="Sean Joseph Hughes" w:date="2022-04-10T17:27:00Z">
              <w:rPr/>
            </w:rPrChange>
          </w:rPr>
          <w:t xml:space="preserve">test </w:t>
        </w:r>
      </w:ins>
      <w:ins w:id="384" w:author="Sean Joseph Hughes" w:date="2022-04-10T16:30:00Z">
        <w:r w:rsidR="0092375B" w:rsidRPr="00691F4C">
          <w:rPr>
            <w:color w:val="0070C0"/>
            <w:rPrChange w:id="385" w:author="Sean Joseph Hughes" w:date="2022-04-10T17:27:00Z">
              <w:rPr/>
            </w:rPrChange>
          </w:rPr>
          <w:t>trials</w:t>
        </w:r>
      </w:ins>
      <w:ins w:id="386" w:author="Sean Joseph Hughes" w:date="2022-04-10T16:33:00Z">
        <w:r w:rsidR="0092375B" w:rsidRPr="00691F4C">
          <w:rPr>
            <w:color w:val="0070C0"/>
            <w:rPrChange w:id="387" w:author="Sean Joseph Hughes" w:date="2022-04-10T17:27:00Z">
              <w:rPr/>
            </w:rPrChange>
          </w:rPr>
          <w:t xml:space="preserve"> with the same trial parameters</w:t>
        </w:r>
      </w:ins>
      <w:ins w:id="388" w:author="Sean Joseph Hughes" w:date="2022-04-10T16:38:00Z">
        <w:r w:rsidR="007E37EA" w:rsidRPr="00691F4C">
          <w:rPr>
            <w:color w:val="0070C0"/>
            <w:rPrChange w:id="389" w:author="Sean Joseph Hughes" w:date="2022-04-10T17:27:00Z">
              <w:rPr>
                <w:highlight w:val="yellow"/>
              </w:rPr>
            </w:rPrChange>
          </w:rPr>
          <w:t xml:space="preserve">, </w:t>
        </w:r>
      </w:ins>
      <w:ins w:id="390" w:author="Sean Joseph Hughes" w:date="2022-04-10T16:35:00Z">
        <w:r w:rsidR="007E37EA" w:rsidRPr="00691F4C">
          <w:rPr>
            <w:color w:val="0070C0"/>
            <w:rPrChange w:id="391" w:author="Sean Joseph Hughes" w:date="2022-04-10T17:27:00Z">
              <w:rPr>
                <w:highlight w:val="yellow"/>
              </w:rPr>
            </w:rPrChange>
          </w:rPr>
          <w:t>instructions</w:t>
        </w:r>
      </w:ins>
      <w:ins w:id="392" w:author="Sean Joseph Hughes" w:date="2022-04-10T16:38:00Z">
        <w:r w:rsidR="007E37EA" w:rsidRPr="00691F4C">
          <w:rPr>
            <w:color w:val="0070C0"/>
            <w:rPrChange w:id="393" w:author="Sean Joseph Hughes" w:date="2022-04-10T17:27:00Z">
              <w:rPr>
                <w:highlight w:val="yellow"/>
              </w:rPr>
            </w:rPrChange>
          </w:rPr>
          <w:t>, and target stimuli</w:t>
        </w:r>
      </w:ins>
      <w:ins w:id="394" w:author="Sean Joseph Hughes" w:date="2022-04-10T16:35:00Z">
        <w:r w:rsidR="007E37EA" w:rsidRPr="00691F4C">
          <w:rPr>
            <w:color w:val="0070C0"/>
            <w:rPrChange w:id="395" w:author="Sean Joseph Hughes" w:date="2022-04-10T17:27:00Z">
              <w:rPr>
                <w:highlight w:val="yellow"/>
              </w:rPr>
            </w:rPrChange>
          </w:rPr>
          <w:t xml:space="preserve"> </w:t>
        </w:r>
      </w:ins>
      <w:ins w:id="396" w:author="Sean Joseph Hughes" w:date="2022-04-10T16:33:00Z">
        <w:r w:rsidR="0092375B" w:rsidRPr="00691F4C">
          <w:rPr>
            <w:color w:val="0070C0"/>
            <w:rPrChange w:id="397" w:author="Sean Joseph Hughes" w:date="2022-04-10T17:27:00Z">
              <w:rPr/>
            </w:rPrChange>
          </w:rPr>
          <w:t>as before</w:t>
        </w:r>
      </w:ins>
      <w:ins w:id="398" w:author="Sean Joseph Hughes" w:date="2022-04-10T16:38:00Z">
        <w:r w:rsidR="007E37EA" w:rsidRPr="00691F4C">
          <w:rPr>
            <w:color w:val="0070C0"/>
            <w:rPrChange w:id="399" w:author="Sean Joseph Hughes" w:date="2022-04-10T17:27:00Z">
              <w:rPr>
                <w:highlight w:val="yellow"/>
              </w:rPr>
            </w:rPrChange>
          </w:rPr>
          <w:t>)</w:t>
        </w:r>
      </w:ins>
      <w:ins w:id="400" w:author="Sean Joseph Hughes" w:date="2022-04-10T16:33:00Z">
        <w:r w:rsidR="0092375B" w:rsidRPr="00691F4C">
          <w:rPr>
            <w:color w:val="0070C0"/>
            <w:rPrChange w:id="401" w:author="Sean Joseph Hughes" w:date="2022-04-10T17:27:00Z">
              <w:rPr/>
            </w:rPrChange>
          </w:rPr>
          <w:t xml:space="preserve">. </w:t>
        </w:r>
      </w:ins>
      <w:ins w:id="402" w:author="Sean Joseph Hughes" w:date="2022-04-10T16:38:00Z">
        <w:r w:rsidR="007E37EA" w:rsidRPr="00691F4C">
          <w:rPr>
            <w:color w:val="0070C0"/>
            <w:rPrChange w:id="403" w:author="Sean Joseph Hughes" w:date="2022-04-10T17:27:00Z">
              <w:rPr>
                <w:highlight w:val="yellow"/>
              </w:rPr>
            </w:rPrChange>
          </w:rPr>
          <w:t xml:space="preserve">Critically, a new </w:t>
        </w:r>
      </w:ins>
      <w:ins w:id="404" w:author="Sean Joseph Hughes" w:date="2022-04-10T16:33:00Z">
        <w:r w:rsidR="0092375B" w:rsidRPr="00691F4C">
          <w:rPr>
            <w:color w:val="0070C0"/>
            <w:rPrChange w:id="405" w:author="Sean Joseph Hughes" w:date="2022-04-10T17:27:00Z">
              <w:rPr/>
            </w:rPrChange>
          </w:rPr>
          <w:t>set of prime stimuli were used consist</w:t>
        </w:r>
      </w:ins>
      <w:ins w:id="406" w:author="Sean Joseph Hughes" w:date="2022-04-10T16:39:00Z">
        <w:r w:rsidR="007E37EA" w:rsidRPr="00691F4C">
          <w:rPr>
            <w:color w:val="0070C0"/>
            <w:rPrChange w:id="407" w:author="Sean Joseph Hughes" w:date="2022-04-10T17:27:00Z">
              <w:rPr>
                <w:highlight w:val="yellow"/>
              </w:rPr>
            </w:rPrChange>
          </w:rPr>
          <w:t>ing</w:t>
        </w:r>
      </w:ins>
      <w:ins w:id="408" w:author="Sean Joseph Hughes" w:date="2022-04-10T16:33:00Z">
        <w:r w:rsidR="0092375B" w:rsidRPr="00691F4C">
          <w:rPr>
            <w:color w:val="0070C0"/>
            <w:rPrChange w:id="409" w:author="Sean Joseph Hughes" w:date="2022-04-10T17:27:00Z">
              <w:rPr/>
            </w:rPrChange>
          </w:rPr>
          <w:t xml:space="preserve"> of </w:t>
        </w:r>
      </w:ins>
      <w:ins w:id="410" w:author="Sean Joseph Hughes" w:date="2022-04-10T16:34:00Z">
        <w:r w:rsidR="0092375B" w:rsidRPr="00691F4C">
          <w:rPr>
            <w:color w:val="0070C0"/>
            <w:rPrChange w:id="411" w:author="Sean Joseph Hughes" w:date="2022-04-10T17:27:00Z">
              <w:rPr/>
            </w:rPrChange>
          </w:rPr>
          <w:t xml:space="preserve">six </w:t>
        </w:r>
      </w:ins>
      <w:ins w:id="412" w:author="Sean Joseph Hughes" w:date="2022-04-10T16:30:00Z">
        <w:r w:rsidR="0092375B" w:rsidRPr="00691F4C">
          <w:rPr>
            <w:color w:val="0070C0"/>
            <w:rPrChange w:id="413" w:author="Sean Joseph Hughes" w:date="2022-04-10T17:27:00Z">
              <w:rPr/>
            </w:rPrChange>
          </w:rPr>
          <w:t xml:space="preserve">images of </w:t>
        </w:r>
      </w:ins>
      <w:ins w:id="414" w:author="Sean Joseph Hughes" w:date="2022-04-10T16:34:00Z">
        <w:r w:rsidR="0092375B" w:rsidRPr="00691F4C">
          <w:rPr>
            <w:color w:val="0070C0"/>
            <w:rPrChange w:id="415" w:author="Sean Joseph Hughes" w:date="2022-04-10T17:27:00Z">
              <w:rPr/>
            </w:rPrChange>
          </w:rPr>
          <w:t xml:space="preserve">Barack </w:t>
        </w:r>
      </w:ins>
      <w:ins w:id="416" w:author="Sean Joseph Hughes" w:date="2022-04-10T16:30:00Z">
        <w:r w:rsidR="0092375B" w:rsidRPr="00691F4C">
          <w:rPr>
            <w:color w:val="0070C0"/>
            <w:rPrChange w:id="417" w:author="Sean Joseph Hughes" w:date="2022-04-10T17:27:00Z">
              <w:rPr/>
            </w:rPrChange>
          </w:rPr>
          <w:t xml:space="preserve">Obama and </w:t>
        </w:r>
      </w:ins>
      <w:ins w:id="418" w:author="Sean Joseph Hughes" w:date="2022-04-10T16:34:00Z">
        <w:r w:rsidR="0092375B" w:rsidRPr="00691F4C">
          <w:rPr>
            <w:color w:val="0070C0"/>
            <w:rPrChange w:id="419" w:author="Sean Joseph Hughes" w:date="2022-04-10T17:27:00Z">
              <w:rPr/>
            </w:rPrChange>
          </w:rPr>
          <w:t xml:space="preserve">six </w:t>
        </w:r>
      </w:ins>
      <w:ins w:id="420" w:author="Sean Joseph Hughes" w:date="2022-04-10T16:30:00Z">
        <w:r w:rsidR="0092375B" w:rsidRPr="00691F4C">
          <w:rPr>
            <w:color w:val="0070C0"/>
            <w:rPrChange w:id="421" w:author="Sean Joseph Hughes" w:date="2022-04-10T17:27:00Z">
              <w:rPr/>
            </w:rPrChange>
          </w:rPr>
          <w:t xml:space="preserve">images of </w:t>
        </w:r>
      </w:ins>
      <w:ins w:id="422" w:author="Sean Joseph Hughes" w:date="2022-04-10T16:34:00Z">
        <w:r w:rsidR="0092375B" w:rsidRPr="00691F4C">
          <w:rPr>
            <w:color w:val="0070C0"/>
            <w:rPrChange w:id="423" w:author="Sean Joseph Hughes" w:date="2022-04-10T17:27:00Z">
              <w:rPr/>
            </w:rPrChange>
          </w:rPr>
          <w:t xml:space="preserve">Donald </w:t>
        </w:r>
      </w:ins>
      <w:ins w:id="424" w:author="Sean Joseph Hughes" w:date="2022-04-10T16:30:00Z">
        <w:r w:rsidR="0092375B" w:rsidRPr="00691F4C">
          <w:rPr>
            <w:color w:val="0070C0"/>
            <w:rPrChange w:id="425" w:author="Sean Joseph Hughes" w:date="2022-04-10T17:27:00Z">
              <w:rPr/>
            </w:rPrChange>
          </w:rPr>
          <w:t>Trump</w:t>
        </w:r>
      </w:ins>
      <w:ins w:id="426" w:author="Sean Joseph Hughes" w:date="2022-04-10T16:34:00Z">
        <w:r w:rsidR="0092375B" w:rsidRPr="00691F4C">
          <w:rPr>
            <w:color w:val="0070C0"/>
            <w:rPrChange w:id="427" w:author="Sean Joseph Hughes" w:date="2022-04-10T17:27:00Z">
              <w:rPr/>
            </w:rPrChange>
          </w:rPr>
          <w:t xml:space="preserve"> </w:t>
        </w:r>
      </w:ins>
      <w:ins w:id="428" w:author="Sean Joseph Hughes" w:date="2022-04-10T16:39:00Z">
        <w:r w:rsidR="007E37EA" w:rsidRPr="00691F4C">
          <w:rPr>
            <w:color w:val="0070C0"/>
            <w:rPrChange w:id="429" w:author="Sean Joseph Hughes" w:date="2022-04-10T17:27:00Z">
              <w:rPr>
                <w:highlight w:val="yellow"/>
              </w:rPr>
            </w:rPrChange>
          </w:rPr>
          <w:t xml:space="preserve">that were </w:t>
        </w:r>
      </w:ins>
      <w:ins w:id="430" w:author="Sean Joseph Hughes" w:date="2022-04-10T16:34:00Z">
        <w:r w:rsidR="0092375B" w:rsidRPr="00691F4C">
          <w:rPr>
            <w:color w:val="0070C0"/>
            <w:rPrChange w:id="431" w:author="Sean Joseph Hughes" w:date="2022-04-10T17:27:00Z">
              <w:rPr/>
            </w:rPrChange>
          </w:rPr>
          <w:t xml:space="preserve">taken from the Presidents-IAT materials of the Project Implicit website (see </w:t>
        </w:r>
        <w:r w:rsidR="0092375B" w:rsidRPr="00691F4C">
          <w:rPr>
            <w:color w:val="0070C0"/>
            <w:rPrChange w:id="432" w:author="Sean Joseph Hughes" w:date="2022-04-10T17:27:00Z">
              <w:rPr/>
            </w:rPrChange>
          </w:rPr>
          <w:fldChar w:fldCharType="begin"/>
        </w:r>
        <w:r w:rsidR="0092375B" w:rsidRPr="00691F4C">
          <w:rPr>
            <w:color w:val="0070C0"/>
            <w:rPrChange w:id="433" w:author="Sean Joseph Hughes" w:date="2022-04-10T17:27:00Z">
              <w:rPr/>
            </w:rPrChange>
          </w:rPr>
          <w:instrText xml:space="preserve"> HYPERLINK "https://osf.io/f38ag/" </w:instrText>
        </w:r>
        <w:r w:rsidR="0092375B" w:rsidRPr="00691F4C">
          <w:rPr>
            <w:color w:val="0070C0"/>
            <w:rPrChange w:id="434" w:author="Sean Joseph Hughes" w:date="2022-04-10T17:27:00Z">
              <w:rPr>
                <w:rStyle w:val="Hyperlink"/>
              </w:rPr>
            </w:rPrChange>
          </w:rPr>
          <w:fldChar w:fldCharType="separate"/>
        </w:r>
        <w:r w:rsidR="0092375B" w:rsidRPr="00691F4C">
          <w:rPr>
            <w:rStyle w:val="Hyperlink"/>
            <w:color w:val="0070C0"/>
            <w:rPrChange w:id="435" w:author="Sean Joseph Hughes" w:date="2022-04-10T17:27:00Z">
              <w:rPr>
                <w:rStyle w:val="Hyperlink"/>
              </w:rPr>
            </w:rPrChange>
          </w:rPr>
          <w:t>osf.io/f38ag</w:t>
        </w:r>
        <w:r w:rsidR="0092375B" w:rsidRPr="00691F4C">
          <w:rPr>
            <w:rStyle w:val="Hyperlink"/>
            <w:color w:val="0070C0"/>
            <w:rPrChange w:id="436" w:author="Sean Joseph Hughes" w:date="2022-04-10T17:27:00Z">
              <w:rPr>
                <w:rStyle w:val="Hyperlink"/>
              </w:rPr>
            </w:rPrChange>
          </w:rPr>
          <w:fldChar w:fldCharType="end"/>
        </w:r>
        <w:r w:rsidR="0092375B" w:rsidRPr="00691F4C">
          <w:rPr>
            <w:color w:val="0070C0"/>
            <w:rPrChange w:id="437" w:author="Sean Joseph Hughes" w:date="2022-04-10T17:27:00Z">
              <w:rPr/>
            </w:rPrChange>
          </w:rPr>
          <w:t>).</w:t>
        </w:r>
      </w:ins>
      <w:ins w:id="438" w:author="Sean Joseph Hughes" w:date="2022-04-10T16:35:00Z">
        <w:r w:rsidR="0092375B" w:rsidRPr="00691F4C">
          <w:rPr>
            <w:color w:val="0070C0"/>
            <w:rPrChange w:id="439" w:author="Sean Joseph Hughes" w:date="2022-04-10T17:27:00Z">
              <w:rPr/>
            </w:rPrChange>
          </w:rPr>
          <w:t xml:space="preserve"> </w:t>
        </w:r>
      </w:ins>
      <w:del w:id="440" w:author="Sean Joseph Hughes" w:date="2022-04-10T16:30:00Z">
        <w:r w:rsidRPr="00691F4C" w:rsidDel="0092375B">
          <w:rPr>
            <w:color w:val="0070C0"/>
            <w:lang w:val="en-US"/>
            <w:rPrChange w:id="441" w:author="Sean Joseph Hughes" w:date="2022-04-10T17:27:00Z">
              <w:rPr>
                <w:lang w:val="en-US"/>
              </w:rPr>
            </w:rPrChange>
          </w:rPr>
          <w:delText>.</w:delText>
        </w:r>
      </w:del>
      <w:del w:id="442" w:author="Sean Joseph Hughes" w:date="2022-04-10T16:36:00Z">
        <w:r w:rsidRPr="00691F4C" w:rsidDel="007E37EA">
          <w:rPr>
            <w:color w:val="0070C0"/>
            <w:lang w:val="en-US"/>
            <w:rPrChange w:id="443" w:author="Sean Joseph Hughes" w:date="2022-04-10T17:27:00Z">
              <w:rPr>
                <w:lang w:val="en-US"/>
              </w:rPr>
            </w:rPrChange>
          </w:rPr>
          <w:delText xml:space="preserve"> </w:delText>
        </w:r>
      </w:del>
    </w:p>
    <w:p w14:paraId="6ECAEF8A" w14:textId="67CB4934" w:rsidR="001C3257" w:rsidDel="007E37EA" w:rsidRDefault="00B53C37" w:rsidP="00584596">
      <w:pPr>
        <w:pStyle w:val="Normal1"/>
        <w:ind w:firstLine="720"/>
        <w:rPr>
          <w:del w:id="444" w:author="Sean Joseph Hughes" w:date="2022-04-10T16:39:00Z"/>
          <w:lang w:val="en-US"/>
        </w:rPr>
      </w:pPr>
      <w:del w:id="445" w:author="Sean Joseph Hughes" w:date="2022-04-10T16:39:00Z">
        <w:r w:rsidRPr="002622F5" w:rsidDel="007E37EA">
          <w:rPr>
            <w:lang w:val="en-US"/>
          </w:rPr>
          <w:delText xml:space="preserve">The </w:delText>
        </w:r>
        <w:r w:rsidR="00914335" w:rsidDel="007E37EA">
          <w:rPr>
            <w:highlight w:val="white"/>
            <w:lang w:val="en-US"/>
          </w:rPr>
          <w:delText xml:space="preserve">standard </w:delText>
        </w:r>
        <w:r w:rsidRPr="002622F5" w:rsidDel="007E37EA">
          <w:rPr>
            <w:highlight w:val="white"/>
            <w:lang w:val="en-US"/>
          </w:rPr>
          <w:delText>AMP</w:delText>
        </w:r>
        <w:r w:rsidRPr="002622F5" w:rsidDel="007E37EA">
          <w:rPr>
            <w:lang w:val="en-US"/>
          </w:rPr>
          <w:delText xml:space="preserve"> </w:delText>
        </w:r>
        <w:r w:rsidR="001C3257" w:rsidDel="007E37EA">
          <w:rPr>
            <w:lang w:val="en-US"/>
          </w:rPr>
          <w:delText xml:space="preserve">was also similar with the exception of the </w:delText>
        </w:r>
        <w:r w:rsidRPr="002622F5" w:rsidDel="007E37EA">
          <w:rPr>
            <w:lang w:val="en-US"/>
          </w:rPr>
          <w:delText xml:space="preserve">prime </w:delText>
        </w:r>
        <w:r w:rsidR="00914335" w:rsidDel="007E37EA">
          <w:rPr>
            <w:lang w:val="en-US"/>
          </w:rPr>
          <w:delText xml:space="preserve">stimuli </w:delText>
        </w:r>
        <w:r w:rsidR="001C3257" w:rsidDel="007E37EA">
          <w:rPr>
            <w:lang w:val="en-US"/>
          </w:rPr>
          <w:delText xml:space="preserve">which now consisted of six </w:delText>
        </w:r>
        <w:r w:rsidRPr="002622F5" w:rsidDel="007E37EA">
          <w:rPr>
            <w:lang w:val="en-US"/>
          </w:rPr>
          <w:delText xml:space="preserve">images of Donald Trump and </w:delText>
        </w:r>
        <w:r w:rsidR="001C3257" w:rsidDel="007E37EA">
          <w:rPr>
            <w:lang w:val="en-US"/>
          </w:rPr>
          <w:delText xml:space="preserve">six images of </w:delText>
        </w:r>
        <w:r w:rsidRPr="002622F5" w:rsidDel="007E37EA">
          <w:rPr>
            <w:lang w:val="en-US"/>
          </w:rPr>
          <w:delText>Barack Obama</w:delText>
        </w:r>
        <w:r w:rsidR="001C3257" w:rsidDel="007E37EA">
          <w:rPr>
            <w:lang w:val="en-US"/>
          </w:rPr>
          <w:delText xml:space="preserve"> </w:delText>
        </w:r>
      </w:del>
      <w:del w:id="446" w:author="Sean Joseph Hughes" w:date="2022-04-10T16:34:00Z">
        <w:r w:rsidR="001C3257" w:rsidDel="0092375B">
          <w:delText xml:space="preserve">taken from the Presidents-IAT materials of the Project Implicit website (see </w:delText>
        </w:r>
        <w:r w:rsidR="000A2AAE" w:rsidDel="0092375B">
          <w:fldChar w:fldCharType="begin"/>
        </w:r>
        <w:r w:rsidR="000A2AAE" w:rsidDel="0092375B">
          <w:delInstrText xml:space="preserve"> HYPERLINK "https://osf.io/f38ag/" </w:delInstrText>
        </w:r>
        <w:r w:rsidR="000A2AAE" w:rsidDel="0092375B">
          <w:fldChar w:fldCharType="separate"/>
        </w:r>
        <w:r w:rsidR="00961C6E" w:rsidDel="0092375B">
          <w:rPr>
            <w:rStyle w:val="Hyperlink"/>
          </w:rPr>
          <w:delText>osf.io/f38ag</w:delText>
        </w:r>
        <w:r w:rsidR="000A2AAE" w:rsidDel="0092375B">
          <w:rPr>
            <w:rStyle w:val="Hyperlink"/>
          </w:rPr>
          <w:fldChar w:fldCharType="end"/>
        </w:r>
        <w:r w:rsidR="001C3257" w:rsidDel="0092375B">
          <w:delText>).</w:delText>
        </w:r>
      </w:del>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5E2234CB" w:rsidR="00B53C37" w:rsidRDefault="00B53C37" w:rsidP="00584596">
      <w:pPr>
        <w:pStyle w:val="Normal1"/>
        <w:ind w:firstLine="720"/>
        <w:rPr>
          <w:lang w:val="en-US"/>
        </w:rPr>
      </w:pPr>
      <w:r w:rsidRPr="002622F5">
        <w:rPr>
          <w:lang w:val="en-US"/>
        </w:rPr>
        <w:t xml:space="preserve">The procedure was </w:t>
      </w:r>
      <w:proofErr w:type="gramStart"/>
      <w:r w:rsidR="00193657">
        <w:rPr>
          <w:lang w:val="en-US"/>
        </w:rPr>
        <w:t>similar to</w:t>
      </w:r>
      <w:proofErr w:type="gramEnd"/>
      <w:r w:rsidR="00193657">
        <w:rPr>
          <w:lang w:val="en-US"/>
        </w:rPr>
        <w:t xml:space="preserve"> </w:t>
      </w:r>
      <w:r w:rsidRPr="002622F5">
        <w:rPr>
          <w:lang w:val="en-US"/>
        </w:rPr>
        <w:t xml:space="preserve">Experiment </w:t>
      </w:r>
      <w:r w:rsidR="00193657">
        <w:rPr>
          <w:lang w:val="en-US"/>
        </w:rPr>
        <w:t xml:space="preserve">3 with </w:t>
      </w:r>
      <w:r w:rsidR="001C3257">
        <w:rPr>
          <w:lang w:val="en-US"/>
        </w:rPr>
        <w:t xml:space="preserve">two </w:t>
      </w:r>
      <w:del w:id="447" w:author="Sean Joseph Hughes" w:date="2022-04-10T16:39:00Z">
        <w:r w:rsidR="00193657" w:rsidDel="007E37EA">
          <w:rPr>
            <w:lang w:val="en-US"/>
          </w:rPr>
          <w:delText>change</w:delText>
        </w:r>
        <w:r w:rsidR="001C3257" w:rsidDel="007E37EA">
          <w:rPr>
            <w:lang w:val="en-US"/>
          </w:rPr>
          <w:delText>s</w:delText>
        </w:r>
      </w:del>
      <w:ins w:id="448" w:author="Sean Joseph Hughes" w:date="2022-04-10T16:39:00Z">
        <w:r w:rsidR="007E37EA">
          <w:rPr>
            <w:lang w:val="en-US"/>
          </w:rPr>
          <w:t>exceptions</w:t>
        </w:r>
      </w:ins>
      <w:r w:rsidR="00193657">
        <w:rPr>
          <w:lang w:val="en-US"/>
        </w:rPr>
        <w:t xml:space="preserve">: </w:t>
      </w:r>
      <w:ins w:id="449" w:author="Sean Joseph Hughes" w:date="2022-04-10T16:39:00Z">
        <w:r w:rsidR="007E37EA">
          <w:rPr>
            <w:lang w:val="en-US"/>
          </w:rPr>
          <w:t xml:space="preserve">(a) </w:t>
        </w:r>
      </w:ins>
      <w:r w:rsidR="00193657">
        <w:rPr>
          <w:lang w:val="en-US"/>
        </w:rPr>
        <w:t>the standard AMP now assessed political attitudes</w:t>
      </w:r>
      <w:r w:rsidR="001C3257">
        <w:rPr>
          <w:lang w:val="en-US"/>
        </w:rPr>
        <w:t xml:space="preserve"> </w:t>
      </w:r>
      <w:ins w:id="450" w:author="Sean Joseph Hughes" w:date="2022-04-10T16:39:00Z">
        <w:r w:rsidR="007E37EA">
          <w:rPr>
            <w:lang w:val="en-US"/>
          </w:rPr>
          <w:t xml:space="preserve">while the IA-AMP assessed generic attitudes towards valenced stimuli, </w:t>
        </w:r>
      </w:ins>
      <w:r w:rsidR="001C3257">
        <w:rPr>
          <w:lang w:val="en-US"/>
        </w:rPr>
        <w:t xml:space="preserve">and </w:t>
      </w:r>
      <w:ins w:id="451" w:author="Sean Joseph Hughes" w:date="2022-04-10T16:39:00Z">
        <w:r w:rsidR="007E37EA">
          <w:rPr>
            <w:lang w:val="en-US"/>
          </w:rPr>
          <w:t xml:space="preserve">(b) </w:t>
        </w:r>
      </w:ins>
      <w:del w:id="452" w:author="Sean Joseph Hughes" w:date="2022-04-10T16:39:00Z">
        <w:r w:rsidR="001C3257" w:rsidDel="007E37EA">
          <w:rPr>
            <w:lang w:val="en-US"/>
          </w:rPr>
          <w:delText xml:space="preserve">the addition of </w:delText>
        </w:r>
      </w:del>
      <w:r w:rsidR="00064D19">
        <w:rPr>
          <w:lang w:val="en-US"/>
        </w:rPr>
        <w:t xml:space="preserve">two new </w:t>
      </w:r>
      <w:r w:rsidR="001C3257">
        <w:rPr>
          <w:lang w:val="en-US"/>
        </w:rPr>
        <w:t>exploratory questions</w:t>
      </w:r>
      <w:ins w:id="453" w:author="Sean Joseph Hughes" w:date="2022-04-10T16:39:00Z">
        <w:r w:rsidR="007E37EA">
          <w:rPr>
            <w:lang w:val="en-US"/>
          </w:rPr>
          <w:t xml:space="preserve"> were added</w:t>
        </w:r>
      </w:ins>
      <w:r w:rsidRPr="002622F5">
        <w:rPr>
          <w:lang w:val="en-US"/>
        </w:rPr>
        <w:t>.</w:t>
      </w:r>
    </w:p>
    <w:p w14:paraId="2DA75F6F" w14:textId="1EA70018" w:rsidR="00A62AFC" w:rsidRPr="00691F4C" w:rsidRDefault="001C3257">
      <w:pPr>
        <w:ind w:firstLine="720"/>
        <w:rPr>
          <w:ins w:id="454" w:author="Sean Joseph Hughes" w:date="2022-04-10T16:40:00Z"/>
          <w:color w:val="0070C0"/>
          <w:sz w:val="18"/>
          <w:szCs w:val="18"/>
          <w:rPrChange w:id="455" w:author="Sean Joseph Hughes" w:date="2022-04-10T17:28:00Z">
            <w:rPr>
              <w:ins w:id="456" w:author="Sean Joseph Hughes" w:date="2022-04-10T16:40:00Z"/>
              <w:sz w:val="18"/>
              <w:szCs w:val="18"/>
            </w:rPr>
          </w:rPrChange>
        </w:rPr>
        <w:pPrChange w:id="457" w:author="Sean Joseph Hughes" w:date="2022-04-10T16:42:00Z">
          <w:pPr>
            <w:pStyle w:val="BodyA"/>
            <w:spacing w:line="480" w:lineRule="auto"/>
          </w:pPr>
        </w:pPrChange>
      </w:pPr>
      <w:r w:rsidRPr="00691F4C">
        <w:rPr>
          <w:b/>
          <w:bCs/>
          <w:color w:val="0070C0"/>
          <w:lang w:val="en-US"/>
          <w:rPrChange w:id="458" w:author="Sean Joseph Hughes" w:date="2022-04-10T17:28:00Z">
            <w:rPr>
              <w:b/>
              <w:bCs/>
            </w:rPr>
          </w:rPrChange>
        </w:rPr>
        <w:t>E</w:t>
      </w:r>
      <w:r w:rsidR="00584596" w:rsidRPr="00691F4C">
        <w:rPr>
          <w:b/>
          <w:bCs/>
          <w:color w:val="0070C0"/>
          <w:lang w:val="en-US"/>
          <w:rPrChange w:id="459" w:author="Sean Joseph Hughes" w:date="2022-04-10T17:28:00Z">
            <w:rPr>
              <w:b/>
              <w:bCs/>
            </w:rPr>
          </w:rPrChange>
        </w:rPr>
        <w:t>xploratory Q</w:t>
      </w:r>
      <w:r w:rsidRPr="00691F4C">
        <w:rPr>
          <w:b/>
          <w:bCs/>
          <w:color w:val="0070C0"/>
          <w:lang w:val="en-US"/>
          <w:rPrChange w:id="460" w:author="Sean Joseph Hughes" w:date="2022-04-10T17:28:00Z">
            <w:rPr>
              <w:b/>
              <w:bCs/>
            </w:rPr>
          </w:rPrChange>
        </w:rPr>
        <w:t>uestions</w:t>
      </w:r>
      <w:r w:rsidR="00206674" w:rsidRPr="00691F4C">
        <w:rPr>
          <w:b/>
          <w:bCs/>
          <w:color w:val="0070C0"/>
          <w:lang w:val="en-US"/>
          <w:rPrChange w:id="461" w:author="Sean Joseph Hughes" w:date="2022-04-10T17:28:00Z">
            <w:rPr>
              <w:b/>
              <w:bCs/>
            </w:rPr>
          </w:rPrChange>
        </w:rPr>
        <w:t xml:space="preserve">. </w:t>
      </w:r>
      <w:r w:rsidRPr="00691F4C">
        <w:rPr>
          <w:color w:val="0070C0"/>
          <w:lang w:val="en-US"/>
          <w:rPrChange w:id="462" w:author="Sean Joseph Hughes" w:date="2022-04-10T17:28:00Z">
            <w:rPr/>
          </w:rPrChange>
        </w:rPr>
        <w:t xml:space="preserve">In addition to the </w:t>
      </w:r>
      <w:r w:rsidR="0062243B" w:rsidRPr="00691F4C">
        <w:rPr>
          <w:color w:val="0070C0"/>
          <w:lang w:val="en-US"/>
          <w:rPrChange w:id="463" w:author="Sean Joseph Hughes" w:date="2022-04-10T17:28:00Z">
            <w:rPr/>
          </w:rPrChange>
        </w:rPr>
        <w:t xml:space="preserve">same </w:t>
      </w:r>
      <w:r w:rsidRPr="00691F4C">
        <w:rPr>
          <w:color w:val="0070C0"/>
          <w:lang w:val="en-US"/>
          <w:rPrChange w:id="464" w:author="Sean Joseph Hughes" w:date="2022-04-10T17:28:00Z">
            <w:rPr/>
          </w:rPrChange>
        </w:rPr>
        <w:t xml:space="preserve">exploratory questions asked in Experiments 1-3 we also assessed for demand compliance and political alignment. </w:t>
      </w:r>
      <w:ins w:id="465" w:author="Sean Joseph Hughes" w:date="2022-04-10T16:40:00Z">
        <w:r w:rsidR="00A62AFC" w:rsidRPr="00691F4C">
          <w:rPr>
            <w:i/>
            <w:iCs/>
            <w:color w:val="0070C0"/>
            <w:lang w:val="en-US"/>
            <w:rPrChange w:id="466" w:author="Sean Joseph Hughes" w:date="2022-04-10T17:28:00Z">
              <w:rPr/>
            </w:rPrChange>
          </w:rPr>
          <w:t>Demand compliance</w:t>
        </w:r>
        <w:r w:rsidR="00A62AFC" w:rsidRPr="00691F4C">
          <w:rPr>
            <w:color w:val="0070C0"/>
            <w:lang w:val="en-US"/>
            <w:rPrChange w:id="467" w:author="Sean Joseph Hughes" w:date="2022-04-10T17:28:00Z">
              <w:rPr/>
            </w:rPrChange>
          </w:rPr>
          <w:t xml:space="preserve"> was assessed us</w:t>
        </w:r>
      </w:ins>
      <w:ins w:id="468" w:author="Sean Joseph Hughes" w:date="2022-04-10T16:41:00Z">
        <w:r w:rsidR="00A62AFC" w:rsidRPr="00691F4C">
          <w:rPr>
            <w:color w:val="0070C0"/>
            <w:lang w:val="en-US"/>
            <w:rPrChange w:id="469" w:author="Sean Joseph Hughes" w:date="2022-04-10T17:28:00Z">
              <w:rPr/>
            </w:rPrChange>
          </w:rPr>
          <w:t>ing the following question: “</w:t>
        </w:r>
      </w:ins>
      <w:ins w:id="470" w:author="Sean Joseph Hughes" w:date="2022-04-10T16:40:00Z">
        <w:r w:rsidR="00A62AFC" w:rsidRPr="00691F4C">
          <w:rPr>
            <w:color w:val="0070C0"/>
            <w:rPrChange w:id="471" w:author="Sean Joseph Hughes" w:date="2022-04-10T17:28:00Z">
              <w:rPr/>
            </w:rPrChange>
          </w:rPr>
          <w:t xml:space="preserve">Think back to the task with the Chinese characters. During the task, we asked you after each trial to indicate whether your response to the Chinese character was influenced by the image that appeared before it. Please choose the following option that is the </w:t>
        </w:r>
        <w:proofErr w:type="gramStart"/>
        <w:r w:rsidR="00A62AFC" w:rsidRPr="00691F4C">
          <w:rPr>
            <w:color w:val="0070C0"/>
            <w:rPrChange w:id="472" w:author="Sean Joseph Hughes" w:date="2022-04-10T17:28:00Z">
              <w:rPr/>
            </w:rPrChange>
          </w:rPr>
          <w:t>most true</w:t>
        </w:r>
        <w:proofErr w:type="gramEnd"/>
        <w:r w:rsidR="00A62AFC" w:rsidRPr="00691F4C">
          <w:rPr>
            <w:color w:val="0070C0"/>
            <w:rPrChange w:id="473" w:author="Sean Joseph Hughes" w:date="2022-04-10T17:28:00Z">
              <w:rPr/>
            </w:rPrChange>
          </w:rPr>
          <w:t xml:space="preserve"> for you”</w:t>
        </w:r>
      </w:ins>
      <w:ins w:id="474" w:author="Sean Joseph Hughes" w:date="2022-04-10T16:41:00Z">
        <w:r w:rsidR="00456166" w:rsidRPr="00691F4C">
          <w:rPr>
            <w:color w:val="0070C0"/>
            <w:rPrChange w:id="475" w:author="Sean Joseph Hughes" w:date="2022-04-10T17:28:00Z">
              <w:rPr/>
            </w:rPrChange>
          </w:rPr>
          <w:t xml:space="preserve">. Response options were as follows: (1 </w:t>
        </w:r>
      </w:ins>
      <w:ins w:id="476" w:author="Sean Joseph Hughes" w:date="2022-04-10T16:40:00Z">
        <w:r w:rsidR="00A62AFC" w:rsidRPr="00691F4C">
          <w:rPr>
            <w:color w:val="0070C0"/>
            <w:rPrChange w:id="477" w:author="Sean Joseph Hughes" w:date="2022-04-10T17:28:00Z">
              <w:rPr>
                <w:sz w:val="18"/>
                <w:szCs w:val="18"/>
              </w:rPr>
            </w:rPrChange>
          </w:rPr>
          <w:t>= My responses were based on what I thought the researcher wanted me to say</w:t>
        </w:r>
      </w:ins>
      <w:ins w:id="478" w:author="Sean Joseph Hughes" w:date="2022-04-10T16:41:00Z">
        <w:r w:rsidR="00456166" w:rsidRPr="00691F4C">
          <w:rPr>
            <w:color w:val="0070C0"/>
            <w:rPrChange w:id="479" w:author="Sean Joseph Hughes" w:date="2022-04-10T17:28:00Z">
              <w:rPr/>
            </w:rPrChange>
          </w:rPr>
          <w:t>;</w:t>
        </w:r>
      </w:ins>
      <w:ins w:id="480" w:author="Sean Joseph Hughes" w:date="2022-04-10T16:40:00Z">
        <w:r w:rsidR="00A62AFC" w:rsidRPr="00691F4C">
          <w:rPr>
            <w:color w:val="0070C0"/>
            <w:rPrChange w:id="481" w:author="Sean Joseph Hughes" w:date="2022-04-10T17:28:00Z">
              <w:rPr>
                <w:sz w:val="18"/>
                <w:szCs w:val="18"/>
              </w:rPr>
            </w:rPrChange>
          </w:rPr>
          <w:t xml:space="preserve"> 2 = My responses were genuinely based on whether I was influenced or not</w:t>
        </w:r>
      </w:ins>
      <w:ins w:id="482" w:author="Sean Joseph Hughes" w:date="2022-04-10T16:41:00Z">
        <w:r w:rsidR="00456166" w:rsidRPr="00691F4C">
          <w:rPr>
            <w:color w:val="0070C0"/>
            <w:rPrChange w:id="483" w:author="Sean Joseph Hughes" w:date="2022-04-10T17:28:00Z">
              <w:rPr/>
            </w:rPrChange>
          </w:rPr>
          <w:t>;</w:t>
        </w:r>
      </w:ins>
      <w:ins w:id="484" w:author="Sean Joseph Hughes" w:date="2022-04-10T16:40:00Z">
        <w:r w:rsidR="00A62AFC" w:rsidRPr="00691F4C">
          <w:rPr>
            <w:color w:val="0070C0"/>
            <w:rPrChange w:id="485" w:author="Sean Joseph Hughes" w:date="2022-04-10T17:28:00Z">
              <w:rPr>
                <w:sz w:val="18"/>
                <w:szCs w:val="18"/>
              </w:rPr>
            </w:rPrChange>
          </w:rPr>
          <w:t xml:space="preserve"> 3 = I’m not sure or don’t know why I responses the way I did</w:t>
        </w:r>
      </w:ins>
      <w:ins w:id="486" w:author="Sean Joseph Hughes" w:date="2022-04-10T16:41:00Z">
        <w:r w:rsidR="00456166" w:rsidRPr="00691F4C">
          <w:rPr>
            <w:color w:val="0070C0"/>
            <w:rPrChange w:id="487" w:author="Sean Joseph Hughes" w:date="2022-04-10T17:28:00Z">
              <w:rPr/>
            </w:rPrChange>
          </w:rPr>
          <w:t xml:space="preserve">). </w:t>
        </w:r>
        <w:r w:rsidR="00456166" w:rsidRPr="00691F4C">
          <w:rPr>
            <w:i/>
            <w:iCs/>
            <w:color w:val="0070C0"/>
            <w:rPrChange w:id="488" w:author="Sean Joseph Hughes" w:date="2022-04-10T17:28:00Z">
              <w:rPr/>
            </w:rPrChange>
          </w:rPr>
          <w:t>P</w:t>
        </w:r>
      </w:ins>
      <w:ins w:id="489" w:author="Sean Joseph Hughes" w:date="2022-04-10T16:40:00Z">
        <w:r w:rsidR="00A62AFC" w:rsidRPr="00691F4C">
          <w:rPr>
            <w:i/>
            <w:iCs/>
            <w:color w:val="0070C0"/>
            <w:rPrChange w:id="490" w:author="Sean Joseph Hughes" w:date="2022-04-10T17:28:00Z">
              <w:rPr/>
            </w:rPrChange>
          </w:rPr>
          <w:t>olitical alignment</w:t>
        </w:r>
      </w:ins>
      <w:ins w:id="491" w:author="Sean Joseph Hughes" w:date="2022-04-10T16:42:00Z">
        <w:r w:rsidR="00456166" w:rsidRPr="00691F4C">
          <w:rPr>
            <w:color w:val="0070C0"/>
            <w:rPrChange w:id="492" w:author="Sean Joseph Hughes" w:date="2022-04-10T17:28:00Z">
              <w:rPr/>
            </w:rPrChange>
          </w:rPr>
          <w:t xml:space="preserve"> was assessed using the following question: </w:t>
        </w:r>
      </w:ins>
      <w:ins w:id="493" w:author="Sean Joseph Hughes" w:date="2022-04-10T16:40:00Z">
        <w:r w:rsidR="00A62AFC" w:rsidRPr="00691F4C">
          <w:rPr>
            <w:color w:val="0070C0"/>
            <w:rPrChange w:id="494" w:author="Sean Joseph Hughes" w:date="2022-04-10T17:28:00Z">
              <w:rPr/>
            </w:rPrChange>
          </w:rPr>
          <w:t>“In terms of the two major political parties in the US, do you consider yourself more Democratic or Republican?”</w:t>
        </w:r>
      </w:ins>
      <w:ins w:id="495" w:author="Sean Joseph Hughes" w:date="2022-04-10T16:42:00Z">
        <w:r w:rsidR="00456166" w:rsidRPr="00691F4C">
          <w:rPr>
            <w:color w:val="0070C0"/>
            <w:rPrChange w:id="496" w:author="Sean Joseph Hughes" w:date="2022-04-10T17:28:00Z">
              <w:rPr/>
            </w:rPrChange>
          </w:rPr>
          <w:t>. Response options ranged from 1 (Very Republican) to 7 (Very Democratic)</w:t>
        </w:r>
        <w:r w:rsidR="00456166" w:rsidRPr="00691F4C">
          <w:rPr>
            <w:color w:val="0070C0"/>
            <w:sz w:val="18"/>
            <w:szCs w:val="18"/>
            <w:u w:color="000000"/>
            <w:bdr w:val="nil"/>
            <w:lang w:val="en-US" w:eastAsia="nl-BE"/>
            <w:rPrChange w:id="497" w:author="Sean Joseph Hughes" w:date="2022-04-10T17:28:00Z">
              <w:rPr>
                <w:sz w:val="18"/>
                <w:szCs w:val="18"/>
              </w:rPr>
            </w:rPrChange>
          </w:rPr>
          <w:t>.</w:t>
        </w:r>
      </w:ins>
    </w:p>
    <w:p w14:paraId="0090D099" w14:textId="783CDD7E" w:rsidR="00A62AFC" w:rsidRPr="00206674" w:rsidDel="00456166" w:rsidRDefault="00A62AFC" w:rsidP="00B3311A">
      <w:pPr>
        <w:ind w:firstLine="720"/>
        <w:rPr>
          <w:del w:id="498" w:author="Sean Joseph Hughes" w:date="2022-04-10T16:43:00Z"/>
          <w:lang w:val="en-US"/>
        </w:rPr>
      </w:pP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lastRenderedPageBreak/>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w:t>
      </w:r>
      <w:proofErr w:type="gramStart"/>
      <w:r w:rsidR="00B53C37" w:rsidRPr="002622F5">
        <w:rPr>
          <w:lang w:val="en-US"/>
        </w:rPr>
        <w:t>similar to</w:t>
      </w:r>
      <w:proofErr w:type="gramEnd"/>
      <w:r w:rsidR="00B53C37" w:rsidRPr="002622F5">
        <w:rPr>
          <w:lang w:val="en-US"/>
        </w:rPr>
        <w:t xml:space="preserve">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0FF86195"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 xml:space="preserve">e Evidence </w:t>
      </w:r>
      <w:proofErr w:type="gramStart"/>
      <w:r w:rsidR="00584596">
        <w:rPr>
          <w:b/>
          <w:lang w:val="en-US"/>
        </w:rPr>
        <w:t>For</w:t>
      </w:r>
      <w:proofErr w:type="gramEnd"/>
      <w:r w:rsidR="00584596">
        <w:rPr>
          <w:b/>
          <w:lang w:val="en-US"/>
        </w:rPr>
        <w:t xml:space="preserve">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w:t>
      </w:r>
      <w:ins w:id="499" w:author="Jamie Cummins" w:date="2022-04-21T16:14:00Z">
        <w:r w:rsidR="00EF2A46">
          <w:rPr>
            <w:lang w:val="en-US"/>
          </w:rPr>
          <w:t>44</w:t>
        </w:r>
      </w:ins>
      <w:del w:id="500" w:author="Jamie Cummins" w:date="2022-04-21T16:14:00Z">
        <w:r w:rsidR="005644B7" w:rsidRPr="008D6948" w:rsidDel="00EF2A46">
          <w:rPr>
            <w:lang w:val="en-US"/>
          </w:rPr>
          <w:delText>09</w:delText>
        </w:r>
      </w:del>
      <w:r w:rsidR="005644B7" w:rsidRPr="008D6948">
        <w:rPr>
          <w:lang w:val="en-US"/>
        </w:rPr>
        <w:t>, 95% CI [2.</w:t>
      </w:r>
      <w:ins w:id="501" w:author="Jamie Cummins" w:date="2022-04-21T16:14:00Z">
        <w:r w:rsidR="00EF2A46">
          <w:rPr>
            <w:lang w:val="en-US"/>
          </w:rPr>
          <w:t>69</w:t>
        </w:r>
      </w:ins>
      <w:del w:id="502" w:author="Jamie Cummins" w:date="2022-04-21T16:14:00Z">
        <w:r w:rsidR="005644B7" w:rsidRPr="008D6948" w:rsidDel="00EF2A46">
          <w:rPr>
            <w:lang w:val="en-US"/>
          </w:rPr>
          <w:delText>84</w:delText>
        </w:r>
      </w:del>
      <w:r w:rsidR="005644B7" w:rsidRPr="008D6948">
        <w:rPr>
          <w:lang w:val="en-US"/>
        </w:rPr>
        <w:t xml:space="preserve">, </w:t>
      </w:r>
      <w:ins w:id="503" w:author="Jamie Cummins" w:date="2022-04-21T16:14:00Z">
        <w:r w:rsidR="00EF2A46">
          <w:rPr>
            <w:lang w:val="en-US"/>
          </w:rPr>
          <w:t>4.39</w:t>
        </w:r>
      </w:ins>
      <w:del w:id="504" w:author="Jamie Cummins" w:date="2022-04-21T16:14:00Z">
        <w:r w:rsidR="005644B7" w:rsidRPr="008D6948" w:rsidDel="00EF2A46">
          <w:rPr>
            <w:lang w:val="en-US"/>
          </w:rPr>
          <w:delText>3.37</w:delText>
        </w:r>
      </w:del>
      <w:r w:rsidR="005644B7" w:rsidRPr="008D6948">
        <w:rPr>
          <w:lang w:val="en-US"/>
        </w:rPr>
        <w:t>]</w:t>
      </w:r>
      <w:r w:rsidRPr="008D6948">
        <w:rPr>
          <w:lang w:val="en-US"/>
        </w:rPr>
        <w:t xml:space="preserve">, </w:t>
      </w:r>
      <w:r w:rsidRPr="008D6948">
        <w:rPr>
          <w:i/>
          <w:lang w:val="en-US"/>
        </w:rPr>
        <w:t>p</w:t>
      </w:r>
      <w:r w:rsidRPr="008D6948">
        <w:rPr>
          <w:lang w:val="en-US"/>
        </w:rPr>
        <w:t xml:space="preserve"> &lt; .001, and standard AMP, OR = </w:t>
      </w:r>
      <w:ins w:id="505" w:author="Jamie Cummins" w:date="2022-04-21T16:13:00Z">
        <w:r w:rsidR="00EF2A46">
          <w:rPr>
            <w:lang w:val="en-US"/>
          </w:rPr>
          <w:t>6.31</w:t>
        </w:r>
      </w:ins>
      <w:del w:id="506" w:author="Jamie Cummins" w:date="2022-04-21T16:13:00Z">
        <w:r w:rsidR="00A15C3C" w:rsidRPr="008D6948" w:rsidDel="00EF2A46">
          <w:rPr>
            <w:lang w:val="en-US"/>
          </w:rPr>
          <w:delText>3.85</w:delText>
        </w:r>
      </w:del>
      <w:r w:rsidRPr="008D6948">
        <w:rPr>
          <w:lang w:val="en-US"/>
        </w:rPr>
        <w:t>, 95% CI [</w:t>
      </w:r>
      <w:ins w:id="507" w:author="Jamie Cummins" w:date="2022-04-21T16:14:00Z">
        <w:r w:rsidR="00EF2A46">
          <w:rPr>
            <w:lang w:val="en-US"/>
          </w:rPr>
          <w:t>4.08</w:t>
        </w:r>
      </w:ins>
      <w:del w:id="508" w:author="Jamie Cummins" w:date="2022-04-21T16:14:00Z">
        <w:r w:rsidR="00A15C3C" w:rsidRPr="008D6948" w:rsidDel="00EF2A46">
          <w:rPr>
            <w:lang w:val="en-US"/>
          </w:rPr>
          <w:delText>3.53</w:delText>
        </w:r>
      </w:del>
      <w:r w:rsidR="00A15C3C" w:rsidRPr="008D6948">
        <w:rPr>
          <w:lang w:val="en-US"/>
        </w:rPr>
        <w:t xml:space="preserve">, </w:t>
      </w:r>
      <w:ins w:id="509" w:author="Jamie Cummins" w:date="2022-04-21T16:14:00Z">
        <w:r w:rsidR="00EF2A46">
          <w:rPr>
            <w:lang w:val="en-US"/>
          </w:rPr>
          <w:t>9.77</w:t>
        </w:r>
      </w:ins>
      <w:del w:id="510" w:author="Jamie Cummins" w:date="2022-04-21T16:14:00Z">
        <w:r w:rsidR="00A15C3C" w:rsidRPr="008D6948" w:rsidDel="00EF2A46">
          <w:rPr>
            <w:lang w:val="en-US"/>
          </w:rPr>
          <w:delText>4.19</w:delText>
        </w:r>
      </w:del>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w:t>
      </w:r>
      <w:ins w:id="511" w:author="Jamie Cummins" w:date="2022-04-21T16:14:00Z">
        <w:r w:rsidR="00EF2A46">
          <w:rPr>
            <w:lang w:val="en-US"/>
          </w:rPr>
          <w:t>67</w:t>
        </w:r>
      </w:ins>
      <w:del w:id="512" w:author="Jamie Cummins" w:date="2022-04-21T16:14:00Z">
        <w:r w:rsidR="00A15C3C" w:rsidRPr="008D6948" w:rsidDel="00EF2A46">
          <w:rPr>
            <w:lang w:val="en-US"/>
          </w:rPr>
          <w:delText>40</w:delText>
        </w:r>
      </w:del>
      <w:r w:rsidR="00A15C3C" w:rsidRPr="008D6948">
        <w:rPr>
          <w:lang w:val="en-US"/>
        </w:rPr>
        <w:t>.</w:t>
      </w:r>
      <w:ins w:id="513" w:author="Jamie Cummins" w:date="2022-04-21T16:14:00Z">
        <w:r w:rsidR="00EF2A46">
          <w:rPr>
            <w:lang w:val="en-US"/>
          </w:rPr>
          <w:t>46</w:t>
        </w:r>
      </w:ins>
      <w:del w:id="514" w:author="Jamie Cummins" w:date="2022-04-21T16:14:00Z">
        <w:r w:rsidR="00A15C3C" w:rsidRPr="008D6948" w:rsidDel="00EF2A46">
          <w:rPr>
            <w:lang w:val="en-US"/>
          </w:rPr>
          <w:delText>83</w:delText>
        </w:r>
      </w:del>
      <w:r w:rsidR="00A15C3C" w:rsidRPr="008D6948">
        <w:rPr>
          <w:lang w:val="en-US"/>
        </w:rPr>
        <w:t>, 95% CI [</w:t>
      </w:r>
      <w:ins w:id="515" w:author="Jamie Cummins" w:date="2022-04-21T16:14:00Z">
        <w:r w:rsidR="00EF2A46">
          <w:rPr>
            <w:lang w:val="en-US"/>
          </w:rPr>
          <w:t>49.70</w:t>
        </w:r>
      </w:ins>
      <w:del w:id="516" w:author="Jamie Cummins" w:date="2022-04-21T16:14:00Z">
        <w:r w:rsidR="00A15C3C" w:rsidRPr="008D6948" w:rsidDel="00EF2A46">
          <w:rPr>
            <w:lang w:val="en-US"/>
          </w:rPr>
          <w:delText>31.98</w:delText>
        </w:r>
      </w:del>
      <w:r w:rsidR="00A15C3C" w:rsidRPr="008D6948">
        <w:rPr>
          <w:lang w:val="en-US"/>
        </w:rPr>
        <w:t xml:space="preserve">, </w:t>
      </w:r>
      <w:ins w:id="517" w:author="Jamie Cummins" w:date="2022-04-21T16:14:00Z">
        <w:r w:rsidR="00EF2A46">
          <w:rPr>
            <w:lang w:val="en-US"/>
          </w:rPr>
          <w:t>91.56</w:t>
        </w:r>
      </w:ins>
      <w:del w:id="518" w:author="Jamie Cummins" w:date="2022-04-21T16:14:00Z">
        <w:r w:rsidR="00A15C3C" w:rsidRPr="008D6948" w:rsidDel="00EF2A46">
          <w:rPr>
            <w:lang w:val="en-US"/>
          </w:rPr>
          <w:delText>52.13</w:delText>
        </w:r>
      </w:del>
      <w:r w:rsidR="00A15C3C" w:rsidRPr="008D6948">
        <w:rPr>
          <w:lang w:val="en-US"/>
        </w:rPr>
        <w:t xml:space="preserve">],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 xml:space="preserve">ness </w:t>
      </w:r>
      <w:proofErr w:type="gramStart"/>
      <w:r w:rsidR="00584596">
        <w:rPr>
          <w:b/>
          <w:color w:val="222222"/>
          <w:highlight w:val="white"/>
          <w:lang w:val="en-US"/>
        </w:rPr>
        <w:t>On</w:t>
      </w:r>
      <w:proofErr w:type="gramEnd"/>
      <w:r w:rsidR="00584596">
        <w:rPr>
          <w:b/>
          <w:color w:val="222222"/>
          <w:highlight w:val="white"/>
          <w:lang w:val="en-US"/>
        </w:rPr>
        <w:t xml:space="preserve">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lastRenderedPageBreak/>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proofErr w:type="gramStart"/>
      <w:r w:rsidR="00A11D4E">
        <w:rPr>
          <w:highlight w:val="white"/>
          <w:lang w:val="en-US"/>
        </w:rPr>
        <w:t xml:space="preserve">the </w:t>
      </w:r>
      <w:r w:rsidR="00CA466C">
        <w:rPr>
          <w:highlight w:val="white"/>
          <w:lang w:val="en-US"/>
        </w:rPr>
        <w:t>majority of</w:t>
      </w:r>
      <w:proofErr w:type="gramEnd"/>
      <w:r w:rsidR="00CA466C">
        <w:rPr>
          <w:highlight w:val="white"/>
          <w:lang w:val="en-US"/>
        </w:rPr>
        <w:t xml:space="preserve">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proofErr w:type="gramStart"/>
      <w:r w:rsidR="00B87FB7">
        <w:rPr>
          <w:highlight w:val="white"/>
          <w:lang w:val="en-US"/>
        </w:rPr>
        <w:t>later on</w:t>
      </w:r>
      <w:proofErr w:type="gramEnd"/>
      <w:r w:rsidR="00DD64F0">
        <w:rPr>
          <w:highlight w:val="white"/>
          <w:lang w:val="en-US"/>
        </w:rPr>
        <w:t>.</w:t>
      </w:r>
    </w:p>
    <w:p w14:paraId="6CE3278B" w14:textId="139B9159"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w:t>
      </w:r>
      <w:r w:rsidR="00CF2BA0">
        <w:rPr>
          <w:lang w:val="en-US"/>
        </w:rPr>
        <w:t xml:space="preserve">&amp; </w:t>
      </w:r>
      <w:r w:rsidR="00851F65">
        <w:rPr>
          <w:lang w:val="en-US"/>
        </w:rPr>
        <w:t xml:space="preserve">Influence </w:t>
      </w:r>
      <w:r w:rsidR="00E16A86">
        <w:rPr>
          <w:lang w:val="en-US"/>
        </w:rPr>
        <w:t>A</w:t>
      </w:r>
      <w:r w:rsidR="00851F65">
        <w:rPr>
          <w:lang w:val="en-US"/>
        </w:rPr>
        <w:t>ware</w:t>
      </w:r>
      <w:r w:rsidR="00CF2BA0">
        <w:rPr>
          <w:lang w:val="en-US"/>
        </w:rPr>
        <w:t>ness</w:t>
      </w:r>
      <w:r w:rsidRPr="002622F5">
        <w:rPr>
          <w:lang w:val="en-US"/>
        </w:rPr>
        <w:t xml:space="preserve"> </w:t>
      </w:r>
      <w:r w:rsidR="00CF2BA0">
        <w:rPr>
          <w:lang w:val="en-US"/>
        </w:rPr>
        <w:t>Are Strongly Related</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lastRenderedPageBreak/>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574CE0AF"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1A2FF0">
        <w:rPr>
          <w:highlight w:val="white"/>
          <w:lang w:val="en-US"/>
        </w:rPr>
        <w:t xml:space="preserve">related to </w:t>
      </w:r>
      <w:r w:rsidR="00A2423A">
        <w:rPr>
          <w:highlight w:val="white"/>
          <w:lang w:val="en-US"/>
        </w:rPr>
        <w:t xml:space="preserve">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w:t>
      </w:r>
      <w:proofErr w:type="gramStart"/>
      <w:r>
        <w:t>aforementioned power</w:t>
      </w:r>
      <w:proofErr w:type="gramEnd"/>
      <w:r>
        <w:t xml:space="preserve"> analysis is </w:t>
      </w:r>
      <w:r>
        <w:lastRenderedPageBreak/>
        <w:t>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34026542" w:rsidR="00B53C37" w:rsidRPr="00691F4C" w:rsidRDefault="00B53C37" w:rsidP="003C07D5">
      <w:pPr>
        <w:pStyle w:val="Normal1"/>
        <w:ind w:firstLine="720"/>
        <w:rPr>
          <w:color w:val="0070C0"/>
          <w:lang w:val="en-US"/>
          <w:rPrChange w:id="519" w:author="Sean Joseph Hughes" w:date="2022-04-10T17:28:00Z">
            <w:rPr>
              <w:lang w:val="en-US"/>
            </w:rPr>
          </w:rPrChange>
        </w:rPr>
      </w:pPr>
      <w:r w:rsidRPr="00691F4C">
        <w:rPr>
          <w:color w:val="0070C0"/>
          <w:lang w:val="en-US"/>
          <w:rPrChange w:id="520" w:author="Sean Joseph Hughes" w:date="2022-04-10T17:28:00Z">
            <w:rPr>
              <w:lang w:val="en-US"/>
            </w:rPr>
          </w:rPrChange>
        </w:rPr>
        <w:t xml:space="preserve">Two </w:t>
      </w:r>
      <w:r w:rsidR="00A60358" w:rsidRPr="00691F4C">
        <w:rPr>
          <w:color w:val="0070C0"/>
          <w:lang w:val="en-US"/>
          <w:rPrChange w:id="521" w:author="Sean Joseph Hughes" w:date="2022-04-10T17:28:00Z">
            <w:rPr>
              <w:lang w:val="en-US"/>
            </w:rPr>
          </w:rPrChange>
        </w:rPr>
        <w:t>IA-</w:t>
      </w:r>
      <w:r w:rsidRPr="00691F4C">
        <w:rPr>
          <w:color w:val="0070C0"/>
          <w:lang w:val="en-US"/>
          <w:rPrChange w:id="522" w:author="Sean Joseph Hughes" w:date="2022-04-10T17:28:00Z">
            <w:rPr>
              <w:lang w:val="en-US"/>
            </w:rPr>
          </w:rPrChange>
        </w:rPr>
        <w:t xml:space="preserve">AMPs were employed. The </w:t>
      </w:r>
      <w:r w:rsidR="00392855" w:rsidRPr="00691F4C">
        <w:rPr>
          <w:color w:val="0070C0"/>
          <w:lang w:val="en-US"/>
          <w:rPrChange w:id="523" w:author="Sean Joseph Hughes" w:date="2022-04-10T17:28:00Z">
            <w:rPr>
              <w:lang w:val="en-US"/>
            </w:rPr>
          </w:rPrChange>
        </w:rPr>
        <w:t xml:space="preserve">first </w:t>
      </w:r>
      <w:r w:rsidRPr="00691F4C">
        <w:rPr>
          <w:color w:val="0070C0"/>
          <w:lang w:val="en-US"/>
          <w:rPrChange w:id="524" w:author="Sean Joseph Hughes" w:date="2022-04-10T17:28:00Z">
            <w:rPr>
              <w:lang w:val="en-US"/>
            </w:rPr>
          </w:rPrChange>
        </w:rPr>
        <w:t xml:space="preserve">was an </w:t>
      </w:r>
      <w:r w:rsidR="00A60358" w:rsidRPr="00691F4C">
        <w:rPr>
          <w:color w:val="0070C0"/>
          <w:lang w:val="en-US"/>
          <w:rPrChange w:id="525" w:author="Sean Joseph Hughes" w:date="2022-04-10T17:28:00Z">
            <w:rPr>
              <w:lang w:val="en-US"/>
            </w:rPr>
          </w:rPrChange>
        </w:rPr>
        <w:t>IA-</w:t>
      </w:r>
      <w:r w:rsidRPr="00691F4C">
        <w:rPr>
          <w:color w:val="0070C0"/>
          <w:lang w:val="en-US"/>
          <w:rPrChange w:id="526" w:author="Sean Joseph Hughes" w:date="2022-04-10T17:28:00Z">
            <w:rPr>
              <w:lang w:val="en-US"/>
            </w:rPr>
          </w:rPrChange>
        </w:rPr>
        <w:t>AMP</w:t>
      </w:r>
      <w:r w:rsidR="005B5668" w:rsidRPr="00691F4C">
        <w:rPr>
          <w:color w:val="0070C0"/>
          <w:lang w:val="en-US"/>
          <w:rPrChange w:id="527" w:author="Sean Joseph Hughes" w:date="2022-04-10T17:28:00Z">
            <w:rPr>
              <w:lang w:val="en-US"/>
            </w:rPr>
          </w:rPrChange>
        </w:rPr>
        <w:t xml:space="preserve"> </w:t>
      </w:r>
      <w:r w:rsidR="00D721AF" w:rsidRPr="00691F4C">
        <w:rPr>
          <w:color w:val="0070C0"/>
          <w:lang w:val="en-US"/>
          <w:rPrChange w:id="528" w:author="Sean Joseph Hughes" w:date="2022-04-10T17:28:00Z">
            <w:rPr>
              <w:lang w:val="en-US"/>
            </w:rPr>
          </w:rPrChange>
        </w:rPr>
        <w:t xml:space="preserve">that used </w:t>
      </w:r>
      <w:r w:rsidRPr="00691F4C">
        <w:rPr>
          <w:color w:val="0070C0"/>
          <w:lang w:val="en-US"/>
          <w:rPrChange w:id="529" w:author="Sean Joseph Hughes" w:date="2022-04-10T17:28:00Z">
            <w:rPr>
              <w:lang w:val="en-US"/>
            </w:rPr>
          </w:rPrChange>
        </w:rPr>
        <w:t xml:space="preserve">the </w:t>
      </w:r>
      <w:r w:rsidR="00392855" w:rsidRPr="00691F4C">
        <w:rPr>
          <w:color w:val="0070C0"/>
          <w:lang w:val="en-US"/>
          <w:rPrChange w:id="530" w:author="Sean Joseph Hughes" w:date="2022-04-10T17:28:00Z">
            <w:rPr>
              <w:lang w:val="en-US"/>
            </w:rPr>
          </w:rPrChange>
        </w:rPr>
        <w:t xml:space="preserve">same </w:t>
      </w:r>
      <w:r w:rsidRPr="00691F4C">
        <w:rPr>
          <w:color w:val="0070C0"/>
          <w:lang w:val="en-US"/>
          <w:rPrChange w:id="531" w:author="Sean Joseph Hughes" w:date="2022-04-10T17:28:00Z">
            <w:rPr>
              <w:lang w:val="en-US"/>
            </w:rPr>
          </w:rPrChange>
        </w:rPr>
        <w:t>politic</w:t>
      </w:r>
      <w:r w:rsidR="00D721AF" w:rsidRPr="00691F4C">
        <w:rPr>
          <w:color w:val="0070C0"/>
          <w:lang w:val="en-US"/>
          <w:rPrChange w:id="532" w:author="Sean Joseph Hughes" w:date="2022-04-10T17:28:00Z">
            <w:rPr>
              <w:lang w:val="en-US"/>
            </w:rPr>
          </w:rPrChange>
        </w:rPr>
        <w:t>al</w:t>
      </w:r>
      <w:r w:rsidRPr="00691F4C">
        <w:rPr>
          <w:color w:val="0070C0"/>
          <w:lang w:val="en-US"/>
          <w:rPrChange w:id="533" w:author="Sean Joseph Hughes" w:date="2022-04-10T17:28:00Z">
            <w:rPr>
              <w:lang w:val="en-US"/>
            </w:rPr>
          </w:rPrChange>
        </w:rPr>
        <w:t xml:space="preserve"> </w:t>
      </w:r>
      <w:ins w:id="534" w:author="Sean Joseph Hughes" w:date="2022-04-10T16:44:00Z">
        <w:r w:rsidR="00456166" w:rsidRPr="00691F4C">
          <w:rPr>
            <w:color w:val="0070C0"/>
            <w:lang w:val="en-US"/>
            <w:rPrChange w:id="535" w:author="Sean Joseph Hughes" w:date="2022-04-10T17:28:00Z">
              <w:rPr>
                <w:lang w:val="en-US"/>
              </w:rPr>
            </w:rPrChange>
          </w:rPr>
          <w:t xml:space="preserve">(Obama and Trump) </w:t>
        </w:r>
      </w:ins>
      <w:r w:rsidRPr="00691F4C">
        <w:rPr>
          <w:color w:val="0070C0"/>
          <w:lang w:val="en-US"/>
          <w:rPrChange w:id="536" w:author="Sean Joseph Hughes" w:date="2022-04-10T17:28:00Z">
            <w:rPr>
              <w:lang w:val="en-US"/>
            </w:rPr>
          </w:rPrChange>
        </w:rPr>
        <w:t xml:space="preserve">primes </w:t>
      </w:r>
      <w:r w:rsidR="00392855" w:rsidRPr="00691F4C">
        <w:rPr>
          <w:color w:val="0070C0"/>
          <w:lang w:val="en-US"/>
          <w:rPrChange w:id="537" w:author="Sean Joseph Hughes" w:date="2022-04-10T17:28:00Z">
            <w:rPr>
              <w:lang w:val="en-US"/>
            </w:rPr>
          </w:rPrChange>
        </w:rPr>
        <w:t xml:space="preserve">as </w:t>
      </w:r>
      <w:ins w:id="538" w:author="Sean Joseph Hughes" w:date="2022-04-10T16:45:00Z">
        <w:r w:rsidR="00456166" w:rsidRPr="00691F4C">
          <w:rPr>
            <w:color w:val="0070C0"/>
            <w:lang w:val="en-US"/>
            <w:rPrChange w:id="539" w:author="Sean Joseph Hughes" w:date="2022-04-10T17:28:00Z">
              <w:rPr>
                <w:lang w:val="en-US"/>
              </w:rPr>
            </w:rPrChange>
          </w:rPr>
          <w:t xml:space="preserve">used in the standard AMP </w:t>
        </w:r>
      </w:ins>
      <w:r w:rsidRPr="00691F4C">
        <w:rPr>
          <w:color w:val="0070C0"/>
          <w:lang w:val="en-US"/>
          <w:rPrChange w:id="540" w:author="Sean Joseph Hughes" w:date="2022-04-10T17:28:00Z">
            <w:rPr>
              <w:lang w:val="en-US"/>
            </w:rPr>
          </w:rPrChange>
        </w:rPr>
        <w:t xml:space="preserve">in Experiment </w:t>
      </w:r>
      <w:r w:rsidR="008A0B2B" w:rsidRPr="00691F4C">
        <w:rPr>
          <w:color w:val="0070C0"/>
          <w:lang w:val="en-US"/>
          <w:rPrChange w:id="541" w:author="Sean Joseph Hughes" w:date="2022-04-10T17:28:00Z">
            <w:rPr>
              <w:lang w:val="en-US"/>
            </w:rPr>
          </w:rPrChange>
        </w:rPr>
        <w:t>4</w:t>
      </w:r>
      <w:r w:rsidR="00392855" w:rsidRPr="00691F4C">
        <w:rPr>
          <w:color w:val="0070C0"/>
          <w:lang w:val="en-US"/>
          <w:rPrChange w:id="542" w:author="Sean Joseph Hughes" w:date="2022-04-10T17:28:00Z">
            <w:rPr>
              <w:lang w:val="en-US"/>
            </w:rPr>
          </w:rPrChange>
        </w:rPr>
        <w:t xml:space="preserve"> </w:t>
      </w:r>
      <w:r w:rsidR="005B5668" w:rsidRPr="00691F4C">
        <w:rPr>
          <w:color w:val="0070C0"/>
          <w:lang w:val="en-US"/>
          <w:rPrChange w:id="543" w:author="Sean Joseph Hughes" w:date="2022-04-10T17:28:00Z">
            <w:rPr>
              <w:lang w:val="en-US"/>
            </w:rPr>
          </w:rPrChange>
        </w:rPr>
        <w:t xml:space="preserve">while </w:t>
      </w:r>
      <w:r w:rsidR="00392855" w:rsidRPr="00691F4C">
        <w:rPr>
          <w:color w:val="0070C0"/>
          <w:lang w:val="en-US"/>
          <w:rPrChange w:id="544" w:author="Sean Joseph Hughes" w:date="2022-04-10T17:28:00Z">
            <w:rPr>
              <w:lang w:val="en-US"/>
            </w:rPr>
          </w:rPrChange>
        </w:rPr>
        <w:t xml:space="preserve">the second was a generic </w:t>
      </w:r>
      <w:r w:rsidR="00E5122B" w:rsidRPr="00691F4C">
        <w:rPr>
          <w:color w:val="0070C0"/>
          <w:lang w:val="en-US"/>
          <w:rPrChange w:id="545" w:author="Sean Joseph Hughes" w:date="2022-04-10T17:28:00Z">
            <w:rPr>
              <w:lang w:val="en-US"/>
            </w:rPr>
          </w:rPrChange>
        </w:rPr>
        <w:t>valence</w:t>
      </w:r>
      <w:r w:rsidR="00392855" w:rsidRPr="00691F4C">
        <w:rPr>
          <w:color w:val="0070C0"/>
          <w:lang w:val="en-US"/>
          <w:rPrChange w:id="546" w:author="Sean Joseph Hughes" w:date="2022-04-10T17:28:00Z">
            <w:rPr>
              <w:lang w:val="en-US"/>
            </w:rPr>
          </w:rPrChange>
        </w:rPr>
        <w:t xml:space="preserve"> </w:t>
      </w:r>
      <w:r w:rsidR="00A60358" w:rsidRPr="00691F4C">
        <w:rPr>
          <w:color w:val="0070C0"/>
          <w:lang w:val="en-US"/>
          <w:rPrChange w:id="547" w:author="Sean Joseph Hughes" w:date="2022-04-10T17:28:00Z">
            <w:rPr>
              <w:lang w:val="en-US"/>
            </w:rPr>
          </w:rPrChange>
        </w:rPr>
        <w:t>IA-</w:t>
      </w:r>
      <w:r w:rsidR="00392855" w:rsidRPr="00691F4C">
        <w:rPr>
          <w:color w:val="0070C0"/>
          <w:lang w:val="en-US"/>
          <w:rPrChange w:id="548" w:author="Sean Joseph Hughes" w:date="2022-04-10T17:28:00Z">
            <w:rPr>
              <w:lang w:val="en-US"/>
            </w:rPr>
          </w:rPrChange>
        </w:rPr>
        <w:t xml:space="preserve">AMP identical to that used in </w:t>
      </w:r>
      <w:r w:rsidR="00D721AF" w:rsidRPr="00691F4C">
        <w:rPr>
          <w:color w:val="0070C0"/>
          <w:lang w:val="en-US"/>
          <w:rPrChange w:id="549" w:author="Sean Joseph Hughes" w:date="2022-04-10T17:28:00Z">
            <w:rPr>
              <w:lang w:val="en-US"/>
            </w:rPr>
          </w:rPrChange>
        </w:rPr>
        <w:t>our previous studies</w:t>
      </w:r>
      <w:r w:rsidRPr="00691F4C">
        <w:rPr>
          <w:color w:val="0070C0"/>
          <w:lang w:val="en-US"/>
          <w:rPrChange w:id="550" w:author="Sean Joseph Hughes" w:date="2022-04-10T17:28:00Z">
            <w:rPr>
              <w:lang w:val="en-US"/>
            </w:rPr>
          </w:rPrChange>
        </w:rPr>
        <w:t xml:space="preserve">. </w:t>
      </w:r>
      <w:ins w:id="551" w:author="Sean Joseph Hughes" w:date="2022-04-10T16:45:00Z">
        <w:r w:rsidR="00456166" w:rsidRPr="00691F4C">
          <w:rPr>
            <w:color w:val="0070C0"/>
            <w:lang w:val="en-US"/>
            <w:rPrChange w:id="552" w:author="Sean Joseph Hughes" w:date="2022-04-10T17:28:00Z">
              <w:rPr>
                <w:lang w:val="en-US"/>
              </w:rPr>
            </w:rPrChange>
          </w:rPr>
          <w:t xml:space="preserve">All instructions, trial parameters, and other aspects of the tasks were </w:t>
        </w:r>
        <w:proofErr w:type="gramStart"/>
        <w:r w:rsidR="00456166" w:rsidRPr="00691F4C">
          <w:rPr>
            <w:color w:val="0070C0"/>
            <w:lang w:val="en-US"/>
            <w:rPrChange w:id="553" w:author="Sean Joseph Hughes" w:date="2022-04-10T17:28:00Z">
              <w:rPr>
                <w:lang w:val="en-US"/>
              </w:rPr>
            </w:rPrChange>
          </w:rPr>
          <w:t>similar to</w:t>
        </w:r>
        <w:proofErr w:type="gramEnd"/>
        <w:r w:rsidR="00456166" w:rsidRPr="00691F4C">
          <w:rPr>
            <w:color w:val="0070C0"/>
            <w:lang w:val="en-US"/>
            <w:rPrChange w:id="554" w:author="Sean Joseph Hughes" w:date="2022-04-10T17:28:00Z">
              <w:rPr>
                <w:lang w:val="en-US"/>
              </w:rPr>
            </w:rPrChange>
          </w:rPr>
          <w:t xml:space="preserve"> those described in Experiment 4. </w:t>
        </w:r>
      </w:ins>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3C9EFCF6"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ins w:id="555" w:author="Sean Joseph Hughes" w:date="2022-04-10T16:46:00Z">
        <w:r w:rsidR="00456166">
          <w:rPr>
            <w:lang w:val="en-US"/>
          </w:rPr>
          <w:t xml:space="preserve"> </w:t>
        </w:r>
        <w:r w:rsidR="00456166" w:rsidRPr="00691F4C">
          <w:rPr>
            <w:color w:val="0070C0"/>
            <w:lang w:val="en-US"/>
            <w:rPrChange w:id="556" w:author="Sean Joseph Hughes" w:date="2022-04-10T17:28:00Z">
              <w:rPr>
                <w:lang w:val="en-US"/>
              </w:rPr>
            </w:rPrChange>
          </w:rPr>
          <w:t xml:space="preserve">The latter (self-report) measures were identical to those </w:t>
        </w:r>
      </w:ins>
      <w:ins w:id="557" w:author="Sean Joseph Hughes" w:date="2022-04-10T16:47:00Z">
        <w:r w:rsidR="008475B2" w:rsidRPr="00691F4C">
          <w:rPr>
            <w:color w:val="0070C0"/>
            <w:lang w:val="en-US"/>
            <w:rPrChange w:id="558" w:author="Sean Joseph Hughes" w:date="2022-04-10T17:28:00Z">
              <w:rPr>
                <w:highlight w:val="yellow"/>
                <w:lang w:val="en-US"/>
              </w:rPr>
            </w:rPrChange>
          </w:rPr>
          <w:t xml:space="preserve">reported </w:t>
        </w:r>
      </w:ins>
      <w:ins w:id="559" w:author="Sean Joseph Hughes" w:date="2022-04-10T16:46:00Z">
        <w:r w:rsidR="00456166" w:rsidRPr="00691F4C">
          <w:rPr>
            <w:color w:val="0070C0"/>
            <w:lang w:val="en-US"/>
            <w:rPrChange w:id="560" w:author="Sean Joseph Hughes" w:date="2022-04-10T17:28:00Z">
              <w:rPr>
                <w:lang w:val="en-US"/>
              </w:rPr>
            </w:rPrChange>
          </w:rPr>
          <w:t xml:space="preserve">in Experiment </w:t>
        </w:r>
        <w:r w:rsidR="008475B2" w:rsidRPr="00691F4C">
          <w:rPr>
            <w:color w:val="0070C0"/>
            <w:lang w:val="en-US"/>
            <w:rPrChange w:id="561" w:author="Sean Joseph Hughes" w:date="2022-04-10T17:28:00Z">
              <w:rPr>
                <w:lang w:val="en-US"/>
              </w:rPr>
            </w:rPrChange>
          </w:rPr>
          <w:t>4.</w:t>
        </w:r>
      </w:ins>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lastRenderedPageBreak/>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w:t>
      </w:r>
      <w:proofErr w:type="gramStart"/>
      <w:r>
        <w:rPr>
          <w:lang w:val="en-US"/>
        </w:rPr>
        <w:t>trials</w:t>
      </w:r>
      <w:proofErr w:type="gramEnd"/>
      <w:r>
        <w:rPr>
          <w:lang w:val="en-US"/>
        </w:rPr>
        <w:t xml:space="preserve">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2"/>
      </w:r>
    </w:p>
    <w:p w14:paraId="66F7E89C" w14:textId="6A57EC5D" w:rsidR="003C07D5" w:rsidRPr="003C07D5" w:rsidRDefault="003C07D5" w:rsidP="00B3311A">
      <w:pPr>
        <w:pStyle w:val="Heading3"/>
        <w:rPr>
          <w:lang w:val="en-US"/>
        </w:rPr>
      </w:pPr>
      <w:r w:rsidRPr="003C07D5">
        <w:rPr>
          <w:lang w:val="en-US"/>
        </w:rPr>
        <w:t>Hypothesis Testing</w:t>
      </w:r>
    </w:p>
    <w:p w14:paraId="1DF26104" w14:textId="40C57888"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 xml:space="preserve">Was There Evidence </w:t>
      </w:r>
      <w:proofErr w:type="gramStart"/>
      <w:r>
        <w:rPr>
          <w:b/>
          <w:lang w:val="en-US"/>
        </w:rPr>
        <w:t>For</w:t>
      </w:r>
      <w:proofErr w:type="gramEnd"/>
      <w:r>
        <w:rPr>
          <w:b/>
          <w:lang w:val="en-US"/>
        </w:rPr>
        <w:t xml:space="preserve">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 xml:space="preserve">AMP, OR = </w:t>
      </w:r>
      <w:ins w:id="562" w:author="Jamie Cummins" w:date="2022-04-21T16:17:00Z">
        <w:r w:rsidR="00881191">
          <w:rPr>
            <w:lang w:val="en-US"/>
          </w:rPr>
          <w:t>4.11</w:t>
        </w:r>
      </w:ins>
      <w:del w:id="563" w:author="Jamie Cummins" w:date="2022-04-21T16:17:00Z">
        <w:r w:rsidR="00B53C37" w:rsidRPr="002622F5" w:rsidDel="00881191">
          <w:rPr>
            <w:lang w:val="en-US"/>
          </w:rPr>
          <w:delText>3.27</w:delText>
        </w:r>
      </w:del>
      <w:r w:rsidR="00B53C37" w:rsidRPr="002622F5">
        <w:rPr>
          <w:lang w:val="en-US"/>
        </w:rPr>
        <w:t>, 95% CI [</w:t>
      </w:r>
      <w:r w:rsidR="00B53C37" w:rsidRPr="002622F5">
        <w:rPr>
          <w:highlight w:val="white"/>
          <w:lang w:val="en-US"/>
        </w:rPr>
        <w:t>3.</w:t>
      </w:r>
      <w:ins w:id="564" w:author="Jamie Cummins" w:date="2022-04-21T16:17:00Z">
        <w:r w:rsidR="00881191">
          <w:rPr>
            <w:highlight w:val="white"/>
            <w:lang w:val="en-US"/>
          </w:rPr>
          <w:t>17</w:t>
        </w:r>
      </w:ins>
      <w:del w:id="565" w:author="Jamie Cummins" w:date="2022-04-21T16:17:00Z">
        <w:r w:rsidR="00B53C37" w:rsidRPr="002622F5" w:rsidDel="00881191">
          <w:rPr>
            <w:highlight w:val="white"/>
            <w:lang w:val="en-US"/>
          </w:rPr>
          <w:delText>05</w:delText>
        </w:r>
      </w:del>
      <w:r w:rsidR="00B53C37" w:rsidRPr="002622F5">
        <w:rPr>
          <w:highlight w:val="white"/>
          <w:lang w:val="en-US"/>
        </w:rPr>
        <w:t xml:space="preserve">, </w:t>
      </w:r>
      <w:ins w:id="566" w:author="Jamie Cummins" w:date="2022-04-21T16:17:00Z">
        <w:r w:rsidR="00881191">
          <w:rPr>
            <w:highlight w:val="white"/>
            <w:lang w:val="en-US"/>
          </w:rPr>
          <w:t>5.33</w:t>
        </w:r>
      </w:ins>
      <w:del w:id="567" w:author="Jamie Cummins" w:date="2022-04-21T16:17:00Z">
        <w:r w:rsidR="00B53C37" w:rsidRPr="002622F5" w:rsidDel="00881191">
          <w:rPr>
            <w:highlight w:val="white"/>
            <w:lang w:val="en-US"/>
          </w:rPr>
          <w:delText>3.51</w:delText>
        </w:r>
      </w:del>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w:t>
      </w:r>
      <w:ins w:id="568" w:author="Jamie Cummins" w:date="2022-04-21T16:17:00Z">
        <w:r w:rsidR="00881191">
          <w:rPr>
            <w:lang w:val="en-US"/>
          </w:rPr>
          <w:t>04</w:t>
        </w:r>
      </w:ins>
      <w:del w:id="569" w:author="Jamie Cummins" w:date="2022-04-21T16:17:00Z">
        <w:r w:rsidR="00005EA5" w:rsidRPr="00005EA5" w:rsidDel="00881191">
          <w:rPr>
            <w:lang w:val="en-US"/>
          </w:rPr>
          <w:delText>11</w:delText>
        </w:r>
      </w:del>
      <w:r w:rsidR="00B53C37" w:rsidRPr="002622F5">
        <w:rPr>
          <w:lang w:val="en-US"/>
        </w:rPr>
        <w:t>, 95% CI [</w:t>
      </w:r>
      <w:r w:rsidR="00005EA5" w:rsidRPr="00005EA5">
        <w:rPr>
          <w:lang w:val="en-US"/>
        </w:rPr>
        <w:t>0.</w:t>
      </w:r>
      <w:ins w:id="570" w:author="Jamie Cummins" w:date="2022-04-21T16:17:00Z">
        <w:r w:rsidR="00881191">
          <w:rPr>
            <w:lang w:val="en-US"/>
          </w:rPr>
          <w:t>02</w:t>
        </w:r>
      </w:ins>
      <w:del w:id="571" w:author="Jamie Cummins" w:date="2022-04-21T16:17:00Z">
        <w:r w:rsidR="005E0877" w:rsidDel="00881191">
          <w:rPr>
            <w:lang w:val="en-US"/>
          </w:rPr>
          <w:delText>10</w:delText>
        </w:r>
      </w:del>
      <w:r w:rsidR="00B53C37" w:rsidRPr="002622F5">
        <w:rPr>
          <w:highlight w:val="white"/>
          <w:lang w:val="en-US"/>
        </w:rPr>
        <w:t xml:space="preserve">, </w:t>
      </w:r>
      <w:r w:rsidR="00005EA5" w:rsidRPr="00005EA5">
        <w:rPr>
          <w:lang w:val="en-US"/>
        </w:rPr>
        <w:t>0.</w:t>
      </w:r>
      <w:ins w:id="572" w:author="Jamie Cummins" w:date="2022-04-21T16:17:00Z">
        <w:r w:rsidR="00881191">
          <w:rPr>
            <w:lang w:val="en-US"/>
          </w:rPr>
          <w:t>09</w:t>
        </w:r>
      </w:ins>
      <w:del w:id="573" w:author="Jamie Cummins" w:date="2022-04-21T16:17:00Z">
        <w:r w:rsidR="005E0877" w:rsidDel="00881191">
          <w:rPr>
            <w:lang w:val="en-US"/>
          </w:rPr>
          <w:delText>13</w:delText>
        </w:r>
      </w:del>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ins w:id="574" w:author="Jamie Cummins" w:date="2022-04-21T16:20:00Z">
        <w:r w:rsidR="00EF4124">
          <w:rPr>
            <w:lang w:val="en-US"/>
          </w:rPr>
          <w:t>58.58</w:t>
        </w:r>
      </w:ins>
      <w:del w:id="575" w:author="Jamie Cummins" w:date="2022-04-21T16:20:00Z">
        <w:r w:rsidR="002E1B0A" w:rsidRPr="002E1B0A" w:rsidDel="00EF4124">
          <w:rPr>
            <w:lang w:val="en-US"/>
          </w:rPr>
          <w:delText>29.14</w:delText>
        </w:r>
      </w:del>
      <w:r w:rsidR="002E1B0A" w:rsidRPr="008D6948">
        <w:rPr>
          <w:lang w:val="en-US"/>
        </w:rPr>
        <w:t>, 95% CI [</w:t>
      </w:r>
      <w:del w:id="576" w:author="Jamie Cummins" w:date="2022-04-21T16:20:00Z">
        <w:r w:rsidR="002E1B0A" w:rsidRPr="002E1B0A" w:rsidDel="00EF4124">
          <w:rPr>
            <w:lang w:val="en-US"/>
          </w:rPr>
          <w:delText>23.72</w:delText>
        </w:r>
      </w:del>
      <w:ins w:id="577" w:author="Jamie Cummins" w:date="2022-04-21T16:20:00Z">
        <w:r w:rsidR="00EF4124">
          <w:rPr>
            <w:lang w:val="en-US"/>
          </w:rPr>
          <w:t>43.07</w:t>
        </w:r>
      </w:ins>
      <w:r w:rsidR="002E1B0A" w:rsidRPr="002E1B0A">
        <w:rPr>
          <w:lang w:val="en-US"/>
        </w:rPr>
        <w:t xml:space="preserve">, </w:t>
      </w:r>
      <w:ins w:id="578" w:author="Jamie Cummins" w:date="2022-04-21T16:20:00Z">
        <w:r w:rsidR="00EF4124">
          <w:rPr>
            <w:lang w:val="en-US"/>
          </w:rPr>
          <w:t>79.68</w:t>
        </w:r>
      </w:ins>
      <w:del w:id="579" w:author="Jamie Cummins" w:date="2022-04-21T16:20:00Z">
        <w:r w:rsidR="002E1B0A" w:rsidRPr="002E1B0A" w:rsidDel="00EF4124">
          <w:rPr>
            <w:lang w:val="en-US"/>
          </w:rPr>
          <w:delText>35.79</w:delText>
        </w:r>
      </w:del>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del w:id="580" w:author="Jamie Cummins" w:date="2022-04-21T16:18:00Z">
        <w:r w:rsidR="002E1B0A" w:rsidRPr="002E1B0A" w:rsidDel="00881191">
          <w:rPr>
            <w:lang w:val="en-US"/>
          </w:rPr>
          <w:delText>197.70</w:delText>
        </w:r>
      </w:del>
      <w:ins w:id="581" w:author="Jamie Cummins" w:date="2022-04-21T16:19:00Z">
        <w:r w:rsidR="00881191">
          <w:rPr>
            <w:lang w:val="en-US"/>
          </w:rPr>
          <w:t>272.7</w:t>
        </w:r>
      </w:ins>
      <w:ins w:id="582" w:author="Jamie Cummins" w:date="2022-04-21T16:20:00Z">
        <w:r w:rsidR="00881191">
          <w:rPr>
            <w:lang w:val="en-US"/>
          </w:rPr>
          <w:t>3</w:t>
        </w:r>
      </w:ins>
      <w:r w:rsidR="002E1B0A" w:rsidRPr="008D6948">
        <w:rPr>
          <w:lang w:val="en-US"/>
        </w:rPr>
        <w:t>, 95% CI [</w:t>
      </w:r>
      <w:ins w:id="583" w:author="Jamie Cummins" w:date="2022-04-21T16:20:00Z">
        <w:r w:rsidR="00881191">
          <w:rPr>
            <w:lang w:val="en-US"/>
          </w:rPr>
          <w:t>155.85</w:t>
        </w:r>
      </w:ins>
      <w:ins w:id="584" w:author="Jamie Cummins" w:date="2022-04-21T16:18:00Z">
        <w:r w:rsidR="00881191">
          <w:rPr>
            <w:lang w:val="en-US"/>
          </w:rPr>
          <w:t xml:space="preserve">, </w:t>
        </w:r>
      </w:ins>
      <w:del w:id="585" w:author="Jamie Cummins" w:date="2022-04-21T16:18:00Z">
        <w:r w:rsidR="002E1B0A" w:rsidRPr="002E1B0A" w:rsidDel="00881191">
          <w:rPr>
            <w:lang w:val="en-US"/>
          </w:rPr>
          <w:delText>131.6</w:delText>
        </w:r>
        <w:r w:rsidR="002E1B0A" w:rsidDel="00881191">
          <w:rPr>
            <w:lang w:val="en-US"/>
          </w:rPr>
          <w:delText>5</w:delText>
        </w:r>
        <w:r w:rsidR="002E1B0A" w:rsidRPr="002E1B0A" w:rsidDel="00881191">
          <w:rPr>
            <w:lang w:val="en-US"/>
          </w:rPr>
          <w:delText xml:space="preserve"> </w:delText>
        </w:r>
      </w:del>
      <w:ins w:id="586" w:author="Jamie Cummins" w:date="2022-04-21T16:20:00Z">
        <w:r w:rsidR="00EF4124">
          <w:rPr>
            <w:lang w:val="en-US"/>
          </w:rPr>
          <w:t>477.26</w:t>
        </w:r>
      </w:ins>
      <w:del w:id="587" w:author="Jamie Cummins" w:date="2022-04-21T16:19:00Z">
        <w:r w:rsidR="002E1B0A" w:rsidRPr="002E1B0A" w:rsidDel="00881191">
          <w:rPr>
            <w:lang w:val="en-US"/>
          </w:rPr>
          <w:delText>296.91</w:delText>
        </w:r>
      </w:del>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lastRenderedPageBreak/>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5C3E620"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sidR="002E4C3C">
        <w:rPr>
          <w:b/>
          <w:color w:val="222222"/>
          <w:highlight w:val="white"/>
          <w:lang w:val="en-US"/>
        </w:rPr>
        <w:t>the</w:t>
      </w:r>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proofErr w:type="gramStart"/>
      <w:r w:rsidR="001B26A0" w:rsidRPr="002622F5">
        <w:rPr>
          <w:i/>
          <w:color w:val="222222"/>
          <w:highlight w:val="white"/>
          <w:lang w:val="en-US"/>
        </w:rPr>
        <w:t>Q</w:t>
      </w:r>
      <w:r w:rsidR="001B26A0" w:rsidRPr="002622F5">
        <w:rPr>
          <w:color w:val="222222"/>
          <w:highlight w:val="white"/>
          <w:lang w:val="en-US"/>
        </w:rPr>
        <w:t>(</w:t>
      </w:r>
      <w:proofErr w:type="gramEnd"/>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3"/>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lastRenderedPageBreak/>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 xml:space="preserve">AMP’s ability to discriminate between Democrats and Republicans </w:t>
      </w:r>
      <w:proofErr w:type="gramStart"/>
      <w:r w:rsidRPr="002622F5">
        <w:rPr>
          <w:color w:val="222222"/>
          <w:highlight w:val="white"/>
          <w:lang w:val="en-US"/>
        </w:rPr>
        <w:t>on the basis of</w:t>
      </w:r>
      <w:proofErr w:type="gramEnd"/>
      <w:r w:rsidRPr="002622F5">
        <w:rPr>
          <w:color w:val="222222"/>
          <w:highlight w:val="white"/>
          <w:lang w:val="en-US"/>
        </w:rPr>
        <w:t xml:space="preserve">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proofErr w:type="gramStart"/>
      <w:r w:rsidR="003C07D5">
        <w:rPr>
          <w:b/>
          <w:color w:val="222222"/>
          <w:highlight w:val="white"/>
          <w:lang w:val="en-US"/>
        </w:rPr>
        <w:t>And</w:t>
      </w:r>
      <w:proofErr w:type="gramEnd"/>
      <w:r w:rsidR="003C07D5">
        <w:rPr>
          <w:b/>
          <w:color w:val="222222"/>
          <w:highlight w:val="white"/>
          <w:lang w:val="en-US"/>
        </w:rPr>
        <w:t xml:space="preserve">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 xml:space="preserve">ness </w:t>
      </w:r>
      <w:proofErr w:type="gramStart"/>
      <w:r w:rsidR="003C07D5">
        <w:rPr>
          <w:b/>
          <w:color w:val="222222"/>
          <w:highlight w:val="white"/>
          <w:lang w:val="en-US"/>
        </w:rPr>
        <w:t>In</w:t>
      </w:r>
      <w:proofErr w:type="gramEnd"/>
      <w:r w:rsidR="003C07D5">
        <w:rPr>
          <w:b/>
          <w:color w:val="222222"/>
          <w:highlight w:val="white"/>
          <w:lang w:val="en-US"/>
        </w:rPr>
        <w:t xml:space="preserve">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lastRenderedPageBreak/>
        <w:t>Discussion</w:t>
      </w:r>
    </w:p>
    <w:p w14:paraId="64F02970" w14:textId="49D7FDE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327477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28120C">
        <w:rPr>
          <w:highlight w:val="white"/>
          <w:lang w:val="en-US"/>
        </w:rPr>
        <w:t xml:space="preserve">moderated </w:t>
      </w:r>
      <w:r w:rsidR="00B53C37" w:rsidRPr="002622F5">
        <w:rPr>
          <w:highlight w:val="white"/>
          <w:lang w:val="en-US"/>
        </w:rPr>
        <w:t>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w:t>
      </w:r>
      <w:r w:rsidR="00E66548">
        <w:rPr>
          <w:highlight w:val="white"/>
          <w:lang w:val="en-US"/>
        </w:rPr>
        <w:t xml:space="preserve">strongly related to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lastRenderedPageBreak/>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w:t>
      </w:r>
      <w:proofErr w:type="gramStart"/>
      <w:r w:rsidRPr="002622F5">
        <w:rPr>
          <w:lang w:val="en-US"/>
        </w:rPr>
        <w:t>in order to</w:t>
      </w:r>
      <w:proofErr w:type="gramEnd"/>
      <w:r w:rsidRPr="002622F5">
        <w:rPr>
          <w:lang w:val="en-US"/>
        </w:rPr>
        <w:t xml:space="preserve">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5C3A5C2B"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w:t>
      </w:r>
      <w:r w:rsidR="003D4883">
        <w:rPr>
          <w:highlight w:val="white"/>
          <w:lang w:val="en-US"/>
        </w:rPr>
        <w:t>group</w:t>
      </w:r>
      <w:r w:rsidR="00B53C37" w:rsidRPr="002622F5">
        <w:rPr>
          <w:highlight w:val="white"/>
          <w:lang w:val="en-US"/>
        </w:rPr>
        <w:t xml:space="preserve">- and </w:t>
      </w:r>
      <w:r w:rsidR="00856406">
        <w:rPr>
          <w:highlight w:val="white"/>
          <w:lang w:val="en-US"/>
        </w:rPr>
        <w:t>trial-level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E66548">
        <w:rPr>
          <w:highlight w:val="white"/>
          <w:lang w:val="en-US"/>
        </w:rPr>
        <w:t>strongly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w:t>
      </w:r>
      <w:r w:rsidR="00B53C37" w:rsidRPr="002622F5">
        <w:rPr>
          <w:highlight w:val="white"/>
          <w:lang w:val="en-US"/>
        </w:rPr>
        <w:lastRenderedPageBreak/>
        <w:t xml:space="preserve">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15B0CF7E" w14:textId="4655F72D" w:rsidR="00C049AE" w:rsidRPr="00691F4C" w:rsidRDefault="00E71FDC" w:rsidP="00192C4B">
      <w:pPr>
        <w:ind w:firstLine="720"/>
        <w:rPr>
          <w:ins w:id="588" w:author="Sean Joseph Hughes" w:date="2022-04-10T17:10:00Z"/>
          <w:color w:val="0070C0"/>
          <w:lang w:val="en-US"/>
          <w:rPrChange w:id="589" w:author="Sean Joseph Hughes" w:date="2022-04-10T17:28:00Z">
            <w:rPr>
              <w:ins w:id="590" w:author="Sean Joseph Hughes" w:date="2022-04-10T17:10:00Z"/>
              <w:lang w:val="en-US"/>
            </w:rPr>
          </w:rPrChange>
        </w:rPr>
      </w:pPr>
      <w:r w:rsidRPr="00691F4C">
        <w:rPr>
          <w:b/>
          <w:bCs/>
          <w:color w:val="0070C0"/>
          <w:lang w:val="en-US"/>
          <w:rPrChange w:id="591" w:author="Sean Joseph Hughes" w:date="2022-04-10T17:28:00Z">
            <w:rPr>
              <w:b/>
              <w:bCs/>
              <w:lang w:val="en-US"/>
            </w:rPr>
          </w:rPrChange>
        </w:rPr>
        <w:t>AMPs</w:t>
      </w:r>
      <w:r w:rsidR="007E41AA" w:rsidRPr="00691F4C">
        <w:rPr>
          <w:b/>
          <w:bCs/>
          <w:color w:val="0070C0"/>
          <w:lang w:val="en-US"/>
          <w:rPrChange w:id="592" w:author="Sean Joseph Hughes" w:date="2022-04-10T17:28:00Z">
            <w:rPr>
              <w:b/>
              <w:bCs/>
              <w:lang w:val="en-US"/>
            </w:rPr>
          </w:rPrChange>
        </w:rPr>
        <w:t xml:space="preserve">. </w:t>
      </w:r>
      <w:del w:id="593" w:author="Sean Joseph Hughes" w:date="2022-04-10T17:01:00Z">
        <w:r w:rsidRPr="00691F4C" w:rsidDel="00192C4B">
          <w:rPr>
            <w:color w:val="0070C0"/>
            <w:lang w:val="en-US"/>
            <w:rPrChange w:id="594" w:author="Sean Joseph Hughes" w:date="2022-04-10T17:28:00Z">
              <w:rPr>
                <w:lang w:val="en-US"/>
              </w:rPr>
            </w:rPrChange>
          </w:rPr>
          <w:delText>In line with Mann et al. (2019), e</w:delText>
        </w:r>
      </w:del>
      <w:ins w:id="595" w:author="Sean Joseph Hughes" w:date="2022-04-10T17:05:00Z">
        <w:r w:rsidR="00596426" w:rsidRPr="00691F4C">
          <w:rPr>
            <w:color w:val="0070C0"/>
            <w:lang w:val="en-US"/>
            <w:rPrChange w:id="596" w:author="Sean Joseph Hughes" w:date="2022-04-10T17:28:00Z">
              <w:rPr>
                <w:lang w:val="en-US"/>
              </w:rPr>
            </w:rPrChange>
          </w:rPr>
          <w:t xml:space="preserve">The standard </w:t>
        </w:r>
      </w:ins>
      <w:del w:id="597" w:author="Sean Joseph Hughes" w:date="2022-04-10T17:05:00Z">
        <w:r w:rsidRPr="00691F4C" w:rsidDel="00596426">
          <w:rPr>
            <w:color w:val="0070C0"/>
            <w:lang w:val="en-US"/>
            <w:rPrChange w:id="598" w:author="Sean Joseph Hughes" w:date="2022-04-10T17:28:00Z">
              <w:rPr>
                <w:lang w:val="en-US"/>
              </w:rPr>
            </w:rPrChange>
          </w:rPr>
          <w:delText xml:space="preserve">ach </w:delText>
        </w:r>
      </w:del>
      <w:ins w:id="599" w:author="Sean Joseph Hughes" w:date="2022-04-10T17:01:00Z">
        <w:r w:rsidR="00192C4B" w:rsidRPr="00691F4C">
          <w:rPr>
            <w:color w:val="0070C0"/>
            <w:lang w:val="en-US"/>
            <w:rPrChange w:id="600" w:author="Sean Joseph Hughes" w:date="2022-04-10T17:28:00Z">
              <w:rPr>
                <w:lang w:val="en-US"/>
              </w:rPr>
            </w:rPrChange>
          </w:rPr>
          <w:t xml:space="preserve">Mann </w:t>
        </w:r>
      </w:ins>
      <w:r w:rsidRPr="00691F4C">
        <w:rPr>
          <w:color w:val="0070C0"/>
          <w:lang w:val="en-US"/>
          <w:rPrChange w:id="601" w:author="Sean Joseph Hughes" w:date="2022-04-10T17:28:00Z">
            <w:rPr>
              <w:lang w:val="en-US"/>
            </w:rPr>
          </w:rPrChange>
        </w:rPr>
        <w:t xml:space="preserve">AMP consisted of </w:t>
      </w:r>
      <w:del w:id="602" w:author="Sean Joseph Hughes" w:date="2022-04-10T17:10:00Z">
        <w:r w:rsidR="00702D2A" w:rsidRPr="00691F4C" w:rsidDel="00596426">
          <w:rPr>
            <w:color w:val="0070C0"/>
            <w:rPrChange w:id="603" w:author="Sean Joseph Hughes" w:date="2022-04-10T17:28:00Z">
              <w:rPr/>
            </w:rPrChange>
          </w:rPr>
          <w:delText>10 practice trials</w:delText>
        </w:r>
      </w:del>
      <w:del w:id="604" w:author="Sean Joseph Hughes" w:date="2022-04-10T17:00:00Z">
        <w:r w:rsidR="00702D2A" w:rsidRPr="00691F4C" w:rsidDel="00192C4B">
          <w:rPr>
            <w:color w:val="0070C0"/>
            <w:rPrChange w:id="605" w:author="Sean Joseph Hughes" w:date="2022-04-10T17:28:00Z">
              <w:rPr/>
            </w:rPrChange>
          </w:rPr>
          <w:delText>,</w:delText>
        </w:r>
      </w:del>
      <w:del w:id="606" w:author="Sean Joseph Hughes" w:date="2022-04-10T17:10:00Z">
        <w:r w:rsidR="00702D2A" w:rsidRPr="00691F4C" w:rsidDel="00596426">
          <w:rPr>
            <w:color w:val="0070C0"/>
            <w:rPrChange w:id="607" w:author="Sean Joseph Hughes" w:date="2022-04-10T17:28:00Z">
              <w:rPr/>
            </w:rPrChange>
          </w:rPr>
          <w:delText xml:space="preserve"> </w:delText>
        </w:r>
      </w:del>
      <w:r w:rsidR="00702D2A" w:rsidRPr="00691F4C">
        <w:rPr>
          <w:color w:val="0070C0"/>
          <w:rPrChange w:id="608" w:author="Sean Joseph Hughes" w:date="2022-04-10T17:28:00Z">
            <w:rPr/>
          </w:rPrChange>
        </w:rPr>
        <w:t xml:space="preserve">60 </w:t>
      </w:r>
      <w:del w:id="609" w:author="Sean Joseph Hughes" w:date="2022-04-10T17:00:00Z">
        <w:r w:rsidR="00702D2A" w:rsidRPr="00691F4C" w:rsidDel="00192C4B">
          <w:rPr>
            <w:color w:val="0070C0"/>
            <w:rPrChange w:id="610" w:author="Sean Joseph Hughes" w:date="2022-04-10T17:28:00Z">
              <w:rPr/>
            </w:rPrChange>
          </w:rPr>
          <w:delText xml:space="preserve">main </w:delText>
        </w:r>
      </w:del>
      <w:ins w:id="611" w:author="Sean Joseph Hughes" w:date="2022-04-10T17:00:00Z">
        <w:r w:rsidR="00192C4B" w:rsidRPr="00691F4C">
          <w:rPr>
            <w:color w:val="0070C0"/>
            <w:rPrChange w:id="612" w:author="Sean Joseph Hughes" w:date="2022-04-10T17:28:00Z">
              <w:rPr/>
            </w:rPrChange>
          </w:rPr>
          <w:t xml:space="preserve">test </w:t>
        </w:r>
      </w:ins>
      <w:r w:rsidR="00702D2A" w:rsidRPr="00691F4C">
        <w:rPr>
          <w:color w:val="0070C0"/>
          <w:rPrChange w:id="613" w:author="Sean Joseph Hughes" w:date="2022-04-10T17:28:00Z">
            <w:rPr/>
          </w:rPrChange>
        </w:rPr>
        <w:t xml:space="preserve">trials, </w:t>
      </w:r>
      <w:ins w:id="614" w:author="Sean Joseph Hughes" w:date="2022-04-10T17:00:00Z">
        <w:r w:rsidR="00192C4B" w:rsidRPr="00691F4C">
          <w:rPr>
            <w:color w:val="0070C0"/>
            <w:rPrChange w:id="615" w:author="Sean Joseph Hughes" w:date="2022-04-10T17:28:00Z">
              <w:rPr/>
            </w:rPrChange>
          </w:rPr>
          <w:t xml:space="preserve">the same </w:t>
        </w:r>
      </w:ins>
      <w:r w:rsidR="00702D2A" w:rsidRPr="00691F4C">
        <w:rPr>
          <w:color w:val="0070C0"/>
          <w:rPrChange w:id="616" w:author="Sean Joseph Hughes" w:date="2022-04-10T17:28:00Z">
            <w:rPr/>
          </w:rPrChange>
        </w:rPr>
        <w:t>12 positive and 12 negative valence</w:t>
      </w:r>
      <w:ins w:id="617" w:author="Sean Joseph Hughes" w:date="2022-04-10T17:05:00Z">
        <w:r w:rsidR="00596426" w:rsidRPr="00691F4C">
          <w:rPr>
            <w:color w:val="0070C0"/>
            <w:rPrChange w:id="618" w:author="Sean Joseph Hughes" w:date="2022-04-10T17:28:00Z">
              <w:rPr/>
            </w:rPrChange>
          </w:rPr>
          <w:t>d</w:t>
        </w:r>
      </w:ins>
      <w:r w:rsidR="00702D2A" w:rsidRPr="00691F4C">
        <w:rPr>
          <w:color w:val="0070C0"/>
          <w:rPrChange w:id="619" w:author="Sean Joseph Hughes" w:date="2022-04-10T17:28:00Z">
            <w:rPr/>
          </w:rPrChange>
        </w:rPr>
        <w:t xml:space="preserve"> </w:t>
      </w:r>
      <w:ins w:id="620" w:author="Sean Joseph Hughes" w:date="2022-04-10T17:05:00Z">
        <w:r w:rsidR="00596426" w:rsidRPr="00691F4C">
          <w:rPr>
            <w:color w:val="0070C0"/>
            <w:rPrChange w:id="621" w:author="Sean Joseph Hughes" w:date="2022-04-10T17:28:00Z">
              <w:rPr/>
            </w:rPrChange>
          </w:rPr>
          <w:t xml:space="preserve">prime </w:t>
        </w:r>
      </w:ins>
      <w:r w:rsidR="00702D2A" w:rsidRPr="00691F4C">
        <w:rPr>
          <w:color w:val="0070C0"/>
          <w:rPrChange w:id="622" w:author="Sean Joseph Hughes" w:date="2022-04-10T17:28:00Z">
            <w:rPr/>
          </w:rPrChange>
        </w:rPr>
        <w:t>images</w:t>
      </w:r>
      <w:ins w:id="623" w:author="Sean Joseph Hughes" w:date="2022-04-10T17:00:00Z">
        <w:r w:rsidR="00192C4B" w:rsidRPr="00691F4C">
          <w:rPr>
            <w:color w:val="0070C0"/>
            <w:rPrChange w:id="624" w:author="Sean Joseph Hughes" w:date="2022-04-10T17:28:00Z">
              <w:rPr/>
            </w:rPrChange>
          </w:rPr>
          <w:t xml:space="preserve"> as before</w:t>
        </w:r>
      </w:ins>
      <w:r w:rsidR="00702D2A" w:rsidRPr="00691F4C">
        <w:rPr>
          <w:color w:val="0070C0"/>
          <w:rPrChange w:id="625" w:author="Sean Joseph Hughes" w:date="2022-04-10T17:28:00Z">
            <w:rPr/>
          </w:rPrChange>
        </w:rPr>
        <w:t xml:space="preserve">, </w:t>
      </w:r>
      <w:del w:id="626" w:author="Sean Joseph Hughes" w:date="2022-04-10T17:00:00Z">
        <w:r w:rsidR="00702D2A" w:rsidRPr="00691F4C" w:rsidDel="00192C4B">
          <w:rPr>
            <w:color w:val="0070C0"/>
            <w:rPrChange w:id="627" w:author="Sean Joseph Hughes" w:date="2022-04-10T17:28:00Z">
              <w:rPr/>
            </w:rPrChange>
          </w:rPr>
          <w:delText xml:space="preserve">and </w:delText>
        </w:r>
      </w:del>
      <w:ins w:id="628" w:author="Sean Joseph Hughes" w:date="2022-04-10T17:00:00Z">
        <w:r w:rsidR="00192C4B" w:rsidRPr="00691F4C">
          <w:rPr>
            <w:color w:val="0070C0"/>
            <w:rPrChange w:id="629" w:author="Sean Joseph Hughes" w:date="2022-04-10T17:28:00Z">
              <w:rPr/>
            </w:rPrChange>
          </w:rPr>
          <w:t xml:space="preserve">as well as </w:t>
        </w:r>
      </w:ins>
      <w:r w:rsidR="00702D2A" w:rsidRPr="00691F4C">
        <w:rPr>
          <w:color w:val="0070C0"/>
          <w:rPrChange w:id="630" w:author="Sean Joseph Hughes" w:date="2022-04-10T17:28:00Z">
            <w:rPr/>
          </w:rPrChange>
        </w:rPr>
        <w:t xml:space="preserve">60 </w:t>
      </w:r>
      <w:ins w:id="631" w:author="Sean Joseph Hughes" w:date="2022-04-10T17:00:00Z">
        <w:r w:rsidR="00192C4B" w:rsidRPr="00691F4C">
          <w:rPr>
            <w:color w:val="0070C0"/>
            <w:rPrChange w:id="632" w:author="Sean Joseph Hughes" w:date="2022-04-10T17:28:00Z">
              <w:rPr/>
            </w:rPrChange>
          </w:rPr>
          <w:t xml:space="preserve">abstract </w:t>
        </w:r>
      </w:ins>
      <w:r w:rsidR="00702D2A" w:rsidRPr="00691F4C">
        <w:rPr>
          <w:color w:val="0070C0"/>
          <w:rPrChange w:id="633" w:author="Sean Joseph Hughes" w:date="2022-04-10T17:28:00Z">
            <w:rPr/>
          </w:rPrChange>
        </w:rPr>
        <w:t>paintings</w:t>
      </w:r>
      <w:ins w:id="634" w:author="Sean Joseph Hughes" w:date="2022-04-10T17:05:00Z">
        <w:r w:rsidR="00596426" w:rsidRPr="00691F4C">
          <w:rPr>
            <w:color w:val="0070C0"/>
            <w:rPrChange w:id="635" w:author="Sean Joseph Hughes" w:date="2022-04-10T17:28:00Z">
              <w:rPr/>
            </w:rPrChange>
          </w:rPr>
          <w:t xml:space="preserve"> which served as target stimuli</w:t>
        </w:r>
      </w:ins>
      <w:r w:rsidRPr="00691F4C">
        <w:rPr>
          <w:color w:val="0070C0"/>
          <w:lang w:val="en-US"/>
          <w:rPrChange w:id="636" w:author="Sean Joseph Hughes" w:date="2022-04-10T17:28:00Z">
            <w:rPr>
              <w:lang w:val="en-US"/>
            </w:rPr>
          </w:rPrChange>
        </w:rPr>
        <w:t>.</w:t>
      </w:r>
      <w:ins w:id="637" w:author="Sean Joseph Hughes" w:date="2022-04-10T17:10:00Z">
        <w:r w:rsidR="00C049AE" w:rsidRPr="00691F4C">
          <w:rPr>
            <w:color w:val="0070C0"/>
            <w:lang w:val="en-US"/>
            <w:rPrChange w:id="638" w:author="Sean Joseph Hughes" w:date="2022-04-10T17:28:00Z">
              <w:rPr>
                <w:lang w:val="en-US"/>
              </w:rPr>
            </w:rPrChange>
          </w:rPr>
          <w:t xml:space="preserve"> The trial parameters were </w:t>
        </w:r>
        <w:proofErr w:type="gramStart"/>
        <w:r w:rsidR="00C049AE" w:rsidRPr="00691F4C">
          <w:rPr>
            <w:color w:val="0070C0"/>
            <w:lang w:val="en-US"/>
            <w:rPrChange w:id="639" w:author="Sean Joseph Hughes" w:date="2022-04-10T17:28:00Z">
              <w:rPr>
                <w:lang w:val="en-US"/>
              </w:rPr>
            </w:rPrChange>
          </w:rPr>
          <w:t>similar to</w:t>
        </w:r>
        <w:proofErr w:type="gramEnd"/>
        <w:r w:rsidR="00C049AE" w:rsidRPr="00691F4C">
          <w:rPr>
            <w:color w:val="0070C0"/>
            <w:lang w:val="en-US"/>
            <w:rPrChange w:id="640" w:author="Sean Joseph Hughes" w:date="2022-04-10T17:28:00Z">
              <w:rPr>
                <w:lang w:val="en-US"/>
              </w:rPr>
            </w:rPrChange>
          </w:rPr>
          <w:t xml:space="preserve"> those reported in our previous studies (i.e., </w:t>
        </w:r>
      </w:ins>
      <w:ins w:id="641" w:author="Sean Joseph Hughes" w:date="2022-04-10T17:11:00Z">
        <w:r w:rsidR="00C049AE" w:rsidRPr="00691F4C">
          <w:rPr>
            <w:color w:val="0070C0"/>
            <w:rPrChange w:id="642" w:author="Sean Joseph Hughes" w:date="2022-04-10T17:28:00Z">
              <w:rPr/>
            </w:rPrChange>
          </w:rPr>
          <w:t xml:space="preserve">a fixation </w:t>
        </w:r>
        <w:r w:rsidR="00C049AE" w:rsidRPr="00691F4C">
          <w:rPr>
            <w:color w:val="0070C0"/>
            <w:rPrChange w:id="643" w:author="Sean Joseph Hughes" w:date="2022-04-10T17:28:00Z">
              <w:rPr/>
            </w:rPrChange>
          </w:rPr>
          <w:lastRenderedPageBreak/>
          <w:t xml:space="preserve">cross for 500ms, a valenced </w:t>
        </w:r>
        <w:r w:rsidR="00C049AE" w:rsidRPr="00691F4C">
          <w:rPr>
            <w:color w:val="0070C0"/>
            <w:lang w:val="en-US"/>
            <w:rPrChange w:id="644" w:author="Sean Joseph Hughes" w:date="2022-04-10T17:28:00Z">
              <w:rPr>
                <w:lang w:val="en-US"/>
              </w:rPr>
            </w:rPrChange>
          </w:rPr>
          <w:t>prime stimulus for 100ms, followed by a blank screen for 100ms, a target painting for 100ms, after which, a white noise image appeared and replaced that painting</w:t>
        </w:r>
      </w:ins>
      <w:ins w:id="645" w:author="Sean Joseph Hughes" w:date="2022-04-10T17:10:00Z">
        <w:r w:rsidR="00C049AE" w:rsidRPr="00691F4C">
          <w:rPr>
            <w:color w:val="0070C0"/>
            <w:lang w:val="en-US"/>
            <w:rPrChange w:id="646" w:author="Sean Joseph Hughes" w:date="2022-04-10T17:28:00Z">
              <w:rPr>
                <w:lang w:val="en-US"/>
              </w:rPr>
            </w:rPrChange>
          </w:rPr>
          <w:t>).</w:t>
        </w:r>
      </w:ins>
      <w:r w:rsidRPr="00691F4C">
        <w:rPr>
          <w:color w:val="0070C0"/>
          <w:lang w:val="en-US"/>
          <w:rPrChange w:id="647" w:author="Sean Joseph Hughes" w:date="2022-04-10T17:28:00Z">
            <w:rPr>
              <w:lang w:val="en-US"/>
            </w:rPr>
          </w:rPrChange>
        </w:rPr>
        <w:t xml:space="preserve"> </w:t>
      </w:r>
    </w:p>
    <w:p w14:paraId="5453F5C2" w14:textId="4B8DB049" w:rsidR="00192C4B" w:rsidRPr="00691F4C" w:rsidRDefault="00192C4B" w:rsidP="00192C4B">
      <w:pPr>
        <w:ind w:firstLine="720"/>
        <w:rPr>
          <w:ins w:id="648" w:author="Sean Joseph Hughes" w:date="2022-04-10T17:00:00Z"/>
          <w:color w:val="0070C0"/>
          <w:lang w:val="en-US"/>
          <w:rPrChange w:id="649" w:author="Sean Joseph Hughes" w:date="2022-04-10T17:28:00Z">
            <w:rPr>
              <w:ins w:id="650" w:author="Sean Joseph Hughes" w:date="2022-04-10T17:00:00Z"/>
              <w:lang w:val="en-US"/>
            </w:rPr>
          </w:rPrChange>
        </w:rPr>
      </w:pPr>
      <w:ins w:id="651" w:author="Sean Joseph Hughes" w:date="2022-04-10T17:03:00Z">
        <w:r w:rsidRPr="00691F4C">
          <w:rPr>
            <w:color w:val="0070C0"/>
            <w:lang w:val="en-US"/>
            <w:rPrChange w:id="652" w:author="Sean Joseph Hughes" w:date="2022-04-10T17:28:00Z">
              <w:rPr>
                <w:lang w:val="en-US"/>
              </w:rPr>
            </w:rPrChange>
          </w:rPr>
          <w:t xml:space="preserve">This version of the AMP </w:t>
        </w:r>
      </w:ins>
      <w:ins w:id="653" w:author="Sean Joseph Hughes" w:date="2022-04-10T17:04:00Z">
        <w:r w:rsidRPr="00691F4C">
          <w:rPr>
            <w:color w:val="0070C0"/>
            <w:lang w:val="en-US"/>
            <w:rPrChange w:id="654" w:author="Sean Joseph Hughes" w:date="2022-04-10T17:28:00Z">
              <w:rPr>
                <w:lang w:val="en-US"/>
              </w:rPr>
            </w:rPrChange>
          </w:rPr>
          <w:t xml:space="preserve">also provided </w:t>
        </w:r>
      </w:ins>
      <w:ins w:id="655" w:author="Sean Joseph Hughes" w:date="2022-04-10T17:03:00Z">
        <w:r w:rsidRPr="00691F4C">
          <w:rPr>
            <w:color w:val="0070C0"/>
            <w:lang w:val="en-US"/>
            <w:rPrChange w:id="656" w:author="Sean Joseph Hughes" w:date="2022-04-10T17:28:00Z">
              <w:rPr>
                <w:lang w:val="en-US"/>
              </w:rPr>
            </w:rPrChange>
          </w:rPr>
          <w:t xml:space="preserve">participants </w:t>
        </w:r>
      </w:ins>
      <w:ins w:id="657" w:author="Sean Joseph Hughes" w:date="2022-04-10T17:04:00Z">
        <w:r w:rsidRPr="00691F4C">
          <w:rPr>
            <w:color w:val="0070C0"/>
            <w:lang w:val="en-US"/>
            <w:rPrChange w:id="658" w:author="Sean Joseph Hughes" w:date="2022-04-10T17:28:00Z">
              <w:rPr>
                <w:lang w:val="en-US"/>
              </w:rPr>
            </w:rPrChange>
          </w:rPr>
          <w:t xml:space="preserve">with </w:t>
        </w:r>
      </w:ins>
      <w:ins w:id="659" w:author="Sean Joseph Hughes" w:date="2022-04-10T17:05:00Z">
        <w:r w:rsidR="00596426" w:rsidRPr="00691F4C">
          <w:rPr>
            <w:color w:val="0070C0"/>
            <w:lang w:val="en-US"/>
            <w:rPrChange w:id="660" w:author="Sean Joseph Hughes" w:date="2022-04-10T17:28:00Z">
              <w:rPr>
                <w:lang w:val="en-US"/>
              </w:rPr>
            </w:rPrChange>
          </w:rPr>
          <w:t>the following</w:t>
        </w:r>
      </w:ins>
      <w:ins w:id="661" w:author="Sean Joseph Hughes" w:date="2022-04-10T17:07:00Z">
        <w:r w:rsidR="00596426" w:rsidRPr="00691F4C">
          <w:rPr>
            <w:color w:val="0070C0"/>
            <w:lang w:val="en-US"/>
            <w:rPrChange w:id="662" w:author="Sean Joseph Hughes" w:date="2022-04-10T17:28:00Z">
              <w:rPr>
                <w:lang w:val="en-US"/>
              </w:rPr>
            </w:rPrChange>
          </w:rPr>
          <w:t xml:space="preserve"> instructions</w:t>
        </w:r>
      </w:ins>
      <w:ins w:id="663" w:author="Sean Joseph Hughes" w:date="2022-04-10T17:05:00Z">
        <w:r w:rsidR="00596426" w:rsidRPr="00691F4C">
          <w:rPr>
            <w:color w:val="0070C0"/>
            <w:lang w:val="en-US"/>
            <w:rPrChange w:id="664" w:author="Sean Joseph Hughes" w:date="2022-04-10T17:28:00Z">
              <w:rPr>
                <w:lang w:val="en-US"/>
              </w:rPr>
            </w:rPrChange>
          </w:rPr>
          <w:t xml:space="preserve">: </w:t>
        </w:r>
      </w:ins>
      <w:ins w:id="665" w:author="Sean Joseph Hughes" w:date="2022-04-10T17:03:00Z">
        <w:r w:rsidRPr="00691F4C">
          <w:rPr>
            <w:color w:val="0070C0"/>
            <w:lang w:val="en-US"/>
            <w:rPrChange w:id="666" w:author="Sean Joseph Hughes" w:date="2022-04-10T17:28:00Z">
              <w:rPr>
                <w:lang w:val="en-US"/>
              </w:rPr>
            </w:rPrChange>
          </w:rPr>
          <w:t>“</w:t>
        </w:r>
      </w:ins>
      <w:ins w:id="667" w:author="Sean Joseph Hughes" w:date="2022-04-10T17:04:00Z">
        <w:r w:rsidRPr="00691F4C">
          <w:rPr>
            <w:i/>
            <w:iCs/>
            <w:color w:val="0070C0"/>
            <w:lang w:val="en-US"/>
            <w:rPrChange w:id="668" w:author="Sean Joseph Hughes" w:date="2022-04-10T17:28:00Z">
              <w:rPr>
                <w:lang w:val="en-US"/>
              </w:rPr>
            </w:rPrChange>
          </w:rPr>
          <w:t xml:space="preserve">It is crucial that you try to evaluate only the paintings, rather than the pictures that come before them. Even if you are trying to rate only the paintings, you may notice occasionally that your ratings of the paintings are consistent with how you would have rated the previous pictures. That is totally okay. You do not have to worry about whether your ratings of the paintings are consistent, or not, with how you feel about the pictures. Your only job is to evaluate the paintings, and we really need your help in doing this. Do not even worry about the pictures, or how your paintings judgements occasionally match the pictures. Your help to this research is </w:t>
        </w:r>
        <w:proofErr w:type="gramStart"/>
        <w:r w:rsidRPr="00691F4C">
          <w:rPr>
            <w:i/>
            <w:iCs/>
            <w:color w:val="0070C0"/>
            <w:lang w:val="en-US"/>
            <w:rPrChange w:id="669" w:author="Sean Joseph Hughes" w:date="2022-04-10T17:28:00Z">
              <w:rPr>
                <w:lang w:val="en-US"/>
              </w:rPr>
            </w:rPrChange>
          </w:rPr>
          <w:t>really important</w:t>
        </w:r>
        <w:proofErr w:type="gramEnd"/>
        <w:r w:rsidRPr="00691F4C">
          <w:rPr>
            <w:i/>
            <w:iCs/>
            <w:color w:val="0070C0"/>
            <w:lang w:val="en-US"/>
            <w:rPrChange w:id="670" w:author="Sean Joseph Hughes" w:date="2022-04-10T17:28:00Z">
              <w:rPr>
                <w:lang w:val="en-US"/>
              </w:rPr>
            </w:rPrChange>
          </w:rPr>
          <w:t>. Our data depend on participants like you trying as hard as possible to follow instructions. We really need and appreciate your help</w:t>
        </w:r>
        <w:r w:rsidRPr="00691F4C">
          <w:rPr>
            <w:color w:val="0070C0"/>
            <w:lang w:val="en-US"/>
            <w:rPrChange w:id="671" w:author="Sean Joseph Hughes" w:date="2022-04-10T17:28:00Z">
              <w:rPr>
                <w:lang w:val="en-US"/>
              </w:rPr>
            </w:rPrChange>
          </w:rPr>
          <w:t>.</w:t>
        </w:r>
      </w:ins>
      <w:ins w:id="672" w:author="Sean Joseph Hughes" w:date="2022-04-10T17:03:00Z">
        <w:r w:rsidRPr="00691F4C">
          <w:rPr>
            <w:color w:val="0070C0"/>
            <w:lang w:val="en-US"/>
            <w:rPrChange w:id="673" w:author="Sean Joseph Hughes" w:date="2022-04-10T17:28:00Z">
              <w:rPr>
                <w:lang w:val="en-US"/>
              </w:rPr>
            </w:rPrChange>
          </w:rPr>
          <w:t>”</w:t>
        </w:r>
      </w:ins>
    </w:p>
    <w:p w14:paraId="5C64B3D3" w14:textId="33A09FF2" w:rsidR="00596426" w:rsidRPr="00691F4C" w:rsidRDefault="00596426" w:rsidP="00B3311A">
      <w:pPr>
        <w:ind w:firstLine="720"/>
        <w:rPr>
          <w:ins w:id="674" w:author="Sean Joseph Hughes" w:date="2022-04-10T17:07:00Z"/>
          <w:color w:val="0070C0"/>
          <w:lang w:val="en-US"/>
          <w:rPrChange w:id="675" w:author="Sean Joseph Hughes" w:date="2022-04-10T17:28:00Z">
            <w:rPr>
              <w:ins w:id="676" w:author="Sean Joseph Hughes" w:date="2022-04-10T17:07:00Z"/>
              <w:lang w:val="en-US"/>
            </w:rPr>
          </w:rPrChange>
        </w:rPr>
      </w:pPr>
      <w:ins w:id="677" w:author="Sean Joseph Hughes" w:date="2022-04-10T17:06:00Z">
        <w:r w:rsidRPr="00691F4C">
          <w:rPr>
            <w:color w:val="0070C0"/>
            <w:lang w:val="en-US"/>
            <w:rPrChange w:id="678" w:author="Sean Joseph Hughes" w:date="2022-04-10T17:28:00Z">
              <w:rPr>
                <w:lang w:val="en-US"/>
              </w:rPr>
            </w:rPrChange>
          </w:rPr>
          <w:t xml:space="preserve">The Mann IA-AMP consisted of similar </w:t>
        </w:r>
      </w:ins>
      <w:del w:id="679" w:author="Sean Joseph Hughes" w:date="2022-04-10T17:06:00Z">
        <w:r w:rsidR="00E71FDC" w:rsidRPr="00691F4C" w:rsidDel="00596426">
          <w:rPr>
            <w:color w:val="0070C0"/>
            <w:lang w:val="en-US"/>
            <w:rPrChange w:id="680" w:author="Sean Joseph Hughes" w:date="2022-04-10T17:28:00Z">
              <w:rPr>
                <w:lang w:val="en-US"/>
              </w:rPr>
            </w:rPrChange>
          </w:rPr>
          <w:delText xml:space="preserve">All </w:delText>
        </w:r>
      </w:del>
      <w:r w:rsidR="00E71FDC" w:rsidRPr="00691F4C">
        <w:rPr>
          <w:color w:val="0070C0"/>
          <w:lang w:val="en-US"/>
          <w:rPrChange w:id="681" w:author="Sean Joseph Hughes" w:date="2022-04-10T17:28:00Z">
            <w:rPr>
              <w:lang w:val="en-US"/>
            </w:rPr>
          </w:rPrChange>
        </w:rPr>
        <w:t xml:space="preserve">parameters </w:t>
      </w:r>
      <w:del w:id="682" w:author="Sean Joseph Hughes" w:date="2022-04-10T17:06:00Z">
        <w:r w:rsidR="00E71FDC" w:rsidRPr="00691F4C" w:rsidDel="00596426">
          <w:rPr>
            <w:color w:val="0070C0"/>
            <w:lang w:val="en-US"/>
            <w:rPrChange w:id="683" w:author="Sean Joseph Hughes" w:date="2022-04-10T17:28:00Z">
              <w:rPr>
                <w:lang w:val="en-US"/>
              </w:rPr>
            </w:rPrChange>
          </w:rPr>
          <w:delText xml:space="preserve">of these </w:delText>
        </w:r>
      </w:del>
      <w:ins w:id="684" w:author="Sean Joseph Hughes" w:date="2022-04-10T17:06:00Z">
        <w:r w:rsidRPr="00691F4C">
          <w:rPr>
            <w:color w:val="0070C0"/>
            <w:lang w:val="en-US"/>
            <w:rPrChange w:id="685" w:author="Sean Joseph Hughes" w:date="2022-04-10T17:28:00Z">
              <w:rPr>
                <w:lang w:val="en-US"/>
              </w:rPr>
            </w:rPrChange>
          </w:rPr>
          <w:t xml:space="preserve">as those used in the standard </w:t>
        </w:r>
      </w:ins>
      <w:ins w:id="686" w:author="Sean Joseph Hughes" w:date="2022-04-10T17:07:00Z">
        <w:r w:rsidRPr="00691F4C">
          <w:rPr>
            <w:color w:val="0070C0"/>
            <w:lang w:val="en-US"/>
            <w:rPrChange w:id="687" w:author="Sean Joseph Hughes" w:date="2022-04-10T17:28:00Z">
              <w:rPr>
                <w:lang w:val="en-US"/>
              </w:rPr>
            </w:rPrChange>
          </w:rPr>
          <w:t xml:space="preserve">Mann </w:t>
        </w:r>
      </w:ins>
      <w:r w:rsidR="00E71FDC" w:rsidRPr="00691F4C">
        <w:rPr>
          <w:color w:val="0070C0"/>
          <w:lang w:val="en-US"/>
          <w:rPrChange w:id="688" w:author="Sean Joseph Hughes" w:date="2022-04-10T17:28:00Z">
            <w:rPr>
              <w:lang w:val="en-US"/>
            </w:rPr>
          </w:rPrChange>
        </w:rPr>
        <w:t>AMP</w:t>
      </w:r>
      <w:ins w:id="689" w:author="Sean Joseph Hughes" w:date="2022-04-10T17:07:00Z">
        <w:r w:rsidRPr="00691F4C">
          <w:rPr>
            <w:color w:val="0070C0"/>
            <w:lang w:val="en-US"/>
            <w:rPrChange w:id="690" w:author="Sean Joseph Hughes" w:date="2022-04-10T17:28:00Z">
              <w:rPr>
                <w:lang w:val="en-US"/>
              </w:rPr>
            </w:rPrChange>
          </w:rPr>
          <w:t>.</w:t>
        </w:r>
      </w:ins>
      <w:del w:id="691" w:author="Sean Joseph Hughes" w:date="2022-04-10T17:07:00Z">
        <w:r w:rsidR="00E71FDC" w:rsidRPr="00691F4C" w:rsidDel="00596426">
          <w:rPr>
            <w:color w:val="0070C0"/>
            <w:lang w:val="en-US"/>
            <w:rPrChange w:id="692" w:author="Sean Joseph Hughes" w:date="2022-04-10T17:28:00Z">
              <w:rPr>
                <w:lang w:val="en-US"/>
              </w:rPr>
            </w:rPrChange>
          </w:rPr>
          <w:delText>s</w:delText>
        </w:r>
      </w:del>
      <w:r w:rsidR="00E71FDC" w:rsidRPr="00691F4C">
        <w:rPr>
          <w:color w:val="0070C0"/>
          <w:lang w:val="en-US"/>
          <w:rPrChange w:id="693" w:author="Sean Joseph Hughes" w:date="2022-04-10T17:28:00Z">
            <w:rPr>
              <w:lang w:val="en-US"/>
            </w:rPr>
          </w:rPrChange>
        </w:rPr>
        <w:t xml:space="preserve"> </w:t>
      </w:r>
      <w:ins w:id="694" w:author="Sean Joseph Hughes" w:date="2022-04-10T17:13:00Z">
        <w:r w:rsidR="00C049AE" w:rsidRPr="00691F4C">
          <w:rPr>
            <w:color w:val="0070C0"/>
            <w:lang w:val="en-US"/>
            <w:rPrChange w:id="695" w:author="Sean Joseph Hughes" w:date="2022-04-10T17:28:00Z">
              <w:rPr>
                <w:lang w:val="en-US"/>
              </w:rPr>
            </w:rPrChange>
          </w:rPr>
          <w:t>The same i</w:t>
        </w:r>
      </w:ins>
      <w:ins w:id="696" w:author="Sean Joseph Hughes" w:date="2022-04-10T17:12:00Z">
        <w:r w:rsidR="00C049AE" w:rsidRPr="00691F4C">
          <w:rPr>
            <w:color w:val="0070C0"/>
            <w:lang w:val="en-US"/>
            <w:rPrChange w:id="697" w:author="Sean Joseph Hughes" w:date="2022-04-10T17:28:00Z">
              <w:rPr>
                <w:lang w:val="en-US"/>
              </w:rPr>
            </w:rPrChange>
          </w:rPr>
          <w:t>nstructions</w:t>
        </w:r>
      </w:ins>
      <w:ins w:id="698" w:author="Sean Joseph Hughes" w:date="2022-04-10T17:13:00Z">
        <w:r w:rsidR="00C049AE" w:rsidRPr="00691F4C">
          <w:rPr>
            <w:color w:val="0070C0"/>
            <w:lang w:val="en-US"/>
            <w:rPrChange w:id="699" w:author="Sean Joseph Hughes" w:date="2022-04-10T17:28:00Z">
              <w:rPr>
                <w:lang w:val="en-US"/>
              </w:rPr>
            </w:rPrChange>
          </w:rPr>
          <w:t xml:space="preserve"> were provided along with the following</w:t>
        </w:r>
      </w:ins>
      <w:ins w:id="700" w:author="Sean Joseph Hughes" w:date="2022-04-10T17:12:00Z">
        <w:r w:rsidR="00C049AE" w:rsidRPr="00691F4C">
          <w:rPr>
            <w:color w:val="0070C0"/>
            <w:lang w:val="en-US"/>
            <w:rPrChange w:id="701" w:author="Sean Joseph Hughes" w:date="2022-04-10T17:28:00Z">
              <w:rPr>
                <w:lang w:val="en-US"/>
              </w:rPr>
            </w:rPrChange>
          </w:rPr>
          <w:t>: “</w:t>
        </w:r>
        <w:r w:rsidR="00C049AE" w:rsidRPr="00691F4C">
          <w:rPr>
            <w:i/>
            <w:iCs/>
            <w:color w:val="0070C0"/>
            <w:lang w:val="en-US"/>
            <w:rPrChange w:id="702" w:author="Sean Joseph Hughes" w:date="2022-04-10T17:28:00Z">
              <w:rPr>
                <w:lang w:val="en-US"/>
              </w:rPr>
            </w:rPrChange>
          </w:rPr>
          <w:t>R</w:t>
        </w:r>
      </w:ins>
      <w:ins w:id="703" w:author="Sean Joseph Hughes" w:date="2022-04-10T17:13:00Z">
        <w:r w:rsidR="00C049AE" w:rsidRPr="00691F4C">
          <w:rPr>
            <w:i/>
            <w:iCs/>
            <w:color w:val="0070C0"/>
            <w:lang w:val="en-US"/>
            <w:rPrChange w:id="704" w:author="Sean Joseph Hughes" w:date="2022-04-10T17:28:00Z">
              <w:rPr>
                <w:lang w:val="en-US"/>
              </w:rPr>
            </w:rPrChange>
          </w:rPr>
          <w:t xml:space="preserve">emember: if you do feel like your response to a painting was influenced by the picture that came before </w:t>
        </w:r>
      </w:ins>
      <w:ins w:id="705" w:author="Sean Joseph Hughes" w:date="2022-04-10T17:14:00Z">
        <w:r w:rsidR="00C049AE" w:rsidRPr="00691F4C">
          <w:rPr>
            <w:i/>
            <w:iCs/>
            <w:color w:val="0070C0"/>
            <w:lang w:val="en-US"/>
            <w:rPrChange w:id="706" w:author="Sean Joseph Hughes" w:date="2022-04-10T17:28:00Z">
              <w:rPr>
                <w:lang w:val="en-US"/>
              </w:rPr>
            </w:rPrChange>
          </w:rPr>
          <w:t>it, make sure to press the spacebar when prompted to do so.</w:t>
        </w:r>
      </w:ins>
      <w:ins w:id="707" w:author="Sean Joseph Hughes" w:date="2022-04-10T17:12:00Z">
        <w:r w:rsidR="00C049AE" w:rsidRPr="00691F4C">
          <w:rPr>
            <w:color w:val="0070C0"/>
            <w:lang w:val="en-US"/>
            <w:rPrChange w:id="708" w:author="Sean Joseph Hughes" w:date="2022-04-10T17:28:00Z">
              <w:rPr>
                <w:lang w:val="en-US"/>
              </w:rPr>
            </w:rPrChange>
          </w:rPr>
          <w:t>”</w:t>
        </w:r>
      </w:ins>
    </w:p>
    <w:p w14:paraId="07A1B02B" w14:textId="77127249" w:rsidR="00596426" w:rsidRPr="00691F4C" w:rsidRDefault="00E6606D" w:rsidP="00B3311A">
      <w:pPr>
        <w:ind w:firstLine="720"/>
        <w:rPr>
          <w:ins w:id="709" w:author="Sean Joseph Hughes" w:date="2022-04-10T17:13:00Z"/>
          <w:color w:val="0070C0"/>
          <w:lang w:val="en-US"/>
          <w:rPrChange w:id="710" w:author="Sean Joseph Hughes" w:date="2022-04-10T17:28:00Z">
            <w:rPr>
              <w:ins w:id="711" w:author="Sean Joseph Hughes" w:date="2022-04-10T17:13:00Z"/>
              <w:lang w:val="en-US"/>
            </w:rPr>
          </w:rPrChange>
        </w:rPr>
      </w:pPr>
      <w:ins w:id="712" w:author="Sean Joseph Hughes" w:date="2022-04-10T17:15:00Z">
        <w:r w:rsidRPr="00691F4C">
          <w:rPr>
            <w:b/>
            <w:bCs/>
            <w:color w:val="0070C0"/>
            <w:lang w:val="en-US"/>
            <w:rPrChange w:id="713" w:author="Sean Joseph Hughes" w:date="2022-04-10T17:28:00Z">
              <w:rPr>
                <w:lang w:val="en-US"/>
              </w:rPr>
            </w:rPrChange>
          </w:rPr>
          <w:t>Self-reported measures</w:t>
        </w:r>
        <w:r w:rsidRPr="00691F4C">
          <w:rPr>
            <w:color w:val="0070C0"/>
            <w:lang w:val="en-US"/>
            <w:rPrChange w:id="714" w:author="Sean Joseph Hughes" w:date="2022-04-10T17:28:00Z">
              <w:rPr>
                <w:lang w:val="en-US"/>
              </w:rPr>
            </w:rPrChange>
          </w:rPr>
          <w:t xml:space="preserve">. The same self-reported awareness measure and exploratory questions were asked as in Experiment </w:t>
        </w:r>
      </w:ins>
      <w:ins w:id="715" w:author="Sean Joseph Hughes" w:date="2022-04-10T17:16:00Z">
        <w:r w:rsidRPr="00691F4C">
          <w:rPr>
            <w:color w:val="0070C0"/>
            <w:lang w:val="en-US"/>
            <w:rPrChange w:id="716" w:author="Sean Joseph Hughes" w:date="2022-04-10T17:28:00Z">
              <w:rPr>
                <w:lang w:val="en-US"/>
              </w:rPr>
            </w:rPrChange>
          </w:rPr>
          <w:t>2.</w:t>
        </w:r>
      </w:ins>
    </w:p>
    <w:p w14:paraId="52B904E7" w14:textId="309305BD" w:rsidR="00E71FDC" w:rsidRPr="007E41AA" w:rsidDel="00E6606D" w:rsidRDefault="00E71FDC" w:rsidP="00B3311A">
      <w:pPr>
        <w:ind w:firstLine="720"/>
        <w:rPr>
          <w:del w:id="717" w:author="Sean Joseph Hughes" w:date="2022-04-10T17:16:00Z"/>
          <w:lang w:val="en-US"/>
        </w:rPr>
      </w:pPr>
      <w:del w:id="718" w:author="Sean Joseph Hughes" w:date="2022-04-10T17:16:00Z">
        <w:r w:rsidRPr="007E41AA" w:rsidDel="00E6606D">
          <w:rPr>
            <w:lang w:val="en-US"/>
          </w:rPr>
          <w:delText xml:space="preserve">were identical to the AMP of Mann et al., with one exception: rather than use face images as prime stimuli, we used </w:delText>
        </w:r>
        <w:r w:rsidR="00FD332D" w:rsidRPr="007E41AA" w:rsidDel="00E6606D">
          <w:rPr>
            <w:lang w:val="en-US"/>
          </w:rPr>
          <w:delText xml:space="preserve">generic </w:delText>
        </w:r>
        <w:r w:rsidR="00E5122B" w:rsidRPr="007E41AA" w:rsidDel="00E6606D">
          <w:rPr>
            <w:lang w:val="en-US"/>
          </w:rPr>
          <w:delText>valenced</w:delText>
        </w:r>
        <w:r w:rsidR="00FD332D" w:rsidRPr="007E41AA" w:rsidDel="00E6606D">
          <w:rPr>
            <w:lang w:val="en-US"/>
          </w:rPr>
          <w:delText xml:space="preserve"> IAPS </w:delText>
        </w:r>
        <w:r w:rsidRPr="007E41AA" w:rsidDel="00E6606D">
          <w:rPr>
            <w:lang w:val="en-US"/>
          </w:rPr>
          <w:delText xml:space="preserve">images (identical to those used in Experiment 2). </w:delText>
        </w:r>
      </w:del>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3D13E596"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 xml:space="preserve">Do We Find Evidence </w:t>
      </w:r>
      <w:proofErr w:type="gramStart"/>
      <w:r>
        <w:rPr>
          <w:b/>
          <w:lang w:val="en-US"/>
        </w:rPr>
        <w:t>F</w:t>
      </w:r>
      <w:r w:rsidR="00B53C37" w:rsidRPr="003C07D5">
        <w:rPr>
          <w:b/>
          <w:lang w:val="en-US"/>
        </w:rPr>
        <w:t>or</w:t>
      </w:r>
      <w:proofErr w:type="gramEnd"/>
      <w:r w:rsidR="00B53C37" w:rsidRPr="003C07D5">
        <w:rPr>
          <w:b/>
          <w:lang w:val="en-US"/>
        </w:rPr>
        <w:t xml:space="preserve">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w:t>
      </w:r>
      <w:ins w:id="719" w:author="Jamie Cummins" w:date="2022-04-21T16:23:00Z">
        <w:r w:rsidR="00EF4124">
          <w:rPr>
            <w:lang w:val="en-US"/>
          </w:rPr>
          <w:t>4.39</w:t>
        </w:r>
      </w:ins>
      <w:del w:id="720" w:author="Jamie Cummins" w:date="2022-04-21T16:23:00Z">
        <w:r w:rsidR="00B53C37" w:rsidRPr="002622F5" w:rsidDel="00EF4124">
          <w:rPr>
            <w:lang w:val="en-US"/>
          </w:rPr>
          <w:delText>3.72</w:delText>
        </w:r>
      </w:del>
      <w:r w:rsidR="00B53C37" w:rsidRPr="002622F5">
        <w:rPr>
          <w:lang w:val="en-US"/>
        </w:rPr>
        <w:t>, 95% CI [</w:t>
      </w:r>
      <w:ins w:id="721" w:author="Jamie Cummins" w:date="2022-04-21T16:23:00Z">
        <w:r w:rsidR="00EF4124">
          <w:rPr>
            <w:lang w:val="en-US"/>
          </w:rPr>
          <w:t>3.52</w:t>
        </w:r>
      </w:ins>
      <w:del w:id="722" w:author="Jamie Cummins" w:date="2022-04-21T16:23:00Z">
        <w:r w:rsidR="00B53C37" w:rsidRPr="002622F5" w:rsidDel="00EF4124">
          <w:rPr>
            <w:lang w:val="en-US"/>
          </w:rPr>
          <w:delText>3.48</w:delText>
        </w:r>
      </w:del>
      <w:r w:rsidR="00B53C37" w:rsidRPr="002622F5">
        <w:rPr>
          <w:lang w:val="en-US"/>
        </w:rPr>
        <w:t xml:space="preserve">, </w:t>
      </w:r>
      <w:ins w:id="723" w:author="Jamie Cummins" w:date="2022-04-21T16:23:00Z">
        <w:r w:rsidR="00EF4124">
          <w:rPr>
            <w:lang w:val="en-US"/>
          </w:rPr>
          <w:t>5.48</w:t>
        </w:r>
      </w:ins>
      <w:del w:id="724" w:author="Jamie Cummins" w:date="2022-04-21T16:23:00Z">
        <w:r w:rsidR="00B53C37" w:rsidRPr="002622F5" w:rsidDel="00EF4124">
          <w:rPr>
            <w:lang w:val="en-US"/>
          </w:rPr>
          <w:delText>3.98</w:delText>
        </w:r>
      </w:del>
      <w:r w:rsidR="00B53C37" w:rsidRPr="002622F5">
        <w:rPr>
          <w:lang w:val="en-US"/>
        </w:rPr>
        <w:t xml:space="preserve">], </w:t>
      </w:r>
      <w:r w:rsidR="00B53C37" w:rsidRPr="002622F5">
        <w:rPr>
          <w:i/>
          <w:lang w:val="en-US"/>
        </w:rPr>
        <w:t xml:space="preserve">p </w:t>
      </w:r>
      <w:r w:rsidR="00B53C37" w:rsidRPr="002622F5">
        <w:rPr>
          <w:lang w:val="en-US"/>
        </w:rPr>
        <w:t xml:space="preserve">&lt; .001, and the Mann IA-AMP, OR = </w:t>
      </w:r>
      <w:ins w:id="725" w:author="Jamie Cummins" w:date="2022-04-21T16:23:00Z">
        <w:r w:rsidR="00EF4124">
          <w:rPr>
            <w:lang w:val="en-US"/>
          </w:rPr>
          <w:t>5.12</w:t>
        </w:r>
      </w:ins>
      <w:del w:id="726" w:author="Jamie Cummins" w:date="2022-04-21T16:23:00Z">
        <w:r w:rsidR="00B53C37" w:rsidRPr="002622F5" w:rsidDel="00EF4124">
          <w:rPr>
            <w:lang w:val="en-US"/>
          </w:rPr>
          <w:delText>4.36</w:delText>
        </w:r>
      </w:del>
      <w:r w:rsidR="00B53C37" w:rsidRPr="002622F5">
        <w:rPr>
          <w:lang w:val="en-US"/>
        </w:rPr>
        <w:t>, 95% CI [</w:t>
      </w:r>
      <w:ins w:id="727" w:author="Jamie Cummins" w:date="2022-04-21T16:24:00Z">
        <w:r w:rsidR="00EF4124">
          <w:rPr>
            <w:lang w:val="en-US"/>
          </w:rPr>
          <w:t>4.14</w:t>
        </w:r>
      </w:ins>
      <w:del w:id="728" w:author="Jamie Cummins" w:date="2022-04-21T16:24:00Z">
        <w:r w:rsidR="00B53C37" w:rsidRPr="002622F5" w:rsidDel="00EF4124">
          <w:rPr>
            <w:lang w:val="en-US"/>
          </w:rPr>
          <w:delText>4.08</w:delText>
        </w:r>
      </w:del>
      <w:r w:rsidR="00B53C37" w:rsidRPr="002622F5">
        <w:rPr>
          <w:lang w:val="en-US"/>
        </w:rPr>
        <w:t xml:space="preserve">, </w:t>
      </w:r>
      <w:ins w:id="729" w:author="Jamie Cummins" w:date="2022-04-21T16:24:00Z">
        <w:r w:rsidR="00EF4124">
          <w:rPr>
            <w:lang w:val="en-US"/>
          </w:rPr>
          <w:t>6.34</w:t>
        </w:r>
      </w:ins>
      <w:del w:id="730" w:author="Jamie Cummins" w:date="2022-04-21T16:24:00Z">
        <w:r w:rsidR="00B53C37" w:rsidRPr="002622F5" w:rsidDel="00EF4124">
          <w:rPr>
            <w:lang w:val="en-US"/>
          </w:rPr>
          <w:delText>4.67</w:delText>
        </w:r>
      </w:del>
      <w:r w:rsidR="00B53C37" w:rsidRPr="002622F5">
        <w:rPr>
          <w:lang w:val="en-US"/>
        </w:rPr>
        <w:t xml:space="preserve">], </w:t>
      </w:r>
      <w:r w:rsidR="00B53C37" w:rsidRPr="002622F5">
        <w:rPr>
          <w:i/>
          <w:lang w:val="en-US"/>
        </w:rPr>
        <w:t xml:space="preserve">p </w:t>
      </w:r>
      <w:r w:rsidR="00B53C37" w:rsidRPr="002622F5">
        <w:rPr>
          <w:lang w:val="en-US"/>
        </w:rPr>
        <w:t>&lt; .001.</w:t>
      </w:r>
    </w:p>
    <w:p w14:paraId="7300511E" w14:textId="611E3AB0"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 xml:space="preserve">ness Predict Mann IA-AMP Effects </w:t>
      </w:r>
      <w:proofErr w:type="gramStart"/>
      <w:r w:rsidR="003C07D5">
        <w:rPr>
          <w:b/>
          <w:lang w:val="en-US"/>
        </w:rPr>
        <w:t>At</w:t>
      </w:r>
      <w:proofErr w:type="gramEnd"/>
      <w:r w:rsidR="003C07D5">
        <w:rPr>
          <w:b/>
          <w:lang w:val="en-US"/>
        </w:rPr>
        <w:t xml:space="preserve">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xml:space="preserve">, OR = </w:t>
      </w:r>
      <w:ins w:id="731" w:author="Jamie Cummins" w:date="2022-04-21T16:24:00Z">
        <w:r w:rsidR="00EF4124">
          <w:rPr>
            <w:lang w:val="en-US"/>
          </w:rPr>
          <w:t>24.48</w:t>
        </w:r>
      </w:ins>
      <w:del w:id="732" w:author="Jamie Cummins" w:date="2022-04-21T16:24:00Z">
        <w:r w:rsidRPr="002622F5" w:rsidDel="00EF4124">
          <w:rPr>
            <w:lang w:val="en-US"/>
          </w:rPr>
          <w:delText>16.30</w:delText>
        </w:r>
      </w:del>
      <w:r w:rsidRPr="002622F5">
        <w:rPr>
          <w:lang w:val="en-US"/>
        </w:rPr>
        <w:t>, 95% CI [</w:t>
      </w:r>
      <w:ins w:id="733" w:author="Jamie Cummins" w:date="2022-04-21T16:24:00Z">
        <w:r w:rsidR="00EF4124">
          <w:rPr>
            <w:highlight w:val="white"/>
            <w:lang w:val="en-US"/>
          </w:rPr>
          <w:t>19.70</w:t>
        </w:r>
      </w:ins>
      <w:del w:id="734" w:author="Jamie Cummins" w:date="2022-04-21T16:24:00Z">
        <w:r w:rsidRPr="002622F5" w:rsidDel="00EF4124">
          <w:rPr>
            <w:highlight w:val="white"/>
            <w:lang w:val="en-US"/>
          </w:rPr>
          <w:delText>13.79</w:delText>
        </w:r>
      </w:del>
      <w:r w:rsidRPr="002622F5">
        <w:rPr>
          <w:highlight w:val="white"/>
          <w:lang w:val="en-US"/>
        </w:rPr>
        <w:t xml:space="preserve">, </w:t>
      </w:r>
      <w:ins w:id="735" w:author="Jamie Cummins" w:date="2022-04-21T16:24:00Z">
        <w:r w:rsidR="00EF4124">
          <w:rPr>
            <w:highlight w:val="white"/>
            <w:lang w:val="en-US"/>
          </w:rPr>
          <w:t>30.43</w:t>
        </w:r>
      </w:ins>
      <w:del w:id="736" w:author="Jamie Cummins" w:date="2022-04-21T16:24:00Z">
        <w:r w:rsidRPr="002622F5" w:rsidDel="00EF4124">
          <w:rPr>
            <w:highlight w:val="white"/>
            <w:lang w:val="en-US"/>
          </w:rPr>
          <w:delText>19.28</w:delText>
        </w:r>
      </w:del>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 xml:space="preserve">ness </w:t>
      </w:r>
      <w:proofErr w:type="gramStart"/>
      <w:r w:rsidR="003C07D5">
        <w:rPr>
          <w:b/>
          <w:highlight w:val="white"/>
          <w:lang w:val="en-US"/>
        </w:rPr>
        <w:t>On</w:t>
      </w:r>
      <w:proofErr w:type="gramEnd"/>
      <w:r w:rsidR="003C07D5">
        <w:rPr>
          <w:b/>
          <w:highlight w:val="white"/>
          <w:lang w:val="en-US"/>
        </w:rPr>
        <w:t xml:space="preserve">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proofErr w:type="gramStart"/>
      <w:r w:rsidRPr="002622F5">
        <w:rPr>
          <w:b/>
          <w:highlight w:val="white"/>
          <w:lang w:val="en-US"/>
        </w:rPr>
        <w:t xml:space="preserve">Non </w:t>
      </w:r>
      <w:r w:rsidR="003E03E5">
        <w:rPr>
          <w:b/>
          <w:highlight w:val="white"/>
          <w:lang w:val="en-US"/>
        </w:rPr>
        <w:t>Prereg</w:t>
      </w:r>
      <w:r w:rsidR="003C07D5">
        <w:rPr>
          <w:b/>
          <w:highlight w:val="white"/>
          <w:lang w:val="en-US"/>
        </w:rPr>
        <w:t>istered</w:t>
      </w:r>
      <w:proofErr w:type="gramEnd"/>
      <w:r w:rsidR="003C07D5">
        <w:rPr>
          <w:b/>
          <w:highlight w:val="white"/>
          <w:lang w:val="en-US"/>
        </w:rPr>
        <w:t xml:space="preserve">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w:t>
      </w:r>
      <w:proofErr w:type="gramStart"/>
      <w:r w:rsidRPr="002622F5">
        <w:rPr>
          <w:highlight w:val="white"/>
          <w:lang w:val="en-US"/>
        </w:rPr>
        <w:t>similar to</w:t>
      </w:r>
      <w:proofErr w:type="gramEnd"/>
      <w:r w:rsidRPr="002622F5">
        <w:rPr>
          <w:highlight w:val="white"/>
          <w:lang w:val="en-US"/>
        </w:rPr>
        <w:t xml:space="preserve">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w:t>
      </w:r>
      <w:proofErr w:type="gramStart"/>
      <w:r w:rsidRPr="002622F5">
        <w:rPr>
          <w:color w:val="222222"/>
          <w:highlight w:val="white"/>
          <w:lang w:val="en-US"/>
        </w:rPr>
        <w:t>In order to</w:t>
      </w:r>
      <w:proofErr w:type="gramEnd"/>
      <w:r w:rsidRPr="002622F5">
        <w:rPr>
          <w:color w:val="222222"/>
          <w:highlight w:val="white"/>
          <w:lang w:val="en-US"/>
        </w:rPr>
        <w:t xml:space="preserve">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proofErr w:type="gramStart"/>
      <w:r w:rsidR="00222DE2">
        <w:rPr>
          <w:lang w:val="en-US"/>
        </w:rPr>
        <w:t>contribute</w:t>
      </w:r>
      <w:proofErr w:type="gramEnd"/>
      <w:r w:rsidR="00222DE2">
        <w:rPr>
          <w:lang w:val="en-US"/>
        </w:rPr>
        <w:t xml:space="preserv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w:t>
      </w:r>
      <w:proofErr w:type="gramStart"/>
      <w:r w:rsidRPr="002622F5">
        <w:rPr>
          <w:lang w:val="en-US"/>
        </w:rPr>
        <w:t>other</w:t>
      </w:r>
      <w:proofErr w:type="gramEnd"/>
      <w:r w:rsidRPr="002622F5">
        <w:rPr>
          <w:lang w:val="en-US"/>
        </w:rPr>
        <w:t xml:space="preserve">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Pr="00691F4C" w:rsidRDefault="003C07D5" w:rsidP="00B3311A">
      <w:pPr>
        <w:pStyle w:val="Heading3"/>
        <w:rPr>
          <w:color w:val="0070C0"/>
          <w:lang w:val="en-US"/>
          <w:rPrChange w:id="737" w:author="Sean Joseph Hughes" w:date="2022-04-10T17:28:00Z">
            <w:rPr>
              <w:lang w:val="en-US"/>
            </w:rPr>
          </w:rPrChange>
        </w:rPr>
      </w:pPr>
      <w:r w:rsidRPr="00691F4C">
        <w:rPr>
          <w:color w:val="0070C0"/>
          <w:lang w:val="en-US"/>
          <w:rPrChange w:id="738" w:author="Sean Joseph Hughes" w:date="2022-04-10T17:28:00Z">
            <w:rPr>
              <w:lang w:val="en-US"/>
            </w:rPr>
          </w:rPrChange>
        </w:rPr>
        <w:lastRenderedPageBreak/>
        <w:t>Procedure</w:t>
      </w:r>
      <w:r w:rsidR="00C9299E" w:rsidRPr="00691F4C">
        <w:rPr>
          <w:color w:val="0070C0"/>
          <w:lang w:val="en-US"/>
          <w:rPrChange w:id="739" w:author="Sean Joseph Hughes" w:date="2022-04-10T17:28:00Z">
            <w:rPr>
              <w:lang w:val="en-US"/>
            </w:rPr>
          </w:rPrChange>
        </w:rPr>
        <w:t xml:space="preserve"> </w:t>
      </w:r>
    </w:p>
    <w:p w14:paraId="025D466D" w14:textId="63B7AEE4" w:rsidR="00C9299E" w:rsidRPr="00691F4C" w:rsidRDefault="00C9299E" w:rsidP="003C07D5">
      <w:pPr>
        <w:pStyle w:val="Normal1"/>
        <w:ind w:firstLine="720"/>
        <w:rPr>
          <w:color w:val="0070C0"/>
          <w:lang w:val="en-US"/>
          <w:rPrChange w:id="740" w:author="Sean Joseph Hughes" w:date="2022-04-10T17:28:00Z">
            <w:rPr>
              <w:lang w:val="en-US"/>
            </w:rPr>
          </w:rPrChange>
        </w:rPr>
      </w:pPr>
      <w:r w:rsidRPr="00691F4C">
        <w:rPr>
          <w:color w:val="0070C0"/>
          <w:lang w:val="en-US"/>
          <w:rPrChange w:id="741" w:author="Sean Joseph Hughes" w:date="2022-04-10T17:28:00Z">
            <w:rPr>
              <w:lang w:val="en-US"/>
            </w:rPr>
          </w:rPrChange>
        </w:rPr>
        <w:t xml:space="preserve">The procedure was </w:t>
      </w:r>
      <w:proofErr w:type="gramStart"/>
      <w:r w:rsidR="00063A75" w:rsidRPr="00691F4C">
        <w:rPr>
          <w:color w:val="0070C0"/>
          <w:lang w:val="en-US"/>
          <w:rPrChange w:id="742" w:author="Sean Joseph Hughes" w:date="2022-04-10T17:28:00Z">
            <w:rPr>
              <w:lang w:val="en-US"/>
            </w:rPr>
          </w:rPrChange>
        </w:rPr>
        <w:t>similar to</w:t>
      </w:r>
      <w:proofErr w:type="gramEnd"/>
      <w:r w:rsidR="00063A75" w:rsidRPr="00691F4C">
        <w:rPr>
          <w:color w:val="0070C0"/>
          <w:lang w:val="en-US"/>
          <w:rPrChange w:id="743" w:author="Sean Joseph Hughes" w:date="2022-04-10T17:28:00Z">
            <w:rPr>
              <w:lang w:val="en-US"/>
            </w:rPr>
          </w:rPrChange>
        </w:rPr>
        <w:t xml:space="preserve"> that of </w:t>
      </w:r>
      <w:r w:rsidRPr="00691F4C">
        <w:rPr>
          <w:color w:val="0070C0"/>
          <w:lang w:val="en-US"/>
          <w:rPrChange w:id="744" w:author="Sean Joseph Hughes" w:date="2022-04-10T17:28:00Z">
            <w:rPr>
              <w:lang w:val="en-US"/>
            </w:rPr>
          </w:rPrChange>
        </w:rPr>
        <w:t xml:space="preserve">Experiment </w:t>
      </w:r>
      <w:r w:rsidR="002E7318" w:rsidRPr="00691F4C">
        <w:rPr>
          <w:color w:val="0070C0"/>
          <w:lang w:val="en-US"/>
          <w:rPrChange w:id="745" w:author="Sean Joseph Hughes" w:date="2022-04-10T17:28:00Z">
            <w:rPr>
              <w:lang w:val="en-US"/>
            </w:rPr>
          </w:rPrChange>
        </w:rPr>
        <w:t>3</w:t>
      </w:r>
      <w:r w:rsidR="00063A75" w:rsidRPr="00691F4C">
        <w:rPr>
          <w:color w:val="0070C0"/>
          <w:lang w:val="en-US"/>
          <w:rPrChange w:id="746" w:author="Sean Joseph Hughes" w:date="2022-04-10T17:28:00Z">
            <w:rPr>
              <w:lang w:val="en-US"/>
            </w:rPr>
          </w:rPrChange>
        </w:rPr>
        <w:t xml:space="preserve"> </w:t>
      </w:r>
      <w:ins w:id="747" w:author="Sean Joseph Hughes" w:date="2022-04-10T17:22:00Z">
        <w:r w:rsidR="0097224F" w:rsidRPr="00691F4C">
          <w:rPr>
            <w:color w:val="0070C0"/>
            <w:lang w:val="en-US"/>
            <w:rPrChange w:id="748" w:author="Sean Joseph Hughes" w:date="2022-04-10T17:28:00Z">
              <w:rPr>
                <w:lang w:val="en-US"/>
              </w:rPr>
            </w:rPrChange>
          </w:rPr>
          <w:t xml:space="preserve">(i.e., </w:t>
        </w:r>
      </w:ins>
      <w:ins w:id="749" w:author="Sean Joseph Hughes" w:date="2022-04-10T17:23:00Z">
        <w:r w:rsidR="0097224F" w:rsidRPr="00691F4C">
          <w:rPr>
            <w:color w:val="0070C0"/>
            <w:lang w:val="en-US"/>
            <w:rPrChange w:id="750" w:author="Sean Joseph Hughes" w:date="2022-04-10T17:28:00Z">
              <w:rPr>
                <w:lang w:val="en-US"/>
              </w:rPr>
            </w:rPrChange>
          </w:rPr>
          <w:t xml:space="preserve">informed consent and demographic information, a </w:t>
        </w:r>
        <w:r w:rsidR="0097224F" w:rsidRPr="00691F4C">
          <w:rPr>
            <w:color w:val="0070C0"/>
            <w:lang w:val="en-US"/>
            <w:rPrChange w:id="751" w:author="Sean Joseph Hughes" w:date="2022-04-10T17:28:00Z">
              <w:rPr>
                <w:highlight w:val="white"/>
                <w:lang w:val="en-US"/>
              </w:rPr>
            </w:rPrChange>
          </w:rPr>
          <w:t>standard AMP</w:t>
        </w:r>
        <w:r w:rsidR="0097224F" w:rsidRPr="00691F4C">
          <w:rPr>
            <w:color w:val="0070C0"/>
            <w:lang w:val="en-US"/>
            <w:rPrChange w:id="752" w:author="Sean Joseph Hughes" w:date="2022-04-10T17:28:00Z">
              <w:rPr>
                <w:lang w:val="en-US"/>
              </w:rPr>
            </w:rPrChange>
          </w:rPr>
          <w:t xml:space="preserve">, IA-AMP, post-hoc self-reported awareness measure, and exploratory questions), </w:t>
        </w:r>
      </w:ins>
      <w:ins w:id="753" w:author="Sean Joseph Hughes" w:date="2022-04-10T17:24:00Z">
        <w:r w:rsidR="0097224F" w:rsidRPr="00691F4C">
          <w:rPr>
            <w:color w:val="0070C0"/>
            <w:lang w:val="en-US"/>
            <w:rPrChange w:id="754" w:author="Sean Joseph Hughes" w:date="2022-04-10T17:28:00Z">
              <w:rPr>
                <w:lang w:val="en-US"/>
              </w:rPr>
            </w:rPrChange>
          </w:rPr>
          <w:t xml:space="preserve">with </w:t>
        </w:r>
      </w:ins>
      <w:ins w:id="755" w:author="Sean Joseph Hughes" w:date="2022-04-10T17:23:00Z">
        <w:r w:rsidR="0097224F" w:rsidRPr="00691F4C">
          <w:rPr>
            <w:color w:val="0070C0"/>
            <w:lang w:val="en-US"/>
            <w:rPrChange w:id="756" w:author="Sean Joseph Hughes" w:date="2022-04-10T17:28:00Z">
              <w:rPr>
                <w:lang w:val="en-US"/>
              </w:rPr>
            </w:rPrChange>
          </w:rPr>
          <w:t xml:space="preserve">one key </w:t>
        </w:r>
      </w:ins>
      <w:ins w:id="757" w:author="Sean Joseph Hughes" w:date="2022-04-10T17:24:00Z">
        <w:r w:rsidR="0097224F" w:rsidRPr="00691F4C">
          <w:rPr>
            <w:color w:val="0070C0"/>
            <w:lang w:val="en-US"/>
            <w:rPrChange w:id="758" w:author="Sean Joseph Hughes" w:date="2022-04-10T17:28:00Z">
              <w:rPr>
                <w:lang w:val="en-US"/>
              </w:rPr>
            </w:rPrChange>
          </w:rPr>
          <w:t xml:space="preserve">exception: </w:t>
        </w:r>
      </w:ins>
      <w:del w:id="759" w:author="Sean Joseph Hughes" w:date="2022-04-10T17:24:00Z">
        <w:r w:rsidR="00063A75" w:rsidRPr="00691F4C" w:rsidDel="0097224F">
          <w:rPr>
            <w:color w:val="0070C0"/>
            <w:lang w:val="en-US"/>
            <w:rPrChange w:id="760" w:author="Sean Joseph Hughes" w:date="2022-04-10T17:28:00Z">
              <w:rPr>
                <w:lang w:val="en-US"/>
              </w:rPr>
            </w:rPrChange>
          </w:rPr>
          <w:delText xml:space="preserve">with one exception: </w:delText>
        </w:r>
      </w:del>
      <w:r w:rsidR="00063A75" w:rsidRPr="00691F4C">
        <w:rPr>
          <w:color w:val="0070C0"/>
          <w:lang w:val="en-US"/>
          <w:rPrChange w:id="761" w:author="Sean Joseph Hughes" w:date="2022-04-10T17:28:00Z">
            <w:rPr>
              <w:lang w:val="en-US"/>
            </w:rPr>
          </w:rPrChange>
        </w:rPr>
        <w:t xml:space="preserve">the </w:t>
      </w:r>
      <w:r w:rsidR="008D2B67" w:rsidRPr="00691F4C">
        <w:rPr>
          <w:color w:val="0070C0"/>
          <w:lang w:val="en-US"/>
          <w:rPrChange w:id="762" w:author="Sean Joseph Hughes" w:date="2022-04-10T17:28:00Z">
            <w:rPr>
              <w:lang w:val="en-US"/>
            </w:rPr>
          </w:rPrChange>
        </w:rPr>
        <w:t>IA-</w:t>
      </w:r>
      <w:r w:rsidR="00063A75" w:rsidRPr="00691F4C">
        <w:rPr>
          <w:color w:val="0070C0"/>
          <w:lang w:val="en-US"/>
          <w:rPrChange w:id="763" w:author="Sean Joseph Hughes" w:date="2022-04-10T17:28:00Z">
            <w:rPr>
              <w:lang w:val="en-US"/>
            </w:rPr>
          </w:rPrChange>
        </w:rPr>
        <w:t>AMP was changed from a retrospective to a prospective measure of influence awareness</w:t>
      </w:r>
      <w:r w:rsidR="002E7318" w:rsidRPr="00691F4C">
        <w:rPr>
          <w:color w:val="0070C0"/>
          <w:lang w:val="en-US"/>
          <w:rPrChange w:id="764" w:author="Sean Joseph Hughes" w:date="2022-04-10T17:28:00Z">
            <w:rPr>
              <w:lang w:val="en-US"/>
            </w:rPr>
          </w:rPrChange>
        </w:rPr>
        <w:t>.</w:t>
      </w:r>
    </w:p>
    <w:p w14:paraId="60CBF1B8" w14:textId="0233D089" w:rsidR="0097224F" w:rsidRPr="00691F4C" w:rsidRDefault="0097224F" w:rsidP="0097224F">
      <w:pPr>
        <w:ind w:firstLine="720"/>
        <w:rPr>
          <w:ins w:id="765" w:author="Sean Joseph Hughes" w:date="2022-04-10T17:22:00Z"/>
          <w:color w:val="0070C0"/>
          <w:rPrChange w:id="766" w:author="Sean Joseph Hughes" w:date="2022-04-10T17:28:00Z">
            <w:rPr>
              <w:ins w:id="767" w:author="Sean Joseph Hughes" w:date="2022-04-10T17:22:00Z"/>
            </w:rPr>
          </w:rPrChange>
        </w:rPr>
      </w:pPr>
      <w:ins w:id="768" w:author="Sean Joseph Hughes" w:date="2022-04-10T17:24:00Z">
        <w:r w:rsidRPr="00691F4C">
          <w:rPr>
            <w:b/>
            <w:bCs/>
            <w:color w:val="0070C0"/>
            <w:lang w:val="en-US"/>
            <w:rPrChange w:id="769" w:author="Sean Joseph Hughes" w:date="2022-04-10T17:28:00Z">
              <w:rPr>
                <w:b/>
                <w:bCs/>
                <w:lang w:val="en-US"/>
              </w:rPr>
            </w:rPrChange>
          </w:rPr>
          <w:t xml:space="preserve">Prospective </w:t>
        </w:r>
      </w:ins>
      <w:r w:rsidR="008D2B67" w:rsidRPr="00691F4C">
        <w:rPr>
          <w:b/>
          <w:bCs/>
          <w:color w:val="0070C0"/>
          <w:lang w:val="en-US"/>
          <w:rPrChange w:id="770" w:author="Sean Joseph Hughes" w:date="2022-04-10T17:28:00Z">
            <w:rPr>
              <w:b/>
              <w:bCs/>
              <w:lang w:val="en-US"/>
            </w:rPr>
          </w:rPrChange>
        </w:rPr>
        <w:t>IA-</w:t>
      </w:r>
      <w:r w:rsidR="00063A75" w:rsidRPr="00691F4C">
        <w:rPr>
          <w:b/>
          <w:bCs/>
          <w:color w:val="0070C0"/>
          <w:lang w:val="en-US"/>
          <w:rPrChange w:id="771" w:author="Sean Joseph Hughes" w:date="2022-04-10T17:28:00Z">
            <w:rPr>
              <w:b/>
              <w:bCs/>
              <w:lang w:val="en-US"/>
            </w:rPr>
          </w:rPrChange>
        </w:rPr>
        <w:t>AMP</w:t>
      </w:r>
      <w:r w:rsidR="005D1D22" w:rsidRPr="00691F4C">
        <w:rPr>
          <w:b/>
          <w:bCs/>
          <w:color w:val="0070C0"/>
          <w:lang w:val="en-US"/>
          <w:rPrChange w:id="772" w:author="Sean Joseph Hughes" w:date="2022-04-10T17:28:00Z">
            <w:rPr>
              <w:b/>
              <w:bCs/>
              <w:lang w:val="en-US"/>
            </w:rPr>
          </w:rPrChange>
        </w:rPr>
        <w:t xml:space="preserve">. </w:t>
      </w:r>
      <w:ins w:id="773" w:author="Sean Joseph Hughes" w:date="2022-04-10T17:21:00Z">
        <w:r w:rsidRPr="00691F4C">
          <w:rPr>
            <w:color w:val="0070C0"/>
            <w:lang w:val="en-US"/>
            <w:rPrChange w:id="774" w:author="Sean Joseph Hughes" w:date="2022-04-10T17:28:00Z">
              <w:rPr>
                <w:b/>
                <w:bCs/>
                <w:lang w:val="en-US"/>
              </w:rPr>
            </w:rPrChange>
          </w:rPr>
          <w:t xml:space="preserve">Prior to </w:t>
        </w:r>
        <w:r w:rsidRPr="00691F4C">
          <w:rPr>
            <w:color w:val="0070C0"/>
            <w:lang w:val="en-US"/>
            <w:rPrChange w:id="775" w:author="Sean Joseph Hughes" w:date="2022-04-10T17:28:00Z">
              <w:rPr>
                <w:lang w:val="en-US"/>
              </w:rPr>
            </w:rPrChange>
          </w:rPr>
          <w:t xml:space="preserve">this task participants were </w:t>
        </w:r>
      </w:ins>
      <w:ins w:id="776" w:author="Sean Joseph Hughes" w:date="2022-04-10T17:22:00Z">
        <w:r w:rsidRPr="00691F4C">
          <w:rPr>
            <w:color w:val="0070C0"/>
            <w:lang w:val="en-US"/>
            <w:rPrChange w:id="777" w:author="Sean Joseph Hughes" w:date="2022-04-10T17:28:00Z">
              <w:rPr>
                <w:lang w:val="en-US"/>
              </w:rPr>
            </w:rPrChange>
          </w:rPr>
          <w:t xml:space="preserve">told: </w:t>
        </w:r>
        <w:r w:rsidRPr="00691F4C">
          <w:rPr>
            <w:color w:val="0070C0"/>
            <w:rPrChange w:id="778" w:author="Sean Joseph Hughes" w:date="2022-04-10T17:28:00Z">
              <w:rPr/>
            </w:rPrChange>
          </w:rPr>
          <w:t>“</w:t>
        </w:r>
        <w:r w:rsidRPr="00691F4C">
          <w:rPr>
            <w:i/>
            <w:iCs/>
            <w:color w:val="0070C0"/>
            <w:rPrChange w:id="779" w:author="Sean Joseph Hughes" w:date="2022-04-10T17:28:00Z">
              <w:rPr/>
            </w:rPrChange>
          </w:rPr>
          <w:t xml:space="preserve">The second part of the study will now begin. This part of the study is </w:t>
        </w:r>
        <w:proofErr w:type="gramStart"/>
        <w:r w:rsidRPr="00691F4C">
          <w:rPr>
            <w:i/>
            <w:iCs/>
            <w:color w:val="0070C0"/>
            <w:rPrChange w:id="780" w:author="Sean Joseph Hughes" w:date="2022-04-10T17:28:00Z">
              <w:rPr/>
            </w:rPrChange>
          </w:rPr>
          <w:t>similar to</w:t>
        </w:r>
        <w:proofErr w:type="gramEnd"/>
        <w:r w:rsidRPr="00691F4C">
          <w:rPr>
            <w:i/>
            <w:iCs/>
            <w:color w:val="0070C0"/>
            <w:rPrChange w:id="781" w:author="Sean Joseph Hughes" w:date="2022-04-10T17:28:00Z">
              <w:rPr/>
            </w:rPrChange>
          </w:rPr>
          <w:t xml:space="preserve"> what you just did. </w:t>
        </w:r>
        <w:proofErr w:type="gramStart"/>
        <w:r w:rsidRPr="00691F4C">
          <w:rPr>
            <w:i/>
            <w:iCs/>
            <w:color w:val="0070C0"/>
            <w:rPrChange w:id="782" w:author="Sean Joseph Hughes" w:date="2022-04-10T17:28:00Z">
              <w:rPr/>
            </w:rPrChange>
          </w:rPr>
          <w:t>However</w:t>
        </w:r>
        <w:proofErr w:type="gramEnd"/>
        <w:r w:rsidRPr="00691F4C">
          <w:rPr>
            <w:i/>
            <w:iCs/>
            <w:color w:val="0070C0"/>
            <w:rPrChange w:id="783" w:author="Sean Joseph Hughes" w:date="2022-04-10T17:28:00Z">
              <w:rPr/>
            </w:rPrChange>
          </w:rPr>
          <w:t xml:space="preserve"> there is one important difference. This time, before you rate a Chinese character as being pleasant or unpleasant, we will ask you a question: do you think the response you are going to give to the Chinese character will be influenced by the image that first appeared onscreen? If so, and you think that how you are going to respond to the Chinese character will be influenced by the first image then press the spacebar. If not, then simply wait, and when given the opportunity, evaluate the Chinese character as you normally would</w:t>
        </w:r>
        <w:r w:rsidRPr="00691F4C">
          <w:rPr>
            <w:color w:val="0070C0"/>
            <w:rPrChange w:id="784" w:author="Sean Joseph Hughes" w:date="2022-04-10T17:28:00Z">
              <w:rPr/>
            </w:rPrChange>
          </w:rPr>
          <w:t>.”</w:t>
        </w:r>
      </w:ins>
    </w:p>
    <w:p w14:paraId="30BA1621" w14:textId="0216F799" w:rsidR="0097224F" w:rsidRPr="00691F4C" w:rsidRDefault="003560F7" w:rsidP="00B3311A">
      <w:pPr>
        <w:ind w:firstLine="720"/>
        <w:rPr>
          <w:color w:val="0070C0"/>
          <w:rPrChange w:id="785" w:author="Sean Joseph Hughes" w:date="2022-04-10T17:28:00Z">
            <w:rPr/>
          </w:rPrChange>
        </w:rPr>
      </w:pPr>
      <w:del w:id="786" w:author="Sean Joseph Hughes" w:date="2022-04-10T17:22:00Z">
        <w:r w:rsidRPr="00691F4C" w:rsidDel="0097224F">
          <w:rPr>
            <w:color w:val="0070C0"/>
            <w:lang w:val="en-US"/>
            <w:rPrChange w:id="787" w:author="Sean Joseph Hughes" w:date="2022-04-10T17:28:00Z">
              <w:rPr>
                <w:lang w:val="en-US"/>
              </w:rPr>
            </w:rPrChange>
          </w:rPr>
          <w:delText xml:space="preserve">This task </w:delText>
        </w:r>
      </w:del>
      <w:ins w:id="788" w:author="Sean Joseph Hughes" w:date="2022-04-10T17:22:00Z">
        <w:r w:rsidR="0097224F" w:rsidRPr="00691F4C">
          <w:rPr>
            <w:color w:val="0070C0"/>
            <w:lang w:val="en-US"/>
            <w:rPrChange w:id="789" w:author="Sean Joseph Hughes" w:date="2022-04-10T17:28:00Z">
              <w:rPr>
                <w:lang w:val="en-US"/>
              </w:rPr>
            </w:rPrChange>
          </w:rPr>
          <w:t xml:space="preserve">The IA-AMP </w:t>
        </w:r>
      </w:ins>
      <w:r w:rsidRPr="00691F4C">
        <w:rPr>
          <w:color w:val="0070C0"/>
          <w:rPrChange w:id="790" w:author="Sean Joseph Hughes" w:date="2022-04-10T17:28:00Z">
            <w:rPr/>
          </w:rPrChange>
        </w:rPr>
        <w:t xml:space="preserve">consisted of the same parameters as in previous studies </w:t>
      </w:r>
      <w:ins w:id="791" w:author="Sean Joseph Hughes" w:date="2022-04-10T17:18:00Z">
        <w:r w:rsidR="00F10A97" w:rsidRPr="00691F4C">
          <w:rPr>
            <w:color w:val="0070C0"/>
            <w:rPrChange w:id="792" w:author="Sean Joseph Hughes" w:date="2022-04-10T17:28:00Z">
              <w:rPr/>
            </w:rPrChange>
          </w:rPr>
          <w:t xml:space="preserve">(i.e., 12 positively and 12 negatively valenced prime stimuli, 72 Chinese pictographs, </w:t>
        </w:r>
      </w:ins>
      <w:ins w:id="793" w:author="Sean Joseph Hughes" w:date="2022-04-10T17:19:00Z">
        <w:r w:rsidR="00F10A97" w:rsidRPr="00691F4C">
          <w:rPr>
            <w:color w:val="0070C0"/>
            <w:rPrChange w:id="794" w:author="Sean Joseph Hughes" w:date="2022-04-10T17:28:00Z">
              <w:rPr/>
            </w:rPrChange>
          </w:rPr>
          <w:t>10 practice trials, 72 test trials</w:t>
        </w:r>
      </w:ins>
      <w:ins w:id="795" w:author="Sean Joseph Hughes" w:date="2022-04-10T17:18:00Z">
        <w:r w:rsidR="00F10A97" w:rsidRPr="00691F4C">
          <w:rPr>
            <w:color w:val="0070C0"/>
            <w:rPrChange w:id="796" w:author="Sean Joseph Hughes" w:date="2022-04-10T17:28:00Z">
              <w:rPr/>
            </w:rPrChange>
          </w:rPr>
          <w:t xml:space="preserve">) </w:t>
        </w:r>
      </w:ins>
      <w:r w:rsidRPr="00691F4C">
        <w:rPr>
          <w:color w:val="0070C0"/>
          <w:rPrChange w:id="797" w:author="Sean Joseph Hughes" w:date="2022-04-10T17:28:00Z">
            <w:rPr/>
          </w:rPrChange>
        </w:rPr>
        <w:t xml:space="preserve">with one </w:t>
      </w:r>
      <w:ins w:id="798" w:author="Sean Joseph Hughes" w:date="2022-04-10T17:19:00Z">
        <w:r w:rsidR="00F10A97" w:rsidRPr="00691F4C">
          <w:rPr>
            <w:color w:val="0070C0"/>
            <w:rPrChange w:id="799" w:author="Sean Joseph Hughes" w:date="2022-04-10T17:28:00Z">
              <w:rPr/>
            </w:rPrChange>
          </w:rPr>
          <w:t xml:space="preserve">notable </w:t>
        </w:r>
      </w:ins>
      <w:r w:rsidRPr="00691F4C">
        <w:rPr>
          <w:color w:val="0070C0"/>
          <w:rPrChange w:id="800" w:author="Sean Joseph Hughes" w:date="2022-04-10T17:28:00Z">
            <w:rPr/>
          </w:rPrChange>
        </w:rPr>
        <w:t xml:space="preserve">change: after the presentation of the target stimulus, but before emitting the evaluative response, participants </w:t>
      </w:r>
      <w:r w:rsidR="00C66A4A" w:rsidRPr="00691F4C">
        <w:rPr>
          <w:color w:val="0070C0"/>
          <w:rPrChange w:id="801" w:author="Sean Joseph Hughes" w:date="2022-04-10T17:28:00Z">
            <w:rPr/>
          </w:rPrChange>
        </w:rPr>
        <w:t>were</w:t>
      </w:r>
      <w:r w:rsidRPr="00691F4C">
        <w:rPr>
          <w:color w:val="0070C0"/>
          <w:rPrChange w:id="802" w:author="Sean Joseph Hughes" w:date="2022-04-10T17:28:00Z">
            <w:rPr/>
          </w:rPrChange>
        </w:rPr>
        <w:t xml:space="preserve"> given the opportunity to press the spacebar to indicate if they believe</w:t>
      </w:r>
      <w:r w:rsidR="00C66A4A" w:rsidRPr="00691F4C">
        <w:rPr>
          <w:color w:val="0070C0"/>
          <w:rPrChange w:id="803" w:author="Sean Joseph Hughes" w:date="2022-04-10T17:28:00Z">
            <w:rPr/>
          </w:rPrChange>
        </w:rPr>
        <w:t>d</w:t>
      </w:r>
      <w:r w:rsidRPr="00691F4C">
        <w:rPr>
          <w:color w:val="0070C0"/>
          <w:rPrChange w:id="804" w:author="Sean Joseph Hughes" w:date="2022-04-10T17:28:00Z">
            <w:rPr/>
          </w:rPrChange>
        </w:rPr>
        <w:t xml:space="preserve"> their response to the target </w:t>
      </w:r>
      <w:r w:rsidR="00823B82" w:rsidRPr="00691F4C">
        <w:rPr>
          <w:i/>
          <w:iCs/>
          <w:color w:val="0070C0"/>
          <w:rPrChange w:id="805" w:author="Sean Joseph Hughes" w:date="2022-04-10T17:28:00Z">
            <w:rPr>
              <w:i/>
              <w:iCs/>
            </w:rPr>
          </w:rPrChange>
        </w:rPr>
        <w:t xml:space="preserve">will </w:t>
      </w:r>
      <w:r w:rsidRPr="00691F4C">
        <w:rPr>
          <w:i/>
          <w:iCs/>
          <w:color w:val="0070C0"/>
          <w:rPrChange w:id="806" w:author="Sean Joseph Hughes" w:date="2022-04-10T17:28:00Z">
            <w:rPr>
              <w:i/>
              <w:iCs/>
            </w:rPr>
          </w:rPrChange>
        </w:rPr>
        <w:t>be influenced</w:t>
      </w:r>
      <w:r w:rsidRPr="00691F4C">
        <w:rPr>
          <w:color w:val="0070C0"/>
          <w:rPrChange w:id="807" w:author="Sean Joseph Hughes" w:date="2022-04-10T17:28:00Z">
            <w:rPr/>
          </w:rPrChange>
        </w:rPr>
        <w:t xml:space="preserve"> by the prime. This was achieved through the presentation of </w:t>
      </w:r>
      <w:r w:rsidR="00C66A4A" w:rsidRPr="00691F4C">
        <w:rPr>
          <w:color w:val="0070C0"/>
          <w:rPrChange w:id="808" w:author="Sean Joseph Hughes" w:date="2022-04-10T17:28:00Z">
            <w:rPr/>
          </w:rPrChange>
        </w:rPr>
        <w:t>the</w:t>
      </w:r>
      <w:r w:rsidRPr="00691F4C">
        <w:rPr>
          <w:color w:val="0070C0"/>
          <w:rPrChange w:id="809" w:author="Sean Joseph Hughes" w:date="2022-04-10T17:28:00Z">
            <w:rPr/>
          </w:rPrChange>
        </w:rPr>
        <w:t xml:space="preserve"> cue to “Press spacebar if the picture will influence your response to the Chinese symbol” for a fixed 2000ms interval. The above sentence was removed from the screen following a response</w:t>
      </w:r>
      <w:r w:rsidR="005D1D22" w:rsidRPr="00691F4C">
        <w:rPr>
          <w:color w:val="0070C0"/>
          <w:rPrChange w:id="810" w:author="Sean Joseph Hughes" w:date="2022-04-10T17:28:00Z">
            <w:rPr/>
          </w:rPrChange>
        </w:rPr>
        <w:t xml:space="preserve">, </w:t>
      </w:r>
      <w:r w:rsidRPr="00691F4C">
        <w:rPr>
          <w:color w:val="0070C0"/>
          <w:rPrChange w:id="811" w:author="Sean Joseph Hughes" w:date="2022-04-10T17:28:00Z">
            <w:rPr/>
          </w:rPrChange>
        </w:rPr>
        <w:t>although the response window was fixed regardless of whether a response was emitted or not.</w:t>
      </w:r>
    </w:p>
    <w:p w14:paraId="4F636756" w14:textId="77777777" w:rsidR="00C9299E" w:rsidRPr="002622F5" w:rsidRDefault="00C9299E" w:rsidP="00124669">
      <w:pPr>
        <w:pStyle w:val="Heading2"/>
      </w:pPr>
      <w:r w:rsidRPr="002622F5">
        <w:lastRenderedPageBreak/>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 xml:space="preserve">nalytic strategy was </w:t>
      </w:r>
      <w:proofErr w:type="gramStart"/>
      <w:r w:rsidR="003560F7">
        <w:rPr>
          <w:lang w:val="en-US"/>
        </w:rPr>
        <w:t>similar to</w:t>
      </w:r>
      <w:proofErr w:type="gramEnd"/>
      <w:r w:rsidR="003560F7">
        <w:rPr>
          <w:lang w:val="en-US"/>
        </w:rPr>
        <w:t xml:space="preserve">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79881C95"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w:t>
      </w:r>
      <w:ins w:id="812" w:author="Jamie Cummins" w:date="2022-04-21T16:25:00Z">
        <w:r w:rsidR="00DD6EC8">
          <w:rPr>
            <w:lang w:val="en-US"/>
          </w:rPr>
          <w:t>67</w:t>
        </w:r>
      </w:ins>
      <w:del w:id="813" w:author="Jamie Cummins" w:date="2022-04-21T16:25:00Z">
        <w:r w:rsidR="00EF2749" w:rsidDel="00DD6EC8">
          <w:rPr>
            <w:lang w:val="en-US"/>
          </w:rPr>
          <w:delText>21</w:delText>
        </w:r>
      </w:del>
      <w:r w:rsidRPr="002622F5">
        <w:rPr>
          <w:lang w:val="en-US"/>
        </w:rPr>
        <w:t>, 95% CI [</w:t>
      </w:r>
      <w:ins w:id="814" w:author="Jamie Cummins" w:date="2022-04-21T16:25:00Z">
        <w:r w:rsidR="00DD6EC8">
          <w:rPr>
            <w:lang w:val="en-US"/>
          </w:rPr>
          <w:t>1.85</w:t>
        </w:r>
      </w:ins>
      <w:del w:id="815" w:author="Jamie Cummins" w:date="2022-04-21T16:25:00Z">
        <w:r w:rsidR="00EF2749" w:rsidDel="00DD6EC8">
          <w:rPr>
            <w:lang w:val="en-US"/>
          </w:rPr>
          <w:delText>2.04</w:delText>
        </w:r>
      </w:del>
      <w:r w:rsidRPr="002622F5">
        <w:rPr>
          <w:lang w:val="en-US"/>
        </w:rPr>
        <w:t xml:space="preserve">, </w:t>
      </w:r>
      <w:ins w:id="816" w:author="Jamie Cummins" w:date="2022-04-21T16:26:00Z">
        <w:r w:rsidR="00DD6EC8">
          <w:rPr>
            <w:lang w:val="en-US"/>
          </w:rPr>
          <w:t>3.87</w:t>
        </w:r>
      </w:ins>
      <w:del w:id="817" w:author="Jamie Cummins" w:date="2022-04-21T16:26:00Z">
        <w:r w:rsidR="00EF2749" w:rsidDel="00DD6EC8">
          <w:rPr>
            <w:lang w:val="en-US"/>
          </w:rPr>
          <w:delText>2.39</w:delText>
        </w:r>
      </w:del>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ins w:id="818" w:author="Jamie Cummins" w:date="2022-04-21T16:26:00Z">
        <w:r w:rsidR="00DD6EC8">
          <w:rPr>
            <w:lang w:val="en-US"/>
          </w:rPr>
          <w:t>3.18</w:t>
        </w:r>
      </w:ins>
      <w:del w:id="819" w:author="Jamie Cummins" w:date="2022-04-21T16:26:00Z">
        <w:r w:rsidR="00EF2749" w:rsidDel="00DD6EC8">
          <w:rPr>
            <w:lang w:val="en-US"/>
          </w:rPr>
          <w:delText>2.69</w:delText>
        </w:r>
      </w:del>
      <w:r w:rsidRPr="002622F5">
        <w:rPr>
          <w:lang w:val="en-US"/>
        </w:rPr>
        <w:t>, 95% CI [</w:t>
      </w:r>
      <w:ins w:id="820" w:author="Jamie Cummins" w:date="2022-04-21T16:26:00Z">
        <w:r w:rsidR="00DD6EC8">
          <w:rPr>
            <w:lang w:val="en-US"/>
          </w:rPr>
          <w:t>2.30</w:t>
        </w:r>
      </w:ins>
      <w:del w:id="821" w:author="Jamie Cummins" w:date="2022-04-21T16:26:00Z">
        <w:r w:rsidR="00EF2749" w:rsidDel="00DD6EC8">
          <w:rPr>
            <w:lang w:val="en-US"/>
          </w:rPr>
          <w:delText>2.48</w:delText>
        </w:r>
      </w:del>
      <w:r w:rsidRPr="002622F5">
        <w:rPr>
          <w:lang w:val="en-US"/>
        </w:rPr>
        <w:t xml:space="preserve">, </w:t>
      </w:r>
      <w:ins w:id="822" w:author="Jamie Cummins" w:date="2022-04-21T16:26:00Z">
        <w:r w:rsidR="00DD6EC8">
          <w:rPr>
            <w:lang w:val="en-US"/>
          </w:rPr>
          <w:t>4.40</w:t>
        </w:r>
      </w:ins>
      <w:del w:id="823" w:author="Jamie Cummins" w:date="2022-04-21T16:26:00Z">
        <w:r w:rsidR="00EF2749" w:rsidDel="00DD6EC8">
          <w:rPr>
            <w:lang w:val="en-US"/>
          </w:rPr>
          <w:delText>2.92</w:delText>
        </w:r>
      </w:del>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A0CBA28"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proofErr w:type="gramStart"/>
      <w:r w:rsidR="003C07D5">
        <w:rPr>
          <w:b/>
          <w:bCs/>
          <w:iCs/>
          <w:lang w:val="en-US"/>
        </w:rPr>
        <w:t>B</w:t>
      </w:r>
      <w:r w:rsidR="00237594" w:rsidRPr="003C07D5">
        <w:rPr>
          <w:b/>
          <w:bCs/>
          <w:iCs/>
          <w:lang w:val="en-US"/>
        </w:rPr>
        <w:t>y</w:t>
      </w:r>
      <w:proofErr w:type="gramEnd"/>
      <w:r w:rsidR="00237594" w:rsidRPr="003C07D5">
        <w:rPr>
          <w:b/>
          <w:bCs/>
          <w:iCs/>
          <w:lang w:val="en-US"/>
        </w:rPr>
        <w:t xml:space="preserve">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ins w:id="824" w:author="Jamie Cummins" w:date="2022-04-21T16:26:00Z">
        <w:r w:rsidR="00DD6EC8">
          <w:rPr>
            <w:lang w:val="en-US"/>
          </w:rPr>
          <w:t>10.38</w:t>
        </w:r>
      </w:ins>
      <w:del w:id="825" w:author="Jamie Cummins" w:date="2022-04-21T16:26:00Z">
        <w:r w:rsidR="00EF2749" w:rsidDel="00DD6EC8">
          <w:rPr>
            <w:lang w:val="en-US"/>
          </w:rPr>
          <w:delText>7.29</w:delText>
        </w:r>
      </w:del>
      <w:r w:rsidR="00DA0150" w:rsidRPr="002622F5">
        <w:rPr>
          <w:lang w:val="en-US"/>
        </w:rPr>
        <w:t>, 95% CI [</w:t>
      </w:r>
      <w:ins w:id="826" w:author="Jamie Cummins" w:date="2022-04-21T16:27:00Z">
        <w:r w:rsidR="00DD6EC8">
          <w:rPr>
            <w:lang w:val="en-US"/>
          </w:rPr>
          <w:t>7.86</w:t>
        </w:r>
      </w:ins>
      <w:del w:id="827" w:author="Jamie Cummins" w:date="2022-04-21T16:27:00Z">
        <w:r w:rsidR="00EF2749" w:rsidDel="00DD6EC8">
          <w:rPr>
            <w:lang w:val="en-US"/>
          </w:rPr>
          <w:delText>6.02</w:delText>
        </w:r>
      </w:del>
      <w:r w:rsidR="00DA0150" w:rsidRPr="002622F5">
        <w:rPr>
          <w:lang w:val="en-US"/>
        </w:rPr>
        <w:t xml:space="preserve">, </w:t>
      </w:r>
      <w:ins w:id="828" w:author="Jamie Cummins" w:date="2022-04-21T16:27:00Z">
        <w:r w:rsidR="00DD6EC8">
          <w:rPr>
            <w:lang w:val="en-US"/>
          </w:rPr>
          <w:t>13.71</w:t>
        </w:r>
      </w:ins>
      <w:del w:id="829" w:author="Jamie Cummins" w:date="2022-04-21T16:27:00Z">
        <w:r w:rsidR="00EF2749" w:rsidDel="00DD6EC8">
          <w:rPr>
            <w:lang w:val="en-US"/>
          </w:rPr>
          <w:delText>8.83</w:delText>
        </w:r>
      </w:del>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 xml:space="preserve">ness </w:t>
      </w:r>
      <w:proofErr w:type="gramStart"/>
      <w:r w:rsidR="003C07D5">
        <w:rPr>
          <w:b/>
          <w:highlight w:val="white"/>
          <w:lang w:val="en-US"/>
        </w:rPr>
        <w:t>In</w:t>
      </w:r>
      <w:proofErr w:type="gramEnd"/>
      <w:r w:rsidR="003C07D5">
        <w:rPr>
          <w:b/>
          <w:highlight w:val="white"/>
          <w:lang w:val="en-US"/>
        </w:rPr>
        <w:t xml:space="preserve">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w:t>
      </w:r>
      <w:proofErr w:type="gramStart"/>
      <w:r w:rsidR="00277E3F">
        <w:rPr>
          <w:color w:val="222222"/>
          <w:lang w:val="en-US"/>
        </w:rPr>
        <w:t>are able to</w:t>
      </w:r>
      <w:proofErr w:type="gramEnd"/>
      <w:r w:rsidR="00277E3F">
        <w:rPr>
          <w:color w:val="222222"/>
          <w:lang w:val="en-US"/>
        </w:rPr>
        <w:t xml:space="preserve">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lastRenderedPageBreak/>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C0AFEE"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w:t>
      </w:r>
      <w:r w:rsidR="0008324F">
        <w:rPr>
          <w:lang w:val="en-US"/>
        </w:rPr>
        <w:t xml:space="preserve">associated with </w:t>
      </w:r>
      <w:r w:rsidR="005048BC">
        <w:rPr>
          <w:lang w:val="en-US"/>
        </w:rPr>
        <w:t xml:space="preserve">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proofErr w:type="gramStart"/>
      <w:r w:rsidR="00DC4DCE">
        <w:rPr>
          <w:lang w:val="en-US"/>
        </w:rPr>
        <w:t xml:space="preserve">similar </w:t>
      </w:r>
      <w:r>
        <w:rPr>
          <w:lang w:val="en-US"/>
        </w:rPr>
        <w:t>to</w:t>
      </w:r>
      <w:proofErr w:type="gramEnd"/>
      <w:r>
        <w:rPr>
          <w:lang w:val="en-US"/>
        </w:rPr>
        <w:t xml:space="preserve">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proofErr w:type="gramStart"/>
      <w:r>
        <w:rPr>
          <w:lang w:val="en-US"/>
        </w:rPr>
        <w:t xml:space="preserve">similar </w:t>
      </w:r>
      <w:r w:rsidR="0051760E">
        <w:rPr>
          <w:lang w:val="en-US"/>
        </w:rPr>
        <w:t>to</w:t>
      </w:r>
      <w:proofErr w:type="gramEnd"/>
      <w:r w:rsidR="0051760E">
        <w:rPr>
          <w:lang w:val="en-US"/>
        </w:rPr>
        <w:t xml:space="preserve">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85A7912" w:rsidR="0051760E" w:rsidRPr="00E777A5" w:rsidRDefault="0051760E" w:rsidP="003C07D5">
      <w:pPr>
        <w:pStyle w:val="Normal1"/>
        <w:ind w:firstLine="720"/>
        <w:rPr>
          <w:ins w:id="830" w:author="Sean Joseph Hughes" w:date="2022-04-10T17:32:00Z"/>
          <w:color w:val="0070C0"/>
          <w:lang w:val="en-US"/>
          <w:rPrChange w:id="831" w:author="Sean Joseph Hughes" w:date="2022-04-10T17:36:00Z">
            <w:rPr>
              <w:ins w:id="832" w:author="Sean Joseph Hughes" w:date="2022-04-10T17:32:00Z"/>
              <w:lang w:val="en-US"/>
            </w:rPr>
          </w:rPrChange>
        </w:rPr>
      </w:pPr>
      <w:r w:rsidRPr="00E777A5">
        <w:rPr>
          <w:color w:val="0070C0"/>
          <w:lang w:val="en-US"/>
          <w:rPrChange w:id="833" w:author="Sean Joseph Hughes" w:date="2022-04-10T17:36:00Z">
            <w:rPr>
              <w:lang w:val="en-US"/>
            </w:rPr>
          </w:rPrChange>
        </w:rPr>
        <w:lastRenderedPageBreak/>
        <w:t xml:space="preserve">The procedure was </w:t>
      </w:r>
      <w:proofErr w:type="gramStart"/>
      <w:r w:rsidR="00DC4DCE" w:rsidRPr="00E777A5">
        <w:rPr>
          <w:color w:val="0070C0"/>
          <w:lang w:val="en-US"/>
          <w:rPrChange w:id="834" w:author="Sean Joseph Hughes" w:date="2022-04-10T17:36:00Z">
            <w:rPr>
              <w:lang w:val="en-US"/>
            </w:rPr>
          </w:rPrChange>
        </w:rPr>
        <w:t xml:space="preserve">similar </w:t>
      </w:r>
      <w:r w:rsidRPr="00E777A5">
        <w:rPr>
          <w:color w:val="0070C0"/>
          <w:lang w:val="en-US"/>
          <w:rPrChange w:id="835" w:author="Sean Joseph Hughes" w:date="2022-04-10T17:36:00Z">
            <w:rPr>
              <w:lang w:val="en-US"/>
            </w:rPr>
          </w:rPrChange>
        </w:rPr>
        <w:t>to</w:t>
      </w:r>
      <w:proofErr w:type="gramEnd"/>
      <w:r w:rsidRPr="00E777A5">
        <w:rPr>
          <w:color w:val="0070C0"/>
          <w:lang w:val="en-US"/>
          <w:rPrChange w:id="836" w:author="Sean Joseph Hughes" w:date="2022-04-10T17:36:00Z">
            <w:rPr>
              <w:lang w:val="en-US"/>
            </w:rPr>
          </w:rPrChange>
        </w:rPr>
        <w:t xml:space="preserve"> Experiment </w:t>
      </w:r>
      <w:ins w:id="837" w:author="Sean Joseph Hughes" w:date="2022-04-10T17:35:00Z">
        <w:r w:rsidR="0088681F" w:rsidRPr="00E777A5">
          <w:rPr>
            <w:color w:val="0070C0"/>
            <w:lang w:val="en-US"/>
            <w:rPrChange w:id="838" w:author="Sean Joseph Hughes" w:date="2022-04-10T17:36:00Z">
              <w:rPr>
                <w:lang w:val="en-US"/>
              </w:rPr>
            </w:rPrChange>
          </w:rPr>
          <w:t>7</w:t>
        </w:r>
      </w:ins>
      <w:del w:id="839" w:author="Sean Joseph Hughes" w:date="2022-04-10T17:35:00Z">
        <w:r w:rsidRPr="00E777A5" w:rsidDel="0088681F">
          <w:rPr>
            <w:color w:val="0070C0"/>
            <w:lang w:val="en-US"/>
            <w:rPrChange w:id="840" w:author="Sean Joseph Hughes" w:date="2022-04-10T17:36:00Z">
              <w:rPr>
                <w:lang w:val="en-US"/>
              </w:rPr>
            </w:rPrChange>
          </w:rPr>
          <w:delText>3</w:delText>
        </w:r>
      </w:del>
      <w:ins w:id="841" w:author="Sean Joseph Hughes" w:date="2022-04-10T17:32:00Z">
        <w:r w:rsidR="0088681F" w:rsidRPr="00E777A5">
          <w:rPr>
            <w:color w:val="0070C0"/>
            <w:lang w:val="en-US"/>
            <w:rPrChange w:id="842" w:author="Sean Joseph Hughes" w:date="2022-04-10T17:36:00Z">
              <w:rPr>
                <w:lang w:val="en-US"/>
              </w:rPr>
            </w:rPrChange>
          </w:rPr>
          <w:t xml:space="preserve"> </w:t>
        </w:r>
      </w:ins>
      <w:ins w:id="843" w:author="Sean Joseph Hughes" w:date="2022-04-10T17:35:00Z">
        <w:r w:rsidR="0088681F" w:rsidRPr="00E777A5">
          <w:rPr>
            <w:color w:val="0070C0"/>
            <w:lang w:val="en-US"/>
            <w:rPrChange w:id="844" w:author="Sean Joseph Hughes" w:date="2022-04-10T17:36:00Z">
              <w:rPr>
                <w:lang w:val="en-US"/>
              </w:rPr>
            </w:rPrChange>
          </w:rPr>
          <w:t>(i.e., informed consent, demographics, standard AMP, prospective IA-AMP, self-reported awareness, exploratory questions)</w:t>
        </w:r>
      </w:ins>
      <w:ins w:id="845" w:author="Sean Joseph Hughes" w:date="2022-04-10T17:36:00Z">
        <w:r w:rsidR="0088681F" w:rsidRPr="00E777A5">
          <w:rPr>
            <w:color w:val="0070C0"/>
            <w:lang w:val="en-US"/>
            <w:rPrChange w:id="846" w:author="Sean Joseph Hughes" w:date="2022-04-10T17:36:00Z">
              <w:rPr>
                <w:lang w:val="en-US"/>
              </w:rPr>
            </w:rPrChange>
          </w:rPr>
          <w:t xml:space="preserve">, with one exception: influence awareness was now assessed before an </w:t>
        </w:r>
        <w:r w:rsidR="0088681F" w:rsidRPr="00E777A5">
          <w:rPr>
            <w:i/>
            <w:color w:val="0070C0"/>
            <w:lang w:val="en-US"/>
            <w:rPrChange w:id="847" w:author="Sean Joseph Hughes" w:date="2022-04-10T17:36:00Z">
              <w:rPr>
                <w:i/>
                <w:lang w:val="en-US"/>
              </w:rPr>
            </w:rPrChange>
          </w:rPr>
          <w:t>overt</w:t>
        </w:r>
        <w:r w:rsidR="0088681F" w:rsidRPr="00E777A5">
          <w:rPr>
            <w:color w:val="0070C0"/>
            <w:lang w:val="en-US"/>
            <w:rPrChange w:id="848" w:author="Sean Joseph Hughes" w:date="2022-04-10T17:36:00Z">
              <w:rPr>
                <w:lang w:val="en-US"/>
              </w:rPr>
            </w:rPrChange>
          </w:rPr>
          <w:t xml:space="preserve"> evaluative response was emitted.</w:t>
        </w:r>
      </w:ins>
      <w:del w:id="849" w:author="Sean Joseph Hughes" w:date="2022-04-10T17:32:00Z">
        <w:r w:rsidRPr="00E777A5" w:rsidDel="0088681F">
          <w:rPr>
            <w:color w:val="0070C0"/>
            <w:lang w:val="en-US"/>
            <w:rPrChange w:id="850" w:author="Sean Joseph Hughes" w:date="2022-04-10T17:36:00Z">
              <w:rPr>
                <w:lang w:val="en-US"/>
              </w:rPr>
            </w:rPrChange>
          </w:rPr>
          <w:delText>.</w:delText>
        </w:r>
      </w:del>
    </w:p>
    <w:p w14:paraId="62FB46A1" w14:textId="5E09EE75" w:rsidR="0088681F" w:rsidRPr="00E777A5" w:rsidRDefault="0088681F">
      <w:pPr>
        <w:pStyle w:val="Normal1"/>
        <w:ind w:firstLine="720"/>
        <w:rPr>
          <w:ins w:id="851" w:author="Sean Joseph Hughes" w:date="2022-04-10T17:34:00Z"/>
          <w:color w:val="0070C0"/>
          <w:rPrChange w:id="852" w:author="Sean Joseph Hughes" w:date="2022-04-10T17:36:00Z">
            <w:rPr>
              <w:ins w:id="853" w:author="Sean Joseph Hughes" w:date="2022-04-10T17:34:00Z"/>
            </w:rPr>
          </w:rPrChange>
        </w:rPr>
        <w:pPrChange w:id="854" w:author="Sean Joseph Hughes" w:date="2022-04-10T17:34:00Z">
          <w:pPr>
            <w:pStyle w:val="BodyA"/>
            <w:spacing w:line="480" w:lineRule="auto"/>
            <w:ind w:firstLine="720"/>
          </w:pPr>
        </w:pPrChange>
      </w:pPr>
      <w:ins w:id="855" w:author="Sean Joseph Hughes" w:date="2022-04-10T17:32:00Z">
        <w:r w:rsidRPr="00E777A5">
          <w:rPr>
            <w:b/>
            <w:bCs/>
            <w:color w:val="0070C0"/>
            <w:lang w:val="en-US"/>
            <w:rPrChange w:id="856" w:author="Sean Joseph Hughes" w:date="2022-04-10T17:36:00Z">
              <w:rPr/>
            </w:rPrChange>
          </w:rPr>
          <w:t>Prospective IA-AMP</w:t>
        </w:r>
        <w:r w:rsidRPr="00E777A5">
          <w:rPr>
            <w:color w:val="0070C0"/>
            <w:lang w:val="en-US"/>
            <w:rPrChange w:id="857" w:author="Sean Joseph Hughes" w:date="2022-04-10T17:36:00Z">
              <w:rPr/>
            </w:rPrChange>
          </w:rPr>
          <w:t xml:space="preserve">. A similar prospective IA-AMP was used as in Experiment 7. </w:t>
        </w:r>
      </w:ins>
      <w:ins w:id="858" w:author="Sean Joseph Hughes" w:date="2022-04-10T17:34:00Z">
        <w:r w:rsidRPr="00E777A5">
          <w:rPr>
            <w:color w:val="0070C0"/>
            <w:lang w:val="en-US"/>
            <w:rPrChange w:id="859" w:author="Sean Joseph Hughes" w:date="2022-04-10T17:36:00Z">
              <w:rPr/>
            </w:rPrChange>
          </w:rPr>
          <w:t xml:space="preserve">However, this time, </w:t>
        </w:r>
        <w:r w:rsidRPr="00E777A5">
          <w:rPr>
            <w:color w:val="0070C0"/>
            <w:rPrChange w:id="860" w:author="Sean Joseph Hughes" w:date="2022-04-10T17:36:00Z">
              <w:rPr/>
            </w:rPrChange>
          </w:rPr>
          <w:t xml:space="preserve">after the presentation of the prime stimulus, but before presentation of the target stimulus, and thus before a target evaluative response was emitted, participants were given the opportunity to press the spacebar to indicate if they believe their evaluation of the target </w:t>
        </w:r>
        <w:r w:rsidRPr="00E777A5">
          <w:rPr>
            <w:i/>
            <w:iCs/>
            <w:color w:val="0070C0"/>
            <w:rPrChange w:id="861" w:author="Sean Joseph Hughes" w:date="2022-04-10T17:36:00Z">
              <w:rPr>
                <w:i/>
                <w:iCs/>
              </w:rPr>
            </w:rPrChange>
          </w:rPr>
          <w:t>will be influenced</w:t>
        </w:r>
        <w:r w:rsidRPr="00E777A5">
          <w:rPr>
            <w:color w:val="0070C0"/>
            <w:rPrChange w:id="862" w:author="Sean Joseph Hughes" w:date="2022-04-10T17:36:00Z">
              <w:rPr/>
            </w:rPrChange>
          </w:rPr>
          <w:t xml:space="preserve"> by the prime. This was achieved through the presentation of a cue to “</w:t>
        </w:r>
        <w:r w:rsidRPr="00E777A5">
          <w:rPr>
            <w:i/>
            <w:iCs/>
            <w:color w:val="0070C0"/>
            <w:rPrChange w:id="863" w:author="Sean Joseph Hughes" w:date="2022-04-10T17:36:00Z">
              <w:rPr/>
            </w:rPrChange>
          </w:rPr>
          <w:t>Press spacebar if the picture will influence your response to the next image</w:t>
        </w:r>
        <w:r w:rsidRPr="00E777A5">
          <w:rPr>
            <w:color w:val="0070C0"/>
            <w:rPrChange w:id="864" w:author="Sean Joseph Hughes" w:date="2022-04-10T17:36:00Z">
              <w:rPr/>
            </w:rPrChange>
          </w:rPr>
          <w:t xml:space="preserve">” for a fixed 2000ms interval. The above sentence </w:t>
        </w:r>
      </w:ins>
      <w:ins w:id="865" w:author="Sean Joseph Hughes" w:date="2022-04-10T17:35:00Z">
        <w:r w:rsidRPr="00E777A5">
          <w:rPr>
            <w:color w:val="0070C0"/>
            <w:rPrChange w:id="866" w:author="Sean Joseph Hughes" w:date="2022-04-10T17:36:00Z">
              <w:rPr/>
            </w:rPrChange>
          </w:rPr>
          <w:t xml:space="preserve">was </w:t>
        </w:r>
      </w:ins>
      <w:ins w:id="867" w:author="Sean Joseph Hughes" w:date="2022-04-10T17:34:00Z">
        <w:r w:rsidRPr="00E777A5">
          <w:rPr>
            <w:color w:val="0070C0"/>
            <w:rPrChange w:id="868" w:author="Sean Joseph Hughes" w:date="2022-04-10T17:36:00Z">
              <w:rPr/>
            </w:rPrChange>
          </w:rPr>
          <w:t>removed from the screen following a response (although the response window was fixed regardless of whether a response was emitted or not).</w:t>
        </w:r>
      </w:ins>
    </w:p>
    <w:p w14:paraId="4E89CEAF" w14:textId="38AF45E9" w:rsidR="0088681F" w:rsidRPr="002622F5" w:rsidDel="0088681F" w:rsidRDefault="0088681F" w:rsidP="003C07D5">
      <w:pPr>
        <w:pStyle w:val="Normal1"/>
        <w:ind w:firstLine="720"/>
        <w:rPr>
          <w:del w:id="869" w:author="Sean Joseph Hughes" w:date="2022-04-10T17:35:00Z"/>
          <w:lang w:val="en-US"/>
        </w:rPr>
      </w:pP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5F6FB4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w:t>
      </w:r>
      <w:ins w:id="870" w:author="Jamie Cummins" w:date="2022-04-21T16:28:00Z">
        <w:r w:rsidR="00DD6EC8">
          <w:rPr>
            <w:lang w:val="en-US"/>
          </w:rPr>
          <w:t>49</w:t>
        </w:r>
      </w:ins>
      <w:del w:id="871" w:author="Jamie Cummins" w:date="2022-04-21T16:28:00Z">
        <w:r w:rsidR="004924F9" w:rsidDel="00DD6EC8">
          <w:rPr>
            <w:lang w:val="en-US"/>
          </w:rPr>
          <w:delText>17</w:delText>
        </w:r>
      </w:del>
      <w:r w:rsidR="00D648D5" w:rsidRPr="002622F5">
        <w:rPr>
          <w:lang w:val="en-US"/>
        </w:rPr>
        <w:t>, 95% CI [</w:t>
      </w:r>
      <w:ins w:id="872" w:author="Jamie Cummins" w:date="2022-04-21T16:28:00Z">
        <w:r w:rsidR="00DD6EC8">
          <w:rPr>
            <w:lang w:val="en-US"/>
          </w:rPr>
          <w:t>1.75</w:t>
        </w:r>
      </w:ins>
      <w:del w:id="873" w:author="Jamie Cummins" w:date="2022-04-21T16:28:00Z">
        <w:r w:rsidR="004924F9" w:rsidDel="00DD6EC8">
          <w:rPr>
            <w:lang w:val="en-US"/>
          </w:rPr>
          <w:delText>2.01</w:delText>
        </w:r>
      </w:del>
      <w:r w:rsidR="00D648D5" w:rsidRPr="002622F5">
        <w:rPr>
          <w:lang w:val="en-US"/>
        </w:rPr>
        <w:t xml:space="preserve">, </w:t>
      </w:r>
      <w:ins w:id="874" w:author="Jamie Cummins" w:date="2022-04-21T16:28:00Z">
        <w:r w:rsidR="00DD6EC8">
          <w:rPr>
            <w:lang w:val="en-US"/>
          </w:rPr>
          <w:t>3.56</w:t>
        </w:r>
      </w:ins>
      <w:del w:id="875" w:author="Jamie Cummins" w:date="2022-04-21T16:28:00Z">
        <w:r w:rsidR="004924F9" w:rsidDel="00DD6EC8">
          <w:rPr>
            <w:lang w:val="en-US"/>
          </w:rPr>
          <w:delText>2.35</w:delText>
        </w:r>
      </w:del>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w:t>
      </w:r>
      <w:ins w:id="876" w:author="Jamie Cummins" w:date="2022-04-21T16:28:00Z">
        <w:r w:rsidR="00DD6EC8">
          <w:rPr>
            <w:lang w:val="en-US"/>
          </w:rPr>
          <w:t>9</w:t>
        </w:r>
      </w:ins>
      <w:del w:id="877" w:author="Jamie Cummins" w:date="2022-04-21T16:28:00Z">
        <w:r w:rsidR="00967D26" w:rsidDel="00DD6EC8">
          <w:rPr>
            <w:lang w:val="en-US"/>
          </w:rPr>
          <w:delText>5</w:delText>
        </w:r>
      </w:del>
      <w:r w:rsidR="00967D26">
        <w:rPr>
          <w:lang w:val="en-US"/>
        </w:rPr>
        <w:t>8</w:t>
      </w:r>
      <w:r w:rsidR="00D648D5" w:rsidRPr="002622F5">
        <w:rPr>
          <w:lang w:val="en-US"/>
        </w:rPr>
        <w:t>, 95% CI [</w:t>
      </w:r>
      <w:r w:rsidR="00967D26">
        <w:rPr>
          <w:lang w:val="en-US"/>
        </w:rPr>
        <w:t>2.</w:t>
      </w:r>
      <w:ins w:id="878" w:author="Jamie Cummins" w:date="2022-04-21T16:28:00Z">
        <w:r w:rsidR="00DD6EC8">
          <w:rPr>
            <w:lang w:val="en-US"/>
          </w:rPr>
          <w:t>22</w:t>
        </w:r>
      </w:ins>
      <w:del w:id="879" w:author="Jamie Cummins" w:date="2022-04-21T16:28:00Z">
        <w:r w:rsidR="00967D26" w:rsidDel="00DD6EC8">
          <w:rPr>
            <w:lang w:val="en-US"/>
          </w:rPr>
          <w:delText>38</w:delText>
        </w:r>
      </w:del>
      <w:r w:rsidR="00D648D5" w:rsidRPr="002622F5">
        <w:rPr>
          <w:lang w:val="en-US"/>
        </w:rPr>
        <w:t xml:space="preserve">, </w:t>
      </w:r>
      <w:ins w:id="880" w:author="Jamie Cummins" w:date="2022-04-21T16:28:00Z">
        <w:r w:rsidR="00DD6EC8">
          <w:rPr>
            <w:lang w:val="en-US"/>
          </w:rPr>
          <w:t>4.00</w:t>
        </w:r>
      </w:ins>
      <w:del w:id="881" w:author="Jamie Cummins" w:date="2022-04-21T16:28:00Z">
        <w:r w:rsidR="00967D26" w:rsidDel="00DD6EC8">
          <w:rPr>
            <w:lang w:val="en-US"/>
          </w:rPr>
          <w:delText>2.80</w:delText>
        </w:r>
      </w:del>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273E28F"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 xml:space="preserve">IA-AMP Effects Moderated </w:t>
      </w:r>
      <w:proofErr w:type="gramStart"/>
      <w:r>
        <w:rPr>
          <w:b/>
          <w:bCs/>
          <w:iCs/>
          <w:lang w:val="en-US"/>
        </w:rPr>
        <w:t>B</w:t>
      </w:r>
      <w:r w:rsidR="00D648D5" w:rsidRPr="003C07D5">
        <w:rPr>
          <w:b/>
          <w:bCs/>
          <w:iCs/>
          <w:lang w:val="en-US"/>
        </w:rPr>
        <w:t>y</w:t>
      </w:r>
      <w:proofErr w:type="gramEnd"/>
      <w:r w:rsidR="00D648D5" w:rsidRPr="003C07D5">
        <w:rPr>
          <w:b/>
          <w:bCs/>
          <w:iCs/>
          <w:lang w:val="en-US"/>
        </w:rPr>
        <w:t xml:space="preserve">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ins w:id="882" w:author="Jamie Cummins" w:date="2022-04-21T16:28:00Z">
        <w:r w:rsidR="00DD6EC8">
          <w:rPr>
            <w:lang w:val="en-US"/>
          </w:rPr>
          <w:t>4.78</w:t>
        </w:r>
      </w:ins>
      <w:del w:id="883" w:author="Jamie Cummins" w:date="2022-04-21T16:28:00Z">
        <w:r w:rsidR="00467E02" w:rsidDel="00DD6EC8">
          <w:rPr>
            <w:lang w:val="en-US"/>
          </w:rPr>
          <w:delText>6.26</w:delText>
        </w:r>
      </w:del>
      <w:r w:rsidR="00D648D5" w:rsidRPr="002622F5">
        <w:rPr>
          <w:lang w:val="en-US"/>
        </w:rPr>
        <w:t>, 95% CI [</w:t>
      </w:r>
      <w:ins w:id="884" w:author="Jamie Cummins" w:date="2022-04-21T16:29:00Z">
        <w:r w:rsidR="00DD6EC8">
          <w:rPr>
            <w:lang w:val="en-US"/>
          </w:rPr>
          <w:t>3.78</w:t>
        </w:r>
      </w:ins>
      <w:del w:id="885" w:author="Jamie Cummins" w:date="2022-04-21T16:29:00Z">
        <w:r w:rsidR="00467E02" w:rsidDel="00DD6EC8">
          <w:rPr>
            <w:lang w:val="en-US"/>
          </w:rPr>
          <w:delText>5.21</w:delText>
        </w:r>
      </w:del>
      <w:r w:rsidR="00D648D5" w:rsidRPr="002622F5">
        <w:rPr>
          <w:lang w:val="en-US"/>
        </w:rPr>
        <w:t>,</w:t>
      </w:r>
      <w:r w:rsidR="00467E02">
        <w:rPr>
          <w:lang w:val="en-US"/>
        </w:rPr>
        <w:t xml:space="preserve"> </w:t>
      </w:r>
      <w:ins w:id="886" w:author="Jamie Cummins" w:date="2022-04-21T16:29:00Z">
        <w:r w:rsidR="00DD6EC8">
          <w:rPr>
            <w:lang w:val="en-US"/>
          </w:rPr>
          <w:t>6.05</w:t>
        </w:r>
      </w:ins>
      <w:del w:id="887" w:author="Jamie Cummins" w:date="2022-04-21T16:29:00Z">
        <w:r w:rsidR="00467E02" w:rsidDel="00DD6EC8">
          <w:rPr>
            <w:lang w:val="en-US"/>
          </w:rPr>
          <w:delText>7.51</w:delText>
        </w:r>
      </w:del>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proofErr w:type="gramStart"/>
      <w:r w:rsidR="003C07D5">
        <w:rPr>
          <w:b/>
          <w:color w:val="222222"/>
          <w:highlight w:val="white"/>
          <w:lang w:val="en-US"/>
        </w:rPr>
        <w:t>I</w:t>
      </w:r>
      <w:r w:rsidR="00D648D5" w:rsidRPr="003C07D5">
        <w:rPr>
          <w:b/>
          <w:color w:val="222222"/>
          <w:highlight w:val="white"/>
          <w:lang w:val="en-US"/>
        </w:rPr>
        <w:t>n</w:t>
      </w:r>
      <w:proofErr w:type="gramEnd"/>
      <w:r w:rsidR="00D648D5" w:rsidRPr="003C07D5">
        <w:rPr>
          <w:b/>
          <w:color w:val="222222"/>
          <w:highlight w:val="white"/>
          <w:lang w:val="en-US"/>
        </w:rPr>
        <w:t xml:space="preserve">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4BB9FEB0" w:rsidR="00124669" w:rsidRDefault="00383769" w:rsidP="009A2E5A">
      <w:pPr>
        <w:pStyle w:val="Normal1"/>
        <w:rPr>
          <w:ins w:id="888" w:author="Sean Joseph Hughes" w:date="2022-04-10T17:37:00Z"/>
          <w:color w:val="222222"/>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t xml:space="preserve">Participants </w:t>
      </w:r>
      <w:proofErr w:type="gramStart"/>
      <w:r w:rsidR="009A2E5A">
        <w:rPr>
          <w:color w:val="222222"/>
          <w:lang w:val="en-US"/>
        </w:rPr>
        <w:t>are able to</w:t>
      </w:r>
      <w:proofErr w:type="gramEnd"/>
      <w:r w:rsidR="009A2E5A">
        <w:rPr>
          <w:color w:val="222222"/>
          <w:lang w:val="en-US"/>
        </w:rPr>
        <w:t xml:space="preserve"> report that a prime is going to influence their response to a target even before they have seen that target for themselves.</w:t>
      </w:r>
    </w:p>
    <w:p w14:paraId="396C88EB" w14:textId="13CD7731" w:rsidR="00E777A5" w:rsidDel="00E777A5" w:rsidRDefault="00E777A5" w:rsidP="009A2E5A">
      <w:pPr>
        <w:pStyle w:val="Normal1"/>
        <w:rPr>
          <w:del w:id="889" w:author="Sean Joseph Hughes" w:date="2022-04-10T17:37:00Z"/>
          <w:iCs/>
          <w:lang w:val="en-US"/>
        </w:rPr>
      </w:pPr>
    </w:p>
    <w:p w14:paraId="7764AC6F" w14:textId="4C6241C8" w:rsidR="00321BEB" w:rsidRPr="00321BEB" w:rsidDel="00E777A5" w:rsidRDefault="00321BEB" w:rsidP="00857205">
      <w:pPr>
        <w:spacing w:line="240" w:lineRule="auto"/>
        <w:rPr>
          <w:del w:id="890" w:author="Sean Joseph Hughes" w:date="2022-04-10T17:37:00Z"/>
          <w:iCs/>
          <w:lang w:val="en-US"/>
        </w:rPr>
      </w:pPr>
    </w:p>
    <w:p w14:paraId="2BF64EDD" w14:textId="35315CC6" w:rsidR="00FC5502" w:rsidDel="00882FCA" w:rsidRDefault="002C339E">
      <w:pPr>
        <w:jc w:val="center"/>
        <w:rPr>
          <w:moveFrom w:id="891" w:author="Sean Joseph Hughes" w:date="2022-04-12T10:46:00Z"/>
          <w:lang w:val="en-US"/>
        </w:rPr>
      </w:pPr>
      <w:moveFromRangeStart w:id="892" w:author="Sean Joseph Hughes" w:date="2022-04-12T10:46:00Z" w:name="move100652811"/>
      <w:moveFrom w:id="893" w:author="Sean Joseph Hughes" w:date="2022-04-12T10:46:00Z">
        <w:r w:rsidDel="00882FCA">
          <w:rPr>
            <w:noProof/>
            <w:lang w:val="en-US"/>
          </w:rPr>
          <w:drawing>
            <wp:inline distT="0" distB="0" distL="0" distR="0" wp14:anchorId="2C8286E2" wp14:editId="369EBBBC">
              <wp:extent cx="3040380" cy="440753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7172" cy="4431874"/>
                      </a:xfrm>
                      <a:prstGeom prst="rect">
                        <a:avLst/>
                      </a:prstGeom>
                    </pic:spPr>
                  </pic:pic>
                </a:graphicData>
              </a:graphic>
            </wp:inline>
          </w:drawing>
        </w:r>
      </w:moveFrom>
    </w:p>
    <w:p w14:paraId="2956623A" w14:textId="7A42CC7B" w:rsidR="00FC5502" w:rsidDel="00882FCA" w:rsidRDefault="00FC5502" w:rsidP="00A71A39">
      <w:pPr>
        <w:rPr>
          <w:moveFrom w:id="894" w:author="Sean Joseph Hughes" w:date="2022-04-12T10:46:00Z"/>
          <w:lang w:val="en-US"/>
        </w:rPr>
      </w:pPr>
      <w:moveFrom w:id="895" w:author="Sean Joseph Hughes" w:date="2022-04-12T10:46:00Z">
        <w:r w:rsidRPr="008770DE" w:rsidDel="00882FCA">
          <w:rPr>
            <w:i/>
            <w:lang w:val="en-US"/>
          </w:rPr>
          <w:t xml:space="preserve">Figure </w:t>
        </w:r>
        <w:r w:rsidR="003B363D" w:rsidRPr="003B363D" w:rsidDel="00882FCA">
          <w:rPr>
            <w:i/>
            <w:iCs/>
            <w:lang w:val="en-US"/>
          </w:rPr>
          <w:t>3</w:t>
        </w:r>
        <w:r w:rsidRPr="008770DE" w:rsidDel="00882FCA">
          <w:rPr>
            <w:i/>
            <w:lang w:val="en-US"/>
          </w:rPr>
          <w:t>.</w:t>
        </w:r>
        <w:r w:rsidDel="00882FCA">
          <w:rPr>
            <w:lang w:val="en-US"/>
          </w:rPr>
          <w:t xml:space="preserve"> </w:t>
        </w:r>
        <w:r w:rsidR="00AD0B9F" w:rsidDel="00882FCA">
          <w:rPr>
            <w:lang w:val="en-US"/>
          </w:rPr>
          <w:t xml:space="preserve">Influence awareness rates </w:t>
        </w:r>
        <w:r w:rsidDel="00882FCA">
          <w:rPr>
            <w:lang w:val="en-US"/>
          </w:rPr>
          <w:t xml:space="preserve">on the IA-AMP </w:t>
        </w:r>
        <w:r w:rsidR="00AD0B9F" w:rsidDel="00882FCA">
          <w:rPr>
            <w:lang w:val="en-US"/>
          </w:rPr>
          <w:t xml:space="preserve">and the </w:t>
        </w:r>
        <w:r w:rsidDel="00882FCA">
          <w:rPr>
            <w:lang w:val="en-US"/>
          </w:rPr>
          <w:t>absolute magnitude of AMP effect</w:t>
        </w:r>
        <w:r w:rsidR="00AD0B9F" w:rsidDel="00882FCA">
          <w:rPr>
            <w:lang w:val="en-US"/>
          </w:rPr>
          <w:t>s</w:t>
        </w:r>
        <w:r w:rsidDel="00882FCA">
          <w:rPr>
            <w:lang w:val="en-US"/>
          </w:rPr>
          <w:t xml:space="preserve"> on the IA-AMP (upper panel) </w:t>
        </w:r>
        <w:r w:rsidR="00D01731" w:rsidDel="00882FCA">
          <w:rPr>
            <w:lang w:val="en-US"/>
          </w:rPr>
          <w:t>and</w:t>
        </w:r>
        <w:r w:rsidDel="00882FCA">
          <w:rPr>
            <w:lang w:val="en-US"/>
          </w:rPr>
          <w:t xml:space="preserve"> a previously </w:t>
        </w:r>
        <w:r w:rsidR="009B3AE4" w:rsidDel="00882FCA">
          <w:rPr>
            <w:lang w:val="en-US"/>
          </w:rPr>
          <w:t>completed</w:t>
        </w:r>
        <w:r w:rsidDel="00882FCA">
          <w:rPr>
            <w:lang w:val="en-US"/>
          </w:rPr>
          <w:t xml:space="preserve"> standard AMP (lower panel)</w:t>
        </w:r>
        <w:r w:rsidR="0048673E" w:rsidDel="00882FCA">
          <w:rPr>
            <w:lang w:val="en-US"/>
          </w:rPr>
          <w:t>, across Experiments 2-8.</w:t>
        </w:r>
      </w:moveFrom>
    </w:p>
    <w:p w14:paraId="5F853F4D" w14:textId="22F72D8C" w:rsidR="005B459C" w:rsidDel="00EF25FB" w:rsidRDefault="002C339E" w:rsidP="005B459C">
      <w:pPr>
        <w:jc w:val="center"/>
        <w:rPr>
          <w:moveFrom w:id="896" w:author="Sean Joseph Hughes" w:date="2022-04-12T10:44:00Z"/>
          <w:lang w:val="en-US"/>
        </w:rPr>
      </w:pPr>
      <w:moveFromRangeStart w:id="897" w:author="Sean Joseph Hughes" w:date="2022-04-12T10:44:00Z" w:name="move100652697"/>
      <w:moveFromRangeEnd w:id="892"/>
      <w:moveFrom w:id="898" w:author="Sean Joseph Hughes" w:date="2022-04-12T10:44:00Z">
        <w:r w:rsidDel="00EF25FB">
          <w:rPr>
            <w:noProof/>
            <w:lang w:val="en-US"/>
          </w:rPr>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1437" cy="3270231"/>
                      </a:xfrm>
                      <a:prstGeom prst="rect">
                        <a:avLst/>
                      </a:prstGeom>
                    </pic:spPr>
                  </pic:pic>
                </a:graphicData>
              </a:graphic>
            </wp:inline>
          </w:drawing>
        </w:r>
      </w:moveFrom>
    </w:p>
    <w:p w14:paraId="5CEAAF22" w14:textId="001A1B19" w:rsidR="002703C9" w:rsidDel="00EF25FB" w:rsidRDefault="002703C9" w:rsidP="002703C9">
      <w:pPr>
        <w:rPr>
          <w:moveFrom w:id="899" w:author="Sean Joseph Hughes" w:date="2022-04-12T10:44:00Z"/>
          <w:lang w:val="en-US"/>
        </w:rPr>
      </w:pPr>
      <w:moveFrom w:id="900" w:author="Sean Joseph Hughes" w:date="2022-04-12T10:44:00Z">
        <w:r w:rsidRPr="008770DE" w:rsidDel="00EF25FB">
          <w:rPr>
            <w:i/>
            <w:lang w:val="en-US"/>
          </w:rPr>
          <w:t xml:space="preserve">Figure </w:t>
        </w:r>
        <w:r w:rsidR="003B363D" w:rsidRPr="003B363D" w:rsidDel="00EF25FB">
          <w:rPr>
            <w:i/>
            <w:iCs/>
            <w:lang w:val="en-US"/>
          </w:rPr>
          <w:t>4</w:t>
        </w:r>
        <w:r w:rsidRPr="008770DE" w:rsidDel="00EF25FB">
          <w:rPr>
            <w:i/>
            <w:lang w:val="en-US"/>
          </w:rPr>
          <w:t>.</w:t>
        </w:r>
        <w:r w:rsidDel="00EF25FB">
          <w:rPr>
            <w:lang w:val="en-US"/>
          </w:rPr>
          <w:t xml:space="preserve"> Trial-level influence awareness moderates the magnitude of IA-AMP effects.</w:t>
        </w:r>
        <w:r w:rsidR="009159BE" w:rsidDel="00EF25FB">
          <w:rPr>
            <w:lang w:val="en-US"/>
          </w:rPr>
          <w:t xml:space="preserve"> </w:t>
        </w:r>
        <w:r w:rsidR="003B363D" w:rsidDel="00EF25FB">
          <w:rPr>
            <w:lang w:val="en-US"/>
          </w:rPr>
          <w:t>Point</w:t>
        </w:r>
        <w:r w:rsidR="009159BE" w:rsidDel="00EF25FB">
          <w:rPr>
            <w:lang w:val="en-US"/>
          </w:rPr>
          <w:t xml:space="preserve"> estimates represent marginal means from the meta-analytic model </w:t>
        </w:r>
        <w:r w:rsidR="008F1DAF" w:rsidDel="00EF25FB">
          <w:rPr>
            <w:lang w:val="en-US"/>
          </w:rPr>
          <w:t xml:space="preserve">of Experiments 2-8 </w:t>
        </w:r>
        <w:r w:rsidR="009159BE" w:rsidDel="00EF25FB">
          <w:rPr>
            <w:lang w:val="en-US"/>
          </w:rPr>
          <w:t xml:space="preserve">and their 95% Confidence Intervals. </w:t>
        </w:r>
      </w:moveFrom>
    </w:p>
    <w:moveFromRangeEnd w:id="897"/>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proofErr w:type="gramStart"/>
      <w:r w:rsidR="000B6B70">
        <w:rPr>
          <w:lang w:val="en-US"/>
        </w:rPr>
        <w:t>in order to</w:t>
      </w:r>
      <w:proofErr w:type="gramEnd"/>
      <w:r w:rsidR="000B6B70">
        <w:rPr>
          <w:lang w:val="en-US"/>
        </w:rPr>
        <w:t xml:space="preserve">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560227F8" w:rsidR="00146123" w:rsidDel="0094289D" w:rsidRDefault="00146123" w:rsidP="000B06F5">
      <w:pPr>
        <w:pStyle w:val="Normal1"/>
        <w:rPr>
          <w:del w:id="901" w:author="Sean Joseph Hughes" w:date="2022-04-10T17:37:00Z"/>
          <w:lang w:val="en-US"/>
        </w:rPr>
      </w:pPr>
    </w:p>
    <w:p w14:paraId="26EF9900" w14:textId="2BC4378D" w:rsidR="00146123" w:rsidRPr="00FD1E9A" w:rsidDel="0094289D" w:rsidRDefault="00146123" w:rsidP="000B06F5">
      <w:pPr>
        <w:pStyle w:val="Normal1"/>
        <w:rPr>
          <w:del w:id="902" w:author="Sean Joseph Hughes" w:date="2022-04-10T17:37:00Z"/>
          <w:color w:val="FF0000"/>
          <w:lang w:val="en-US"/>
        </w:rPr>
      </w:pP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w:t>
      </w:r>
      <w:proofErr w:type="gramStart"/>
      <w:r w:rsidR="003C07D5">
        <w:t>By</w:t>
      </w:r>
      <w:proofErr w:type="gramEnd"/>
      <w:r w:rsidR="003C07D5">
        <w:t xml:space="preserve"> A</w:t>
      </w:r>
      <w:r>
        <w:t>wareness</w:t>
      </w:r>
    </w:p>
    <w:p w14:paraId="38946286" w14:textId="6745B1B1" w:rsidR="003C07D5" w:rsidRPr="003C07D5" w:rsidRDefault="003C07D5" w:rsidP="00B3311A">
      <w:pPr>
        <w:pStyle w:val="Heading3"/>
        <w:rPr>
          <w:lang w:val="en-US"/>
        </w:rPr>
      </w:pPr>
      <w:r w:rsidRPr="003C07D5">
        <w:rPr>
          <w:lang w:val="en-US"/>
        </w:rPr>
        <w:t xml:space="preserve">Inter-Individual Differences </w:t>
      </w:r>
      <w:proofErr w:type="gramStart"/>
      <w:r w:rsidRPr="003C07D5">
        <w:rPr>
          <w:lang w:val="en-US"/>
        </w:rPr>
        <w:t>I</w:t>
      </w:r>
      <w:r w:rsidR="004A00A6" w:rsidRPr="003C07D5">
        <w:rPr>
          <w:lang w:val="en-US"/>
        </w:rPr>
        <w:t>n</w:t>
      </w:r>
      <w:proofErr w:type="gramEnd"/>
      <w:r w:rsidRPr="003C07D5">
        <w:rPr>
          <w:lang w:val="en-US"/>
        </w:rPr>
        <w:t xml:space="preserve"> Awareness Moderate </w:t>
      </w:r>
      <w:r w:rsidR="006B1BF2" w:rsidRPr="003C07D5">
        <w:rPr>
          <w:lang w:val="en-US"/>
        </w:rPr>
        <w:t>the</w:t>
      </w:r>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w:t>
      </w:r>
      <w:r w:rsidR="009B4047">
        <w:rPr>
          <w:lang w:val="en-US"/>
        </w:rPr>
        <w:lastRenderedPageBreak/>
        <w:t xml:space="preserve">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w:t>
      </w:r>
      <w:proofErr w:type="gramStart"/>
      <w:r>
        <w:rPr>
          <w:lang w:val="en-US"/>
        </w:rPr>
        <w:t>primes, and</w:t>
      </w:r>
      <w:proofErr w:type="gramEnd"/>
      <w:r>
        <w:rPr>
          <w:lang w:val="en-US"/>
        </w:rPr>
        <w:t xml:space="preserve">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048E308E" w:rsidR="00146123" w:rsidDel="00EF25FB" w:rsidRDefault="00146123" w:rsidP="00163B51">
      <w:pPr>
        <w:pStyle w:val="Normal1"/>
        <w:ind w:firstLine="720"/>
        <w:rPr>
          <w:del w:id="903" w:author="Sean Joseph Hughes" w:date="2022-04-12T10:44:00Z"/>
          <w:lang w:val="en-US"/>
        </w:rPr>
      </w:pPr>
    </w:p>
    <w:p w14:paraId="698382E0" w14:textId="5DE959FA" w:rsidR="00146123" w:rsidDel="00EF25FB" w:rsidRDefault="00146123" w:rsidP="00163B51">
      <w:pPr>
        <w:pStyle w:val="Normal1"/>
        <w:ind w:firstLine="720"/>
        <w:rPr>
          <w:del w:id="904" w:author="Sean Joseph Hughes" w:date="2022-04-12T10:44:00Z"/>
          <w:lang w:val="en-US"/>
        </w:rPr>
      </w:pPr>
    </w:p>
    <w:p w14:paraId="31DA9351" w14:textId="3A397675" w:rsidR="003C07D5" w:rsidRPr="003C07D5" w:rsidRDefault="003C07D5" w:rsidP="00B3311A">
      <w:pPr>
        <w:pStyle w:val="Heading3"/>
        <w:rPr>
          <w:lang w:val="en-US"/>
        </w:rPr>
      </w:pPr>
      <w:r w:rsidRPr="003C07D5">
        <w:rPr>
          <w:lang w:val="en-US"/>
        </w:rPr>
        <w:t xml:space="preserve">Inter-Individual Differences </w:t>
      </w:r>
      <w:proofErr w:type="gramStart"/>
      <w:r w:rsidRPr="003C07D5">
        <w:rPr>
          <w:lang w:val="en-US"/>
        </w:rPr>
        <w:t>In</w:t>
      </w:r>
      <w:proofErr w:type="gramEnd"/>
      <w:r w:rsidRPr="003C07D5">
        <w:rPr>
          <w:lang w:val="en-US"/>
        </w:rPr>
        <w:t xml:space="preserve">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w:t>
      </w:r>
      <w:r>
        <w:rPr>
          <w:lang w:val="en-US"/>
        </w:rPr>
        <w:lastRenderedPageBreak/>
        <w:t>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r w:rsidR="006B1BF2" w:rsidRPr="003C07D5">
        <w:rPr>
          <w:lang w:val="en-US"/>
        </w:rPr>
        <w:t>the</w:t>
      </w:r>
      <w:r w:rsidR="000E03B0" w:rsidRPr="003C07D5">
        <w:rPr>
          <w:lang w:val="en-US"/>
        </w:rPr>
        <w:t xml:space="preserve"> </w:t>
      </w:r>
      <w:r w:rsidRPr="003C07D5">
        <w:rPr>
          <w:lang w:val="en-US"/>
        </w:rPr>
        <w:t>AMP Effect</w:t>
      </w:r>
      <w:r w:rsidR="000E03B0" w:rsidRPr="003C07D5">
        <w:rPr>
          <w:lang w:val="en-US"/>
        </w:rPr>
        <w:t xml:space="preserve"> </w:t>
      </w:r>
    </w:p>
    <w:p w14:paraId="41D70665" w14:textId="415A9FA2" w:rsidR="00B53C37" w:rsidRDefault="00E34BF2" w:rsidP="003C07D5">
      <w:pPr>
        <w:pStyle w:val="Normal1"/>
        <w:ind w:firstLine="720"/>
        <w:rPr>
          <w:ins w:id="905" w:author="Sean Joseph Hughes" w:date="2022-04-12T10:46:00Z"/>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ins w:id="906" w:author="Jamie Cummins" w:date="2022-04-21T16:32:00Z">
        <w:r w:rsidR="00835872">
          <w:rPr>
            <w:lang w:val="en-US"/>
          </w:rPr>
          <w:t>22.82</w:t>
        </w:r>
      </w:ins>
      <w:del w:id="907" w:author="Jamie Cummins" w:date="2022-04-21T16:32:00Z">
        <w:r w:rsidR="00363505" w:rsidRPr="00163B51" w:rsidDel="00DD6EC8">
          <w:rPr>
            <w:lang w:val="en-US"/>
          </w:rPr>
          <w:delText>15.46</w:delText>
        </w:r>
      </w:del>
      <w:r w:rsidRPr="00A87332">
        <w:rPr>
          <w:lang w:val="en-US"/>
        </w:rPr>
        <w:t>, 95% CI [</w:t>
      </w:r>
      <w:ins w:id="908" w:author="Jamie Cummins" w:date="2022-04-21T16:32:00Z">
        <w:r w:rsidR="00835872">
          <w:rPr>
            <w:lang w:val="en-US"/>
          </w:rPr>
          <w:t>20.72</w:t>
        </w:r>
      </w:ins>
      <w:del w:id="909" w:author="Jamie Cummins" w:date="2022-04-21T16:32:00Z">
        <w:r w:rsidR="00363505" w:rsidRPr="00163B51" w:rsidDel="00835872">
          <w:rPr>
            <w:lang w:val="en-US"/>
          </w:rPr>
          <w:delText>14.41</w:delText>
        </w:r>
      </w:del>
      <w:r w:rsidRPr="00A87332">
        <w:rPr>
          <w:lang w:val="en-US"/>
        </w:rPr>
        <w:t xml:space="preserve">, </w:t>
      </w:r>
      <w:ins w:id="910" w:author="Jamie Cummins" w:date="2022-04-21T16:32:00Z">
        <w:r w:rsidR="00835872">
          <w:rPr>
            <w:lang w:val="en-US"/>
          </w:rPr>
          <w:t>25.14</w:t>
        </w:r>
      </w:ins>
      <w:del w:id="911" w:author="Jamie Cummins" w:date="2022-04-21T16:32:00Z">
        <w:r w:rsidR="00363505" w:rsidRPr="00163B51" w:rsidDel="00835872">
          <w:rPr>
            <w:lang w:val="en-US"/>
          </w:rPr>
          <w:delText>16.59</w:delText>
        </w:r>
      </w:del>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7422714F" w14:textId="3A0C6825" w:rsidR="00882FCA" w:rsidRDefault="00882FCA" w:rsidP="003C07D5">
      <w:pPr>
        <w:pStyle w:val="Normal1"/>
        <w:ind w:firstLine="720"/>
        <w:rPr>
          <w:ins w:id="912" w:author="Sean Joseph Hughes" w:date="2022-04-12T10:46:00Z"/>
          <w:lang w:val="en-US"/>
        </w:rPr>
      </w:pPr>
    </w:p>
    <w:p w14:paraId="470CABCC" w14:textId="37D0F6DE" w:rsidR="00882FCA" w:rsidRDefault="00882FCA">
      <w:pPr>
        <w:rPr>
          <w:moveTo w:id="913" w:author="Sean Joseph Hughes" w:date="2022-04-12T10:46:00Z"/>
          <w:lang w:val="en-US"/>
        </w:rPr>
        <w:pPrChange w:id="914" w:author="Sean Joseph Hughes" w:date="2022-04-12T10:47:00Z">
          <w:pPr>
            <w:jc w:val="center"/>
          </w:pPr>
        </w:pPrChange>
      </w:pPr>
      <w:ins w:id="915" w:author="Sean Joseph Hughes" w:date="2022-04-12T10:46:00Z">
        <w:r>
          <w:rPr>
            <w:noProof/>
            <w:lang w:val="en-US"/>
          </w:rPr>
          <w:lastRenderedPageBreak/>
          <w:drawing>
            <wp:inline distT="0" distB="0" distL="0" distR="0" wp14:anchorId="669B8733" wp14:editId="465AF855">
              <wp:extent cx="2994164" cy="2161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0202"/>
                      <a:stretch/>
                    </pic:blipFill>
                    <pic:spPr bwMode="auto">
                      <a:xfrm>
                        <a:off x="0" y="0"/>
                        <a:ext cx="3020890" cy="2180804"/>
                      </a:xfrm>
                      <a:prstGeom prst="rect">
                        <a:avLst/>
                      </a:prstGeom>
                      <a:ln>
                        <a:noFill/>
                      </a:ln>
                      <a:extLst>
                        <a:ext uri="{53640926-AAD7-44D8-BBD7-CCE9431645EC}">
                          <a14:shadowObscured xmlns:a14="http://schemas.microsoft.com/office/drawing/2010/main"/>
                        </a:ext>
                      </a:extLst>
                    </pic:spPr>
                  </pic:pic>
                </a:graphicData>
              </a:graphic>
            </wp:inline>
          </w:drawing>
        </w:r>
      </w:ins>
      <w:moveToRangeStart w:id="916" w:author="Sean Joseph Hughes" w:date="2022-04-12T10:46:00Z" w:name="move100652811"/>
      <w:moveTo w:id="917" w:author="Sean Joseph Hughes" w:date="2022-04-12T10:46:00Z">
        <w:r>
          <w:rPr>
            <w:noProof/>
            <w:lang w:val="en-US"/>
          </w:rPr>
          <w:drawing>
            <wp:inline distT="0" distB="0" distL="0" distR="0" wp14:anchorId="21A059C2" wp14:editId="7CA900C7">
              <wp:extent cx="2941542" cy="2125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0144"/>
                      <a:stretch/>
                    </pic:blipFill>
                    <pic:spPr bwMode="auto">
                      <a:xfrm>
                        <a:off x="0" y="0"/>
                        <a:ext cx="2971599" cy="2147704"/>
                      </a:xfrm>
                      <a:prstGeom prst="rect">
                        <a:avLst/>
                      </a:prstGeom>
                      <a:ln>
                        <a:noFill/>
                      </a:ln>
                      <a:extLst>
                        <a:ext uri="{53640926-AAD7-44D8-BBD7-CCE9431645EC}">
                          <a14:shadowObscured xmlns:a14="http://schemas.microsoft.com/office/drawing/2010/main"/>
                        </a:ext>
                      </a:extLst>
                    </pic:spPr>
                  </pic:pic>
                </a:graphicData>
              </a:graphic>
            </wp:inline>
          </w:drawing>
        </w:r>
      </w:moveTo>
    </w:p>
    <w:p w14:paraId="4C277AD7" w14:textId="77777777" w:rsidR="00882FCA" w:rsidRDefault="00882FCA" w:rsidP="00882FCA">
      <w:pPr>
        <w:rPr>
          <w:moveTo w:id="918" w:author="Sean Joseph Hughes" w:date="2022-04-12T10:46:00Z"/>
          <w:lang w:val="en-US"/>
        </w:rPr>
      </w:pPr>
      <w:moveTo w:id="919" w:author="Sean Joseph Hughes" w:date="2022-04-12T10:46:00Z">
        <w:r w:rsidRPr="008770DE">
          <w:rPr>
            <w:i/>
            <w:lang w:val="en-US"/>
          </w:rPr>
          <w:t xml:space="preserve">Figure </w:t>
        </w:r>
        <w:r w:rsidRPr="003B363D">
          <w:rPr>
            <w:i/>
            <w:iCs/>
            <w:lang w:val="en-US"/>
          </w:rPr>
          <w:t>3</w:t>
        </w:r>
        <w:r w:rsidRPr="008770DE">
          <w:rPr>
            <w:i/>
            <w:lang w:val="en-US"/>
          </w:rPr>
          <w:t>.</w:t>
        </w:r>
        <w:r>
          <w:rPr>
            <w:lang w:val="en-US"/>
          </w:rPr>
          <w:t xml:space="preserve"> Influence awareness rates on the IA-AMP and the absolute magnitude of AMP effects on the IA-AMP (upper panel) and a previously completed standard AMP (lower panel), across Experiments 2-8.</w:t>
        </w:r>
      </w:moveTo>
    </w:p>
    <w:p w14:paraId="35BCDDC7" w14:textId="77777777" w:rsidR="00EF25FB" w:rsidRDefault="00EF25FB" w:rsidP="00EF25FB">
      <w:pPr>
        <w:jc w:val="center"/>
        <w:rPr>
          <w:moveTo w:id="920" w:author="Sean Joseph Hughes" w:date="2022-04-12T10:44:00Z"/>
          <w:lang w:val="en-US"/>
        </w:rPr>
      </w:pPr>
      <w:moveToRangeStart w:id="921" w:author="Sean Joseph Hughes" w:date="2022-04-12T10:44:00Z" w:name="move100652697"/>
      <w:moveToRangeEnd w:id="916"/>
      <w:moveTo w:id="922" w:author="Sean Joseph Hughes" w:date="2022-04-12T10:44:00Z">
        <w:r>
          <w:rPr>
            <w:noProof/>
            <w:lang w:val="en-US"/>
          </w:rPr>
          <w:drawing>
            <wp:inline distT="0" distB="0" distL="0" distR="0" wp14:anchorId="53B4FDB4" wp14:editId="70292032">
              <wp:extent cx="4004753"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6908" cy="3164002"/>
                      </a:xfrm>
                      <a:prstGeom prst="rect">
                        <a:avLst/>
                      </a:prstGeom>
                    </pic:spPr>
                  </pic:pic>
                </a:graphicData>
              </a:graphic>
            </wp:inline>
          </w:drawing>
        </w:r>
      </w:moveTo>
    </w:p>
    <w:p w14:paraId="2994FCDA" w14:textId="77777777" w:rsidR="00EF25FB" w:rsidRDefault="00EF25FB" w:rsidP="00EF25FB">
      <w:pPr>
        <w:rPr>
          <w:moveTo w:id="923" w:author="Sean Joseph Hughes" w:date="2022-04-12T10:44:00Z"/>
          <w:lang w:val="en-US"/>
        </w:rPr>
      </w:pPr>
      <w:moveTo w:id="924" w:author="Sean Joseph Hughes" w:date="2022-04-12T10:44:00Z">
        <w:r w:rsidRPr="008770DE">
          <w:rPr>
            <w:i/>
            <w:lang w:val="en-US"/>
          </w:rPr>
          <w:t xml:space="preserve">Figure </w:t>
        </w:r>
        <w:r w:rsidRPr="003B363D">
          <w:rPr>
            <w:i/>
            <w:iCs/>
            <w:lang w:val="en-US"/>
          </w:rPr>
          <w:t>4</w:t>
        </w:r>
        <w:r w:rsidRPr="008770DE">
          <w:rPr>
            <w:i/>
            <w:lang w:val="en-US"/>
          </w:rPr>
          <w:t>.</w:t>
        </w:r>
        <w:r>
          <w:rPr>
            <w:lang w:val="en-US"/>
          </w:rPr>
          <w:t xml:space="preserve"> Trial-level influence awareness moderates the magnitude of IA-AMP effects. Point estimates represent marginal means from the meta-analytic model of Experiments 2-8 and their 95% Confidence Intervals. </w:t>
        </w:r>
      </w:moveTo>
    </w:p>
    <w:moveToRangeEnd w:id="921"/>
    <w:p w14:paraId="62857A97" w14:textId="77777777" w:rsidR="00EF25FB" w:rsidRPr="002622F5" w:rsidRDefault="00EF25FB" w:rsidP="003C07D5">
      <w:pPr>
        <w:pStyle w:val="Normal1"/>
        <w:ind w:firstLine="720"/>
        <w:rPr>
          <w:color w:val="222222"/>
          <w:lang w:val="en-US"/>
        </w:rPr>
      </w:pPr>
    </w:p>
    <w:p w14:paraId="1D46C580" w14:textId="6053CC82" w:rsidR="00D55576" w:rsidRDefault="003C07D5" w:rsidP="00124669">
      <w:pPr>
        <w:pStyle w:val="Heading2"/>
      </w:pPr>
      <w:r>
        <w:lastRenderedPageBreak/>
        <w:t xml:space="preserve">What Is </w:t>
      </w:r>
      <w:proofErr w:type="gramStart"/>
      <w:r>
        <w:t>T</w:t>
      </w:r>
      <w:r w:rsidR="00B53C37" w:rsidRPr="002622F5">
        <w:t>he</w:t>
      </w:r>
      <w:proofErr w:type="gramEnd"/>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55C516EE" w:rsidR="00B53C37" w:rsidRDefault="004821CF" w:rsidP="000B06F5">
      <w:pPr>
        <w:pStyle w:val="Normal1"/>
        <w:ind w:firstLine="720"/>
        <w:rPr>
          <w:ins w:id="925" w:author="Sean Joseph Hughes" w:date="2022-04-11T16:58:00Z"/>
          <w:rFonts w:eastAsia="Gungsuh"/>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proofErr w:type="gramStart"/>
      <w:r w:rsidRPr="002622F5">
        <w:rPr>
          <w:color w:val="222222"/>
          <w:highlight w:val="white"/>
          <w:lang w:val="en-US"/>
        </w:rPr>
        <w:t>in order to</w:t>
      </w:r>
      <w:proofErr w:type="gramEnd"/>
      <w:r w:rsidRPr="002622F5">
        <w:rPr>
          <w:color w:val="222222"/>
          <w:highlight w:val="white"/>
          <w:lang w:val="en-US"/>
        </w:rPr>
        <w:t xml:space="preserve">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w:t>
      </w:r>
      <w:del w:id="926" w:author="Sean Joseph Hughes" w:date="2022-04-11T16:58:00Z">
        <w:r w:rsidR="00A70477" w:rsidRPr="00A70477" w:rsidDel="00582212">
          <w:rPr>
            <w:lang w:val="en-US"/>
          </w:rPr>
          <w:delText>Supplementary Materials</w:delText>
        </w:r>
      </w:del>
      <w:ins w:id="927" w:author="Sean Joseph Hughes" w:date="2022-04-11T16:58:00Z">
        <w:r w:rsidR="00582212">
          <w:rPr>
            <w:lang w:val="en-US"/>
          </w:rPr>
          <w:t>Figures 5-6</w:t>
        </w:r>
      </w:ins>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66ECA5FC" w14:textId="7CEEB9E2" w:rsidR="00582212" w:rsidRDefault="00582212" w:rsidP="00582212">
      <w:pPr>
        <w:rPr>
          <w:b/>
        </w:rPr>
      </w:pPr>
      <w:r w:rsidRPr="002F779C">
        <w:rPr>
          <w:b/>
        </w:rPr>
        <w:t xml:space="preserve">Figure </w:t>
      </w:r>
      <w:ins w:id="928" w:author="Sean Joseph Hughes" w:date="2022-04-11T16:58:00Z">
        <w:r>
          <w:rPr>
            <w:b/>
          </w:rPr>
          <w:t>5</w:t>
        </w:r>
      </w:ins>
      <w:del w:id="929" w:author="Sean Joseph Hughes" w:date="2022-04-11T16:58:00Z">
        <w:r w:rsidRPr="002F779C" w:rsidDel="00582212">
          <w:rPr>
            <w:b/>
          </w:rPr>
          <w:delText>1</w:delText>
        </w:r>
      </w:del>
    </w:p>
    <w:p w14:paraId="1FA89403" w14:textId="77777777" w:rsidR="00582212" w:rsidRPr="002F779C" w:rsidRDefault="00582212" w:rsidP="00582212">
      <w:pPr>
        <w:rPr>
          <w:i/>
        </w:rPr>
      </w:pPr>
      <w:r w:rsidRPr="002F779C">
        <w:rPr>
          <w:i/>
        </w:rPr>
        <w:t>Bimodality in the distribution of participants’ influence awareness rates in the IA-AMPs pooled across Experiments 2-8.</w:t>
      </w:r>
    </w:p>
    <w:p w14:paraId="2142EAF1" w14:textId="77777777" w:rsidR="00582212" w:rsidRDefault="00582212">
      <w:pPr>
        <w:jc w:val="center"/>
        <w:pPrChange w:id="930" w:author="Sean Joseph Hughes" w:date="2022-04-11T16:58:00Z">
          <w:pPr/>
        </w:pPrChange>
      </w:pPr>
      <w:r>
        <w:rPr>
          <w:noProof/>
        </w:rPr>
        <w:drawing>
          <wp:inline distT="0" distB="0" distL="0" distR="0" wp14:anchorId="67DAC36A" wp14:editId="35D1FA58">
            <wp:extent cx="4800600" cy="288036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1"/>
                    <a:stretch>
                      <a:fillRect/>
                    </a:stretch>
                  </pic:blipFill>
                  <pic:spPr>
                    <a:xfrm>
                      <a:off x="0" y="0"/>
                      <a:ext cx="4804824" cy="2882894"/>
                    </a:xfrm>
                    <a:prstGeom prst="rect">
                      <a:avLst/>
                    </a:prstGeom>
                  </pic:spPr>
                </pic:pic>
              </a:graphicData>
            </a:graphic>
          </wp:inline>
        </w:drawing>
      </w:r>
    </w:p>
    <w:p w14:paraId="1F3BEDB4" w14:textId="537DDC7B" w:rsidR="00582212" w:rsidDel="00582212" w:rsidRDefault="00582212" w:rsidP="00582212">
      <w:pPr>
        <w:rPr>
          <w:del w:id="931" w:author="Sean Joseph Hughes" w:date="2022-04-11T16:58:00Z"/>
          <w:b/>
          <w:bCs/>
        </w:rPr>
      </w:pPr>
    </w:p>
    <w:p w14:paraId="591AD72C" w14:textId="1E8044B6" w:rsidR="00582212" w:rsidDel="00582212" w:rsidRDefault="00582212" w:rsidP="00582212">
      <w:pPr>
        <w:rPr>
          <w:del w:id="932" w:author="Sean Joseph Hughes" w:date="2022-04-11T16:58:00Z"/>
          <w:b/>
          <w:bCs/>
        </w:rPr>
      </w:pPr>
    </w:p>
    <w:p w14:paraId="75BDA971" w14:textId="39D8AE6B" w:rsidR="00582212" w:rsidDel="00582212" w:rsidRDefault="00582212" w:rsidP="00582212">
      <w:pPr>
        <w:rPr>
          <w:del w:id="933" w:author="Sean Joseph Hughes" w:date="2022-04-11T16:58:00Z"/>
          <w:b/>
          <w:bCs/>
        </w:rPr>
      </w:pPr>
    </w:p>
    <w:p w14:paraId="081A5AED" w14:textId="48A81078" w:rsidR="00582212" w:rsidDel="00582212" w:rsidRDefault="00582212" w:rsidP="00582212">
      <w:pPr>
        <w:rPr>
          <w:del w:id="934" w:author="Sean Joseph Hughes" w:date="2022-04-11T16:58:00Z"/>
          <w:b/>
          <w:bCs/>
        </w:rPr>
      </w:pPr>
    </w:p>
    <w:p w14:paraId="761EE7C6" w14:textId="728C9E03" w:rsidR="00582212" w:rsidDel="00582212" w:rsidRDefault="00582212" w:rsidP="00582212">
      <w:pPr>
        <w:rPr>
          <w:del w:id="935" w:author="Sean Joseph Hughes" w:date="2022-04-11T16:58:00Z"/>
          <w:b/>
          <w:bCs/>
        </w:rPr>
      </w:pPr>
    </w:p>
    <w:p w14:paraId="1AAE812E" w14:textId="1796D1CD" w:rsidR="00582212" w:rsidDel="00582212" w:rsidRDefault="00582212" w:rsidP="00582212">
      <w:pPr>
        <w:rPr>
          <w:del w:id="936" w:author="Sean Joseph Hughes" w:date="2022-04-11T16:58:00Z"/>
          <w:b/>
          <w:bCs/>
        </w:rPr>
      </w:pPr>
    </w:p>
    <w:p w14:paraId="339E8B11" w14:textId="0FFB70EE" w:rsidR="00582212" w:rsidDel="00582212" w:rsidRDefault="00582212" w:rsidP="00582212">
      <w:pPr>
        <w:rPr>
          <w:del w:id="937" w:author="Sean Joseph Hughes" w:date="2022-04-11T16:58:00Z"/>
          <w:b/>
          <w:bCs/>
        </w:rPr>
      </w:pPr>
    </w:p>
    <w:p w14:paraId="6449DE58" w14:textId="3C280A91" w:rsidR="00582212" w:rsidDel="00582212" w:rsidRDefault="00582212" w:rsidP="00582212">
      <w:pPr>
        <w:rPr>
          <w:del w:id="938" w:author="Sean Joseph Hughes" w:date="2022-04-11T16:58:00Z"/>
          <w:b/>
          <w:bCs/>
        </w:rPr>
      </w:pPr>
    </w:p>
    <w:p w14:paraId="00E3C7A4" w14:textId="672A27AD" w:rsidR="00582212" w:rsidDel="00582212" w:rsidRDefault="00582212" w:rsidP="00582212">
      <w:pPr>
        <w:rPr>
          <w:del w:id="939" w:author="Sean Joseph Hughes" w:date="2022-04-11T16:58:00Z"/>
          <w:b/>
          <w:bCs/>
        </w:rPr>
      </w:pPr>
    </w:p>
    <w:p w14:paraId="3D6E80BF" w14:textId="5741113B" w:rsidR="00582212" w:rsidDel="00582212" w:rsidRDefault="00582212" w:rsidP="00582212">
      <w:pPr>
        <w:rPr>
          <w:del w:id="940" w:author="Sean Joseph Hughes" w:date="2022-04-11T16:58:00Z"/>
          <w:b/>
          <w:bCs/>
        </w:rPr>
      </w:pPr>
    </w:p>
    <w:p w14:paraId="534DF2A2" w14:textId="6D5DFF72" w:rsidR="00582212" w:rsidRDefault="00582212" w:rsidP="00582212">
      <w:pPr>
        <w:rPr>
          <w:b/>
          <w:bCs/>
        </w:rPr>
      </w:pPr>
      <w:r>
        <w:rPr>
          <w:b/>
          <w:bCs/>
        </w:rPr>
        <w:t xml:space="preserve">Figure </w:t>
      </w:r>
      <w:ins w:id="941" w:author="Sean Joseph Hughes" w:date="2022-04-11T16:58:00Z">
        <w:r>
          <w:rPr>
            <w:b/>
            <w:bCs/>
          </w:rPr>
          <w:t>6</w:t>
        </w:r>
      </w:ins>
      <w:del w:id="942" w:author="Sean Joseph Hughes" w:date="2022-04-11T16:58:00Z">
        <w:r w:rsidDel="00582212">
          <w:rPr>
            <w:b/>
            <w:bCs/>
          </w:rPr>
          <w:delText>2</w:delText>
        </w:r>
      </w:del>
    </w:p>
    <w:p w14:paraId="70620E96" w14:textId="77777777" w:rsidR="00582212" w:rsidRDefault="00582212" w:rsidP="00582212">
      <w:pPr>
        <w:rPr>
          <w:i/>
          <w:iCs/>
        </w:rPr>
      </w:pPr>
      <w:r>
        <w:rPr>
          <w:i/>
          <w:iCs/>
        </w:rPr>
        <w:t>The distribution of influence-awareness rates in the valence IA-AMP in Experiments 2-8.</w:t>
      </w:r>
    </w:p>
    <w:p w14:paraId="7CD6733F" w14:textId="763EE829" w:rsidR="00582212" w:rsidRDefault="00582212">
      <w:pPr>
        <w:jc w:val="center"/>
        <w:rPr>
          <w:i/>
          <w:iCs/>
        </w:rPr>
        <w:pPrChange w:id="943" w:author="Sean Joseph Hughes" w:date="2022-04-11T16:58:00Z">
          <w:pPr/>
        </w:pPrChange>
      </w:pPr>
      <w:r>
        <w:rPr>
          <w:i/>
          <w:iCs/>
          <w:noProof/>
        </w:rPr>
        <w:drawing>
          <wp:inline distT="0" distB="0" distL="0" distR="0" wp14:anchorId="46EC784D" wp14:editId="78CFEA80">
            <wp:extent cx="45720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r>
        <w:rPr>
          <w:i/>
          <w:iCs/>
        </w:rPr>
        <w:t>.</w:t>
      </w:r>
    </w:p>
    <w:p w14:paraId="4A10214F" w14:textId="050D8A52" w:rsidR="00582212" w:rsidRPr="00157E02" w:rsidDel="005D04BA" w:rsidRDefault="00582212" w:rsidP="00582212">
      <w:pPr>
        <w:rPr>
          <w:del w:id="944" w:author="Sean Joseph Hughes" w:date="2022-04-12T10:36:00Z"/>
          <w:i/>
          <w:iCs/>
        </w:rPr>
      </w:pPr>
    </w:p>
    <w:p w14:paraId="14C3908C" w14:textId="738027CE" w:rsidR="00582212" w:rsidRPr="00163B51" w:rsidDel="005D04BA" w:rsidRDefault="00582212" w:rsidP="000B06F5">
      <w:pPr>
        <w:pStyle w:val="Normal1"/>
        <w:ind w:firstLine="720"/>
        <w:rPr>
          <w:del w:id="945" w:author="Sean Joseph Hughes" w:date="2022-04-12T10:37:00Z"/>
          <w:color w:val="222222"/>
          <w:highlight w:val="white"/>
          <w:lang w:val="en-US"/>
        </w:rPr>
      </w:pPr>
    </w:p>
    <w:p w14:paraId="4404F2DD" w14:textId="0AE66745" w:rsidR="00B53C37" w:rsidRPr="002622F5" w:rsidRDefault="00B53C37" w:rsidP="00B53C37">
      <w:pPr>
        <w:pStyle w:val="Heading1"/>
        <w:rPr>
          <w:lang w:val="en-US"/>
        </w:rPr>
      </w:pPr>
      <w:r w:rsidRPr="002622F5">
        <w:rPr>
          <w:lang w:val="en-US"/>
        </w:rPr>
        <w:t>General Discussion</w:t>
      </w:r>
    </w:p>
    <w:p w14:paraId="0CE5EECB" w14:textId="6D7D528D"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w:t>
      </w:r>
      <w:r w:rsidR="006B1BF2">
        <w:rPr>
          <w:highlight w:val="white"/>
          <w:lang w:val="en-US"/>
        </w:rPr>
        <w:t xml:space="preserve">extend </w:t>
      </w:r>
      <w:r w:rsidR="00A87B8C">
        <w:rPr>
          <w:highlight w:val="white"/>
          <w:lang w:val="en-US"/>
        </w:rPr>
        <w:t xml:space="preserve">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6B1BF2">
        <w:rPr>
          <w:lang w:val="en-US"/>
        </w:rPr>
        <w:t>, high</w:t>
      </w:r>
      <w:r w:rsidR="008226F7">
        <w:rPr>
          <w:lang w:val="en-US"/>
        </w:rPr>
        <w:t>-</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 xml:space="preserve">implications for </w:t>
      </w:r>
      <w:r w:rsidR="00A266D5">
        <w:rPr>
          <w:lang w:val="en-US"/>
        </w:rPr>
        <w:t xml:space="preserve">research and theorizing on </w:t>
      </w:r>
      <w:r w:rsidR="008226F7">
        <w:rPr>
          <w:lang w:val="en-US"/>
        </w:rPr>
        <w:t>the AMP.</w:t>
      </w:r>
    </w:p>
    <w:p w14:paraId="6C069871" w14:textId="77777777" w:rsidR="00B53C37" w:rsidRPr="00124669" w:rsidRDefault="00B53C37" w:rsidP="00124669">
      <w:pPr>
        <w:pStyle w:val="Heading2"/>
      </w:pPr>
      <w:r w:rsidRPr="00124669">
        <w:t>Overview of Findings</w:t>
      </w:r>
    </w:p>
    <w:p w14:paraId="6AC911BE" w14:textId="627206C0" w:rsidR="008428FA" w:rsidRDefault="008428FA" w:rsidP="00D01429">
      <w:pPr>
        <w:pStyle w:val="Normal1"/>
        <w:ind w:firstLine="720"/>
        <w:rPr>
          <w:lang w:val="en-US"/>
        </w:rPr>
      </w:pPr>
      <w:r>
        <w:rPr>
          <w:lang w:val="en-US"/>
        </w:rPr>
        <w:t>Experiment 1 began with a</w:t>
      </w:r>
      <w:r w:rsidR="00A266D5">
        <w:rPr>
          <w:lang w:val="en-US"/>
        </w:rPr>
        <w:t>n</w:t>
      </w:r>
      <w:r>
        <w:rPr>
          <w:lang w:val="en-US"/>
        </w:rPr>
        <w:t xml:space="preserve"> attempt </w:t>
      </w:r>
      <w:r w:rsidR="00A266D5">
        <w:rPr>
          <w:lang w:val="en-US"/>
        </w:rPr>
        <w:t xml:space="preserve">to replicate the finding that standard and </w:t>
      </w:r>
      <w:r>
        <w:rPr>
          <w:lang w:val="en-US"/>
        </w:rPr>
        <w:t>‘skip’ AMP</w:t>
      </w:r>
      <w:r w:rsidR="00A266D5">
        <w:rPr>
          <w:lang w:val="en-US"/>
        </w:rPr>
        <w:t xml:space="preserve"> effects do not differ</w:t>
      </w:r>
      <w:r>
        <w:rPr>
          <w:lang w:val="en-US"/>
        </w:rPr>
        <w:t xml:space="preserve">. The finding that ‘skip’ AMP effects (i.e., </w:t>
      </w:r>
      <w:r w:rsidR="003B7477">
        <w:rPr>
          <w:lang w:val="en-US"/>
        </w:rPr>
        <w:t xml:space="preserve">those </w:t>
      </w:r>
      <w:r>
        <w:rPr>
          <w:lang w:val="en-US"/>
        </w:rPr>
        <w:t xml:space="preserve">where ‘influenced’ </w:t>
      </w:r>
      <w:r>
        <w:rPr>
          <w:lang w:val="en-US"/>
        </w:rPr>
        <w:lastRenderedPageBreak/>
        <w:t xml:space="preserve">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w:t>
      </w:r>
      <w:proofErr w:type="gramStart"/>
      <w:r w:rsidR="00C66A4A">
        <w:rPr>
          <w:lang w:val="en-US"/>
        </w:rPr>
        <w:t>highly-powered</w:t>
      </w:r>
      <w:proofErr w:type="gramEnd"/>
      <w:r w:rsidR="00C66A4A">
        <w:rPr>
          <w:lang w:val="en-US"/>
        </w:rPr>
        <w:t xml:space="preserve"> </w:t>
      </w:r>
      <w:r>
        <w:rPr>
          <w:lang w:val="en-US"/>
        </w:rPr>
        <w:t xml:space="preserve">design. </w:t>
      </w:r>
      <w:r w:rsidR="00CD5403">
        <w:rPr>
          <w:lang w:val="en-US"/>
        </w:rPr>
        <w:t xml:space="preserve">Results indicated that </w:t>
      </w:r>
      <w:r w:rsidR="00A266D5">
        <w:rPr>
          <w:lang w:val="en-US"/>
        </w:rPr>
        <w:t xml:space="preserve">this </w:t>
      </w:r>
      <w:r>
        <w:rPr>
          <w:lang w:val="en-US"/>
        </w:rPr>
        <w:t>finding did not replicate</w:t>
      </w:r>
      <w:r w:rsidR="00C66A4A">
        <w:rPr>
          <w:lang w:val="en-US"/>
        </w:rPr>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w:t>
      </w:r>
      <w:proofErr w:type="gramStart"/>
      <w:r>
        <w:rPr>
          <w:lang w:val="en-US"/>
        </w:rPr>
        <w:t>this</w:t>
      </w:r>
      <w:proofErr w:type="gramEnd"/>
      <w:r>
        <w:rPr>
          <w:lang w:val="en-US"/>
        </w:rPr>
        <w:t xml:space="preserve">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lastRenderedPageBreak/>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B918C2E"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4F3E5B">
        <w:rPr>
          <w:lang w:val="en-US"/>
        </w:rPr>
        <w:t xml:space="preserve">moderated </w:t>
      </w:r>
      <w:r w:rsidR="005E710A">
        <w:rPr>
          <w:lang w:val="en-US"/>
        </w:rPr>
        <w:t>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w:t>
      </w:r>
      <w:r>
        <w:rPr>
          <w:lang w:val="en-US"/>
        </w:rPr>
        <w:lastRenderedPageBreak/>
        <w:t xml:space="preserve">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5C6C816"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 xml:space="preserve">appear to be </w:t>
      </w:r>
      <w:r w:rsidR="004F3E5B">
        <w:rPr>
          <w:lang w:val="en-US"/>
        </w:rPr>
        <w:t xml:space="preserve">moderated by </w:t>
      </w:r>
      <w:r w:rsidR="00B53C37" w:rsidRPr="002622F5">
        <w:rPr>
          <w:lang w:val="en-US"/>
        </w:rPr>
        <w:t>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4F3E5B">
        <w:rPr>
          <w:lang w:val="en-US"/>
        </w:rPr>
        <w:t xml:space="preserve">contribute most to variance in </w:t>
      </w:r>
      <w:r w:rsidR="00A5607A">
        <w:rPr>
          <w:lang w:val="en-US"/>
        </w:rPr>
        <w:t>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5C4C1CAB"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w:t>
      </w:r>
      <w:proofErr w:type="gramStart"/>
      <w:r>
        <w:rPr>
          <w:lang w:val="en-US"/>
        </w:rPr>
        <w:t>Thus</w:t>
      </w:r>
      <w:proofErr w:type="gramEnd"/>
      <w:r>
        <w:rPr>
          <w:lang w:val="en-US"/>
        </w:rPr>
        <w:t xml:space="preserve"> </w:t>
      </w:r>
      <w:r w:rsidR="00765124">
        <w:rPr>
          <w:lang w:val="en-US"/>
        </w:rPr>
        <w:t xml:space="preserve">it </w:t>
      </w:r>
      <w:r w:rsidR="004F3E5B">
        <w:rPr>
          <w:lang w:val="en-US"/>
        </w:rPr>
        <w:t xml:space="preserve">seems reasonable to suggest that </w:t>
      </w:r>
      <w:r w:rsidR="000C714F">
        <w:rPr>
          <w:lang w:val="en-US"/>
        </w:rPr>
        <w:t>AMP effect</w:t>
      </w:r>
      <w:r w:rsidR="004F3E5B">
        <w:rPr>
          <w:lang w:val="en-US"/>
        </w:rPr>
        <w:t>s</w:t>
      </w:r>
      <w:r w:rsidR="000C714F">
        <w:rPr>
          <w:lang w:val="en-US"/>
        </w:rPr>
        <w:t xml:space="preserve"> </w:t>
      </w:r>
      <w:r w:rsidR="004F3E5B">
        <w:rPr>
          <w:lang w:val="en-US"/>
        </w:rPr>
        <w:t xml:space="preserve">may </w:t>
      </w:r>
      <w:r w:rsidR="000C714F">
        <w:rPr>
          <w:lang w:val="en-US"/>
        </w:rPr>
        <w:t xml:space="preserve">not </w:t>
      </w:r>
      <w:r w:rsidR="004F3E5B">
        <w:rPr>
          <w:lang w:val="en-US"/>
        </w:rPr>
        <w:t>be ‘</w:t>
      </w:r>
      <w:r w:rsidR="000C714F">
        <w:rPr>
          <w:lang w:val="en-US"/>
        </w:rPr>
        <w:t>implicit</w:t>
      </w:r>
      <w:r w:rsidR="004F3E5B">
        <w:rPr>
          <w:lang w:val="en-US"/>
        </w:rPr>
        <w:t>’</w:t>
      </w:r>
      <w:r w:rsidR="000C714F">
        <w:rPr>
          <w:lang w:val="en-US"/>
        </w:rPr>
        <w:t xml:space="preserve"> </w:t>
      </w:r>
      <w:r w:rsidR="004F3E5B">
        <w:rPr>
          <w:lang w:val="en-US"/>
        </w:rPr>
        <w:t xml:space="preserve">in the sense of </w:t>
      </w:r>
      <w:r w:rsidR="00851F65">
        <w:rPr>
          <w:lang w:val="en-US"/>
        </w:rPr>
        <w:t>unaware</w:t>
      </w:r>
      <w:r>
        <w:rPr>
          <w:lang w:val="en-US"/>
        </w:rPr>
        <w:t xml:space="preserve">. Rather our findings </w:t>
      </w:r>
      <w:r w:rsidR="004F3E5B">
        <w:rPr>
          <w:lang w:val="en-US"/>
        </w:rPr>
        <w:t xml:space="preserve">suggest </w:t>
      </w:r>
      <w:r>
        <w:rPr>
          <w:lang w:val="en-US"/>
        </w:rPr>
        <w:t>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4F3E5B">
        <w:rPr>
          <w:lang w:val="en-US"/>
        </w:rPr>
        <w:t xml:space="preserve"> </w:t>
      </w:r>
      <w:r w:rsidR="004F3E5B">
        <w:rPr>
          <w:rStyle w:val="FootnoteReference"/>
          <w:lang w:val="en-US"/>
        </w:rPr>
        <w:footnoteReference w:id="14"/>
      </w:r>
      <w:r w:rsidR="00FB4C6E">
        <w:rPr>
          <w:lang w:val="en-US"/>
        </w:rPr>
        <w:t xml:space="preserve"> </w:t>
      </w:r>
    </w:p>
    <w:p w14:paraId="0631E140" w14:textId="77777777" w:rsidR="00C6767B" w:rsidRDefault="003C07D5" w:rsidP="00B3311A">
      <w:pPr>
        <w:pStyle w:val="Heading3"/>
        <w:rPr>
          <w:lang w:val="en-US"/>
        </w:rPr>
      </w:pPr>
      <w:r>
        <w:rPr>
          <w:lang w:val="en-US"/>
        </w:rPr>
        <w:lastRenderedPageBreak/>
        <w:t xml:space="preserve">Theoretical Implications </w:t>
      </w:r>
    </w:p>
    <w:p w14:paraId="5102311D" w14:textId="76BC5557" w:rsidR="00D36B47" w:rsidRPr="00C6767B" w:rsidRDefault="003C07D5" w:rsidP="00C6767B">
      <w:pPr>
        <w:pStyle w:val="Heading3"/>
        <w:ind w:firstLine="720"/>
        <w:rPr>
          <w:b w:val="0"/>
          <w:i w:val="0"/>
          <w:lang w:val="en-US"/>
        </w:rPr>
      </w:pPr>
      <w:r w:rsidRPr="00C6767B">
        <w:rPr>
          <w:i w:val="0"/>
          <w:lang w:val="en-US"/>
        </w:rPr>
        <w:t xml:space="preserve">Do AMP Effects Reflect </w:t>
      </w:r>
      <w:proofErr w:type="gramStart"/>
      <w:r w:rsidRPr="00C6767B">
        <w:rPr>
          <w:i w:val="0"/>
          <w:lang w:val="en-US"/>
        </w:rPr>
        <w:t>A</w:t>
      </w:r>
      <w:proofErr w:type="gramEnd"/>
      <w:r w:rsidRPr="00C6767B">
        <w:rPr>
          <w:i w:val="0"/>
          <w:lang w:val="en-US"/>
        </w:rPr>
        <w:t xml:space="preserve">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w:t>
      </w:r>
      <w:proofErr w:type="gramStart"/>
      <w:r w:rsidR="00D05C41" w:rsidRPr="00C6767B">
        <w:rPr>
          <w:b w:val="0"/>
          <w:bCs/>
          <w:i w:val="0"/>
          <w:lang w:val="en-US"/>
        </w:rPr>
        <w:t>far</w:t>
      </w:r>
      <w:proofErr w:type="gramEnd"/>
      <w:r w:rsidR="00D05C41" w:rsidRPr="00C6767B">
        <w:rPr>
          <w:b w:val="0"/>
          <w:bCs/>
          <w:i w:val="0"/>
          <w:lang w:val="en-US"/>
        </w:rPr>
        <w:t xml:space="preserve">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Clore,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4F3E5B">
        <w:rPr>
          <w:b w:val="0"/>
          <w:i w:val="0"/>
          <w:lang w:val="en-US"/>
        </w:rPr>
        <w:t xml:space="preserve">a </w:t>
      </w:r>
      <w:r w:rsidR="00B53C37" w:rsidRPr="00C6767B">
        <w:rPr>
          <w:b w:val="0"/>
          <w:i w:val="0"/>
          <w:lang w:val="en-US"/>
        </w:rPr>
        <w:t xml:space="preserve">reviewer </w:t>
      </w:r>
      <w:r w:rsidR="00B32380" w:rsidRPr="00C6767B">
        <w:rPr>
          <w:b w:val="0"/>
          <w:i w:val="0"/>
          <w:lang w:val="en-US"/>
        </w:rPr>
        <w:t xml:space="preserve">of this </w:t>
      </w:r>
      <w:r w:rsidR="004F3E5B">
        <w:rPr>
          <w:b w:val="0"/>
          <w:i w:val="0"/>
          <w:lang w:val="en-US"/>
        </w:rPr>
        <w:t xml:space="preserve">paper </w:t>
      </w:r>
      <w:r w:rsidR="00B53C37" w:rsidRPr="00C6767B">
        <w:rPr>
          <w:b w:val="0"/>
          <w:i w:val="0"/>
          <w:lang w:val="en-US"/>
        </w:rPr>
        <w:t xml:space="preserve">noted, misattribution </w:t>
      </w:r>
      <w:proofErr w:type="gramStart"/>
      <w:r w:rsidR="00B53C37" w:rsidRPr="00C6767B">
        <w:rPr>
          <w:b w:val="0"/>
          <w:i w:val="0"/>
          <w:lang w:val="en-US"/>
        </w:rPr>
        <w:t>by definition cannot</w:t>
      </w:r>
      <w:proofErr w:type="gramEnd"/>
      <w:r w:rsidR="00B53C37" w:rsidRPr="00C6767B">
        <w:rPr>
          <w:b w:val="0"/>
          <w:i w:val="0"/>
          <w:lang w:val="en-US"/>
        </w:rPr>
        <w:t xml:space="preserve">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7434A754" w:rsidR="00B53C37" w:rsidRPr="00D76784" w:rsidRDefault="00B53C37" w:rsidP="00325BE9">
      <w:pPr>
        <w:pStyle w:val="Normal1"/>
        <w:ind w:firstLine="720"/>
        <w:rPr>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8942E8">
        <w:rPr>
          <w:lang w:val="en-US"/>
        </w:rPr>
        <w:t>O</w:t>
      </w:r>
      <w:r w:rsidR="0030113F">
        <w:rPr>
          <w:lang w:val="en-US"/>
        </w:rPr>
        <w:t xml:space="preserve">ur findings with prospective measures in Experiments 7-8 would </w:t>
      </w:r>
      <w:r w:rsidR="008942E8">
        <w:rPr>
          <w:lang w:val="en-US"/>
        </w:rPr>
        <w:t xml:space="preserve">also </w:t>
      </w:r>
      <w:r w:rsidR="0030113F">
        <w:rPr>
          <w:lang w:val="en-US"/>
        </w:rPr>
        <w:t xml:space="preserve">require people to not only be aware of misattribution but be able to predict that it is going to occur even before a target is evaluated or a target stimulus is even presented. </w:t>
      </w:r>
      <w:r w:rsidR="00A97CAA">
        <w:rPr>
          <w:lang w:val="en-US"/>
        </w:rPr>
        <w:t xml:space="preserve">Although this idea runs </w:t>
      </w:r>
      <w:r w:rsidRPr="002622F5">
        <w:rPr>
          <w:lang w:val="en-US"/>
        </w:rPr>
        <w:t>contrary to how misattribution is traditionally defined (Schwarz &amp; Clore, 1983)</w:t>
      </w:r>
      <w:r w:rsidR="00A97CAA">
        <w:rPr>
          <w:lang w:val="en-US"/>
        </w:rPr>
        <w:t xml:space="preserve"> it is possible</w:t>
      </w:r>
      <w:r w:rsidR="00D53ED2">
        <w:rPr>
          <w:lang w:val="en-US"/>
        </w:rPr>
        <w:t xml:space="preserve">. For instance, </w:t>
      </w:r>
      <w:r w:rsidR="004F3E5B">
        <w:rPr>
          <w:lang w:val="en-US"/>
        </w:rPr>
        <w:t xml:space="preserve">a </w:t>
      </w:r>
      <w:r w:rsidR="00D53ED2">
        <w:rPr>
          <w:lang w:val="en-US"/>
        </w:rPr>
        <w:t xml:space="preserve">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w:t>
      </w:r>
      <w:proofErr w:type="gramStart"/>
      <w:r w:rsidR="00D53ED2">
        <w:rPr>
          <w:lang w:val="en-US"/>
        </w:rPr>
        <w:t xml:space="preserve">- by definition </w:t>
      </w:r>
      <w:r w:rsidR="00A97CAA">
        <w:rPr>
          <w:lang w:val="en-US"/>
        </w:rPr>
        <w:t>-</w:t>
      </w:r>
      <w:r w:rsidR="00D53ED2">
        <w:rPr>
          <w:lang w:val="en-US"/>
        </w:rPr>
        <w:t xml:space="preserve"> mistakes</w:t>
      </w:r>
      <w:proofErr w:type="gramEnd"/>
      <w:r w:rsidR="00D53ED2">
        <w:rPr>
          <w:lang w:val="en-US"/>
        </w:rPr>
        <w:t xml:space="preserve">.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45EE9066" w:rsidR="00B53C37" w:rsidRDefault="00B53C37" w:rsidP="00B53C37">
      <w:pPr>
        <w:pStyle w:val="Normal1"/>
        <w:ind w:firstLine="720"/>
        <w:rPr>
          <w:lang w:val="en-US"/>
        </w:rPr>
      </w:pPr>
      <w:r w:rsidRPr="002622F5">
        <w:rPr>
          <w:lang w:val="en-US"/>
        </w:rPr>
        <w:lastRenderedPageBreak/>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w:t>
      </w:r>
      <w:proofErr w:type="gramStart"/>
      <w:r w:rsidRPr="002622F5">
        <w:rPr>
          <w:lang w:val="en-US"/>
        </w:rPr>
        <w:t>a number of</w:t>
      </w:r>
      <w:proofErr w:type="gramEnd"/>
      <w:r w:rsidRPr="002622F5">
        <w:rPr>
          <w:lang w:val="en-US"/>
        </w:rPr>
        <w:t xml:space="preserve">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w:t>
      </w:r>
    </w:p>
    <w:p w14:paraId="253787FD" w14:textId="161BB7CC"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w:t>
      </w:r>
      <w:r w:rsidR="008942E8">
        <w:rPr>
          <w:lang w:val="en-US"/>
        </w:rPr>
        <w:t xml:space="preserve">alternative </w:t>
      </w:r>
      <w:r w:rsidR="008337EE" w:rsidRPr="008337EE">
        <w:rPr>
          <w:lang w:val="en-US"/>
        </w:rPr>
        <w:t xml:space="preserve">theoretical </w:t>
      </w:r>
      <w:r w:rsidR="008942E8">
        <w:rPr>
          <w:lang w:val="en-US"/>
        </w:rPr>
        <w:t xml:space="preserve">accounts of </w:t>
      </w:r>
      <w:r w:rsidR="008337EE" w:rsidRPr="008337EE">
        <w:rPr>
          <w:lang w:val="en-US"/>
        </w:rPr>
        <w:t xml:space="preserve">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w:t>
      </w:r>
      <w:r w:rsidR="00645A26">
        <w:rPr>
          <w:lang w:val="en-US"/>
        </w:rPr>
        <w:t>1</w:t>
      </w:r>
      <w:r w:rsidR="008337EE" w:rsidRPr="008337EE">
        <w:rPr>
          <w:lang w:val="en-US"/>
        </w:rPr>
        <w:t xml:space="preserve">-6 (i.e., </w:t>
      </w:r>
      <w:r w:rsidR="00BC3BBB">
        <w:rPr>
          <w:lang w:val="en-US"/>
        </w:rPr>
        <w:t xml:space="preserve">before or </w:t>
      </w:r>
      <w:r w:rsidR="008337EE" w:rsidRPr="008337EE">
        <w:rPr>
          <w:lang w:val="en-US"/>
        </w:rPr>
        <w:t>after they emitted a</w:t>
      </w:r>
      <w:r w:rsidR="00645A26">
        <w:rPr>
          <w:lang w:val="en-US"/>
        </w:rPr>
        <w:t>n evaluative</w:t>
      </w:r>
      <w:r w:rsidR="008337EE" w:rsidRPr="008337EE">
        <w:rPr>
          <w:lang w:val="en-US"/>
        </w:rPr>
        <w:t xml:space="preserve"> response on each trial</w:t>
      </w:r>
      <w:r w:rsidR="00BC3BBB">
        <w:rPr>
          <w:lang w:val="en-US"/>
        </w:rPr>
        <w:t xml:space="preserve"> in Experiments 2-8</w:t>
      </w:r>
      <w:r w:rsidR="00645A26">
        <w:rPr>
          <w:lang w:val="en-US"/>
        </w:rPr>
        <w:t>, or in lieu of an evaluative response</w:t>
      </w:r>
      <w:r w:rsidR="00BC3BBB">
        <w:rPr>
          <w:lang w:val="en-US"/>
        </w:rPr>
        <w:t xml:space="preserve"> in Experiment 1</w:t>
      </w:r>
      <w:r w:rsidR="008337EE" w:rsidRPr="008337EE">
        <w:rPr>
          <w:lang w:val="en-US"/>
        </w:rPr>
        <w:t xml:space="preserve">), participants </w:t>
      </w:r>
      <w:r w:rsidR="008337EE" w:rsidRPr="008337EE">
        <w:rPr>
          <w:lang w:val="en-US"/>
        </w:rPr>
        <w:lastRenderedPageBreak/>
        <w:t xml:space="preserve">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w:t>
      </w:r>
      <w:proofErr w:type="gramStart"/>
      <w:r w:rsidR="008337EE">
        <w:rPr>
          <w:lang w:val="en-US"/>
        </w:rPr>
        <w:t xml:space="preserve">research </w:t>
      </w:r>
      <w:r w:rsidR="00BA79D4">
        <w:rPr>
          <w:lang w:val="en-US"/>
        </w:rPr>
        <w:t>in particular</w:t>
      </w:r>
      <w:proofErr w:type="gramEnd"/>
      <w:r w:rsidR="00BA79D4">
        <w:rPr>
          <w:lang w:val="en-US"/>
        </w:rPr>
        <w:t xml:space="preserve"> </w:t>
      </w:r>
      <w:r w:rsidR="008337EE">
        <w:rPr>
          <w:lang w:val="en-US"/>
        </w:rPr>
        <w:t xml:space="preserve">(De Houwer, 2018). </w:t>
      </w:r>
      <w:r w:rsidR="00645A26">
        <w:rPr>
          <w:lang w:val="en-US"/>
        </w:rPr>
        <w:t>It’s important to note that i</w:t>
      </w:r>
      <w:r w:rsidR="00505A45">
        <w:rPr>
          <w:lang w:val="en-US"/>
        </w:rPr>
        <w:t>f one accept</w:t>
      </w:r>
      <w:r w:rsidR="00FF0C4D">
        <w:rPr>
          <w:lang w:val="en-US"/>
        </w:rPr>
        <w:t>s</w:t>
      </w:r>
      <w:r w:rsidR="00505A45">
        <w:rPr>
          <w:lang w:val="en-US"/>
        </w:rPr>
        <w:t xml:space="preserve"> </w:t>
      </w:r>
      <w:r w:rsidR="00AF539F">
        <w:rPr>
          <w:lang w:val="en-US"/>
        </w:rPr>
        <w:t xml:space="preserve">this </w:t>
      </w:r>
      <w:proofErr w:type="gramStart"/>
      <w:r w:rsidR="00AF539F">
        <w:rPr>
          <w:lang w:val="en-US"/>
        </w:rPr>
        <w:t>account</w:t>
      </w:r>
      <w:proofErr w:type="gramEnd"/>
      <w:r w:rsidR="00505A45">
        <w:rPr>
          <w:lang w:val="en-US"/>
        </w:rPr>
        <w:t xml:space="preserve"> it necessarily </w:t>
      </w:r>
      <w:r w:rsidR="00E43197">
        <w:rPr>
          <w:lang w:val="en-US"/>
        </w:rPr>
        <w:t xml:space="preserve">also </w:t>
      </w:r>
      <w:r w:rsidR="00505A45">
        <w:rPr>
          <w:lang w:val="en-US"/>
        </w:rPr>
        <w:t>appl</w:t>
      </w:r>
      <w:r w:rsidR="00FF0C4D">
        <w:rPr>
          <w:lang w:val="en-US"/>
        </w:rPr>
        <w:t xml:space="preserve">ies </w:t>
      </w:r>
      <w:r w:rsidR="00D548C6">
        <w:rPr>
          <w:lang w:val="en-US"/>
        </w:rPr>
        <w:t xml:space="preserve">to </w:t>
      </w:r>
      <w:r w:rsidR="00505A45">
        <w:rPr>
          <w:lang w:val="en-US"/>
        </w:rPr>
        <w:t xml:space="preserve">the original study that is cited as providing evidence that AMP effects </w:t>
      </w:r>
      <w:r w:rsidR="00D548C6">
        <w:rPr>
          <w:lang w:val="en-US"/>
        </w:rPr>
        <w:t>are un</w:t>
      </w:r>
      <w:r w:rsidR="00505A45">
        <w:rPr>
          <w:lang w:val="en-US"/>
        </w:rPr>
        <w:t>aware (</w:t>
      </w:r>
      <w:r w:rsidR="00D548C6">
        <w:rPr>
          <w:lang w:val="en-US"/>
        </w:rPr>
        <w:t xml:space="preserve">i.e., </w:t>
      </w:r>
      <w:r w:rsidR="00505A45">
        <w:rPr>
          <w:lang w:val="en-US"/>
        </w:rPr>
        <w:t>Payne et al. 2013, Experiment 3)</w:t>
      </w:r>
      <w:r w:rsidR="00AF539F">
        <w:rPr>
          <w:lang w:val="en-US"/>
        </w:rPr>
        <w:t xml:space="preserve">. That is, this </w:t>
      </w:r>
      <w:r w:rsidR="005F3C1F">
        <w:rPr>
          <w:lang w:val="en-US"/>
        </w:rPr>
        <w:t>account does not argue that AMP effects are in fact unaware, but rather than the evidence to date cannot answer this question. As such, the key implication of this account is congruent with our own account: that this is little evidence supporting the claim that the AMP is unaware.</w:t>
      </w:r>
      <w:r w:rsidR="00F7463A">
        <w:rPr>
          <w:lang w:val="en-US"/>
        </w:rPr>
        <w:t xml:space="preserve"> Regardless, it is important to acknowledge that this account cannot </w:t>
      </w:r>
      <w:r w:rsidR="00E00ACA">
        <w:rPr>
          <w:lang w:val="en-US"/>
        </w:rPr>
        <w:t xml:space="preserve">easily </w:t>
      </w:r>
      <w:r w:rsidR="00F7463A">
        <w:rPr>
          <w:lang w:val="en-US"/>
        </w:rPr>
        <w:lastRenderedPageBreak/>
        <w:t xml:space="preserve">account for the results of Experiment 8, where participants were asked to report whether </w:t>
      </w:r>
      <w:r w:rsidR="00E00ACA">
        <w:rPr>
          <w:lang w:val="en-US"/>
        </w:rPr>
        <w:t>the prime stimulus is likely to influence their later evaluation of the target stimulus, given that this rating was provided before the target stimulus was presented or an evaluation of it was given.</w:t>
      </w:r>
    </w:p>
    <w:p w14:paraId="40FE8436" w14:textId="5A3BA6A0" w:rsidR="00B52CB1" w:rsidRDefault="00AC786A" w:rsidP="0097325F">
      <w:pPr>
        <w:pStyle w:val="Normal1"/>
        <w:ind w:firstLine="720"/>
        <w:rPr>
          <w:lang w:val="en-US"/>
        </w:rPr>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w:t>
      </w:r>
      <w:r w:rsidR="006B0A1D">
        <w:t xml:space="preserve">would be </w:t>
      </w:r>
      <w:r>
        <w:t>a by-product or corollary of attitude strength rather than the main factor driving AMP effects.</w:t>
      </w:r>
      <w:r w:rsidR="006B0A1D">
        <w:t xml:space="preserve"> </w:t>
      </w:r>
      <w:r w:rsidR="00326DCF">
        <w:t xml:space="preserve">This implications of this account for what we should conclude about whether AMP effects are unaware could be one of two options. The first possibility is that </w:t>
      </w:r>
      <w:r w:rsidR="006B0A1D">
        <w:t xml:space="preserve">this </w:t>
      </w:r>
      <w:r w:rsidR="00326DCF">
        <w:t xml:space="preserve">issue also </w:t>
      </w:r>
      <w:r w:rsidR="006B0A1D">
        <w:t>appl</w:t>
      </w:r>
      <w:r w:rsidR="00326DCF">
        <w:t>ies</w:t>
      </w:r>
      <w:r w:rsidR="006B0A1D">
        <w:t xml:space="preserve"> to the evidence presented by Payne et al. (2013, Experiment 3</w:t>
      </w:r>
      <w:r w:rsidR="00326DCF">
        <w:t xml:space="preserve">). For example, perhaps </w:t>
      </w:r>
      <w:r w:rsidR="006B0A1D">
        <w:t>the decision to skip highly influence</w:t>
      </w:r>
      <w:r w:rsidR="00326DCF">
        <w:t>d</w:t>
      </w:r>
      <w:r w:rsidR="006B0A1D">
        <w:t xml:space="preserve"> trials would also be a corollary of the evaluation</w:t>
      </w:r>
      <w:r w:rsidR="00326DCF">
        <w:t>. In this case, t</w:t>
      </w:r>
      <w:r w:rsidR="006B0A1D">
        <w:t xml:space="preserve">his would </w:t>
      </w:r>
      <w:r w:rsidR="00326DCF">
        <w:t xml:space="preserve">again </w:t>
      </w:r>
      <w:r w:rsidR="006B0A1D">
        <w:t xml:space="preserve">remove </w:t>
      </w:r>
      <w:r w:rsidR="00242D60">
        <w:t xml:space="preserve">the evidence both for and against the </w:t>
      </w:r>
      <w:r w:rsidR="0044610A">
        <w:t>claim that the AMP</w:t>
      </w:r>
      <w:r w:rsidR="00242D60">
        <w:t xml:space="preserve"> </w:t>
      </w:r>
      <w:r w:rsidR="0044610A">
        <w:t xml:space="preserve">is </w:t>
      </w:r>
      <w:r w:rsidR="00242D60">
        <w:t>unaware</w:t>
      </w:r>
      <w:r w:rsidR="0044610A">
        <w:t>, leaving this core claim unsupported</w:t>
      </w:r>
      <w:r w:rsidR="00242D60">
        <w:t>.</w:t>
      </w:r>
      <w:r w:rsidR="00EF037D">
        <w:t xml:space="preserve"> The second possibility is that this issue does not apply to the Skip-AMP paradigm employed by Payne et al. (2013, Experiment 2), perhaps because this paradigm does not ask participants to report any evaluation they may have if they were influenced by the prime. However, in this case</w:t>
      </w:r>
      <w:r w:rsidR="00C01F8E">
        <w:t>,</w:t>
      </w:r>
      <w:r w:rsidR="00EF037D">
        <w:t xml:space="preserve"> then </w:t>
      </w:r>
      <w:r w:rsidR="00C01F8E">
        <w:t xml:space="preserve">this issue </w:t>
      </w:r>
      <w:r w:rsidR="00EF037D">
        <w:t xml:space="preserve">also does not apply to our </w:t>
      </w:r>
      <w:r w:rsidR="00B6587B">
        <w:t xml:space="preserve">failed </w:t>
      </w:r>
      <w:r w:rsidR="00EF037D">
        <w:t xml:space="preserve">replication </w:t>
      </w:r>
      <w:r w:rsidR="00C01F8E">
        <w:t xml:space="preserve">of Payne et al.’s study </w:t>
      </w:r>
      <w:r w:rsidR="00EF037D">
        <w:t>in Experiment 1</w:t>
      </w:r>
      <w:r w:rsidR="005A4B66">
        <w:t xml:space="preserve">. </w:t>
      </w:r>
      <w:r w:rsidR="00EF1968">
        <w:t>As such, regardless of the theoretical account</w:t>
      </w:r>
      <w:r w:rsidR="00CA0CAB">
        <w:t xml:space="preserve"> one adopts</w:t>
      </w:r>
      <w:r w:rsidR="00EF1968">
        <w:t xml:space="preserve">, there is reason to doubt that there is firm evidence that AMP effects are unaware. </w:t>
      </w:r>
      <w:r w:rsidR="007871E7">
        <w:t>Regardless of which theoretical account one advocates 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w:t>
      </w:r>
      <w:r w:rsidR="0097325F">
        <w:rPr>
          <w:lang w:val="en-US"/>
        </w:rPr>
        <w:lastRenderedPageBreak/>
        <w:t xml:space="preserve">AMP effects </w:t>
      </w:r>
      <w:r w:rsidR="0097325F">
        <w:t>and highlight</w:t>
      </w:r>
      <w:r w:rsidR="00607450">
        <w:t xml:space="preserve"> the need for more elaborated consideration of the role and nature of awareness within the </w:t>
      </w:r>
      <w:r w:rsidR="008942E8">
        <w:t>task</w:t>
      </w:r>
      <w:r w:rsidR="00B52CB1">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w:t>
      </w:r>
      <w:proofErr w:type="gramStart"/>
      <w:r w:rsidR="00B53C37" w:rsidRPr="002622F5">
        <w:rPr>
          <w:lang w:val="en-US"/>
        </w:rPr>
        <w:t>similar to</w:t>
      </w:r>
      <w:proofErr w:type="gramEnd"/>
      <w:r w:rsidR="00B53C37" w:rsidRPr="002622F5">
        <w:rPr>
          <w:lang w:val="en-US"/>
        </w:rPr>
        <w:t xml:space="preserve">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5"/>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213B1C8C" w:rsidR="00B53C37" w:rsidRDefault="00B53C37" w:rsidP="00B53C37">
      <w:pPr>
        <w:pStyle w:val="Normal1"/>
        <w:ind w:firstLine="720"/>
        <w:rPr>
          <w:ins w:id="946" w:author="Sean Joseph Hughes" w:date="2022-04-11T15:45:00Z"/>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57EADFF7" w14:textId="3D3E3823" w:rsidR="00697BA8" w:rsidRPr="00732423" w:rsidRDefault="00697BA8" w:rsidP="00697BA8">
      <w:pPr>
        <w:pStyle w:val="Normal1"/>
        <w:rPr>
          <w:ins w:id="947" w:author="Sean Joseph Hughes" w:date="2022-04-11T15:46:00Z"/>
          <w:b/>
          <w:bCs/>
          <w:i/>
          <w:iCs/>
          <w:color w:val="4F81BD" w:themeColor="accent1"/>
          <w:lang w:val="en-US"/>
          <w:rPrChange w:id="948" w:author="Sean Joseph Hughes" w:date="2022-04-11T16:24:00Z">
            <w:rPr>
              <w:ins w:id="949" w:author="Sean Joseph Hughes" w:date="2022-04-11T15:46:00Z"/>
              <w:lang w:val="en-US"/>
            </w:rPr>
          </w:rPrChange>
        </w:rPr>
      </w:pPr>
      <w:bookmarkStart w:id="950" w:name="_Hlk100655213"/>
      <w:bookmarkStart w:id="951" w:name="_Hlk100586706"/>
      <w:ins w:id="952" w:author="Sean Joseph Hughes" w:date="2022-04-11T15:46:00Z">
        <w:r w:rsidRPr="00732423">
          <w:rPr>
            <w:b/>
            <w:bCs/>
            <w:i/>
            <w:iCs/>
            <w:color w:val="4F81BD" w:themeColor="accent1"/>
            <w:lang w:val="en-US"/>
            <w:rPrChange w:id="953" w:author="Sean Joseph Hughes" w:date="2022-04-11T16:24:00Z">
              <w:rPr>
                <w:lang w:val="en-US"/>
              </w:rPr>
            </w:rPrChange>
          </w:rPr>
          <w:t xml:space="preserve">Exploring The </w:t>
        </w:r>
      </w:ins>
      <w:ins w:id="954" w:author="Sean Joseph Hughes" w:date="2022-04-11T16:25:00Z">
        <w:r w:rsidR="00732423">
          <w:rPr>
            <w:b/>
            <w:bCs/>
            <w:i/>
            <w:iCs/>
            <w:color w:val="4F81BD" w:themeColor="accent1"/>
            <w:lang w:val="en-US"/>
          </w:rPr>
          <w:t xml:space="preserve">(Interactive) </w:t>
        </w:r>
      </w:ins>
      <w:ins w:id="955" w:author="Sean Joseph Hughes" w:date="2022-04-11T15:46:00Z">
        <w:r w:rsidRPr="00732423">
          <w:rPr>
            <w:b/>
            <w:bCs/>
            <w:i/>
            <w:iCs/>
            <w:color w:val="4F81BD" w:themeColor="accent1"/>
            <w:lang w:val="en-US"/>
            <w:rPrChange w:id="956" w:author="Sean Joseph Hughes" w:date="2022-04-11T16:24:00Z">
              <w:rPr>
                <w:lang w:val="en-US"/>
              </w:rPr>
            </w:rPrChange>
          </w:rPr>
          <w:t>Role of Automaticity Conditions Within the AMP</w:t>
        </w:r>
      </w:ins>
    </w:p>
    <w:p w14:paraId="351991A2" w14:textId="47F1EBA5" w:rsidR="009A6956" w:rsidRDefault="00D705C2">
      <w:pPr>
        <w:pStyle w:val="Normal1"/>
        <w:rPr>
          <w:ins w:id="957" w:author="Sean Joseph Hughes" w:date="2022-04-11T16:29:00Z"/>
          <w:color w:val="4F81BD" w:themeColor="accent1"/>
          <w:lang w:val="en-US"/>
        </w:rPr>
      </w:pPr>
      <w:bookmarkStart w:id="958" w:name="_Hlk100587352"/>
      <w:bookmarkEnd w:id="950"/>
      <w:ins w:id="959" w:author="Sean Joseph Hughes" w:date="2022-04-11T15:46:00Z">
        <w:r w:rsidRPr="00732423">
          <w:rPr>
            <w:color w:val="4F81BD" w:themeColor="accent1"/>
            <w:lang w:val="en-US"/>
            <w:rPrChange w:id="960" w:author="Sean Joseph Hughes" w:date="2022-04-11T16:24:00Z">
              <w:rPr>
                <w:lang w:val="en-US"/>
              </w:rPr>
            </w:rPrChange>
          </w:rPr>
          <w:tab/>
        </w:r>
      </w:ins>
      <w:ins w:id="961" w:author="Sean Joseph Hughes" w:date="2022-04-11T16:18:00Z">
        <w:r w:rsidR="00827DD0" w:rsidRPr="00732423">
          <w:rPr>
            <w:color w:val="4F81BD" w:themeColor="accent1"/>
            <w:lang w:val="en-US"/>
            <w:rPrChange w:id="962" w:author="Sean Joseph Hughes" w:date="2022-04-11T16:24:00Z">
              <w:rPr>
                <w:lang w:val="en-US"/>
              </w:rPr>
            </w:rPrChange>
          </w:rPr>
          <w:t xml:space="preserve">Our work focused on one </w:t>
        </w:r>
        <w:proofErr w:type="gramStart"/>
        <w:r w:rsidR="00827DD0" w:rsidRPr="00732423">
          <w:rPr>
            <w:color w:val="4F81BD" w:themeColor="accent1"/>
            <w:lang w:val="en-US"/>
            <w:rPrChange w:id="963" w:author="Sean Joseph Hughes" w:date="2022-04-11T16:24:00Z">
              <w:rPr>
                <w:lang w:val="en-US"/>
              </w:rPr>
            </w:rPrChange>
          </w:rPr>
          <w:t>particular automaticity</w:t>
        </w:r>
        <w:proofErr w:type="gramEnd"/>
        <w:r w:rsidR="00827DD0" w:rsidRPr="00732423">
          <w:rPr>
            <w:color w:val="4F81BD" w:themeColor="accent1"/>
            <w:lang w:val="en-US"/>
            <w:rPrChange w:id="964" w:author="Sean Joseph Hughes" w:date="2022-04-11T16:24:00Z">
              <w:rPr>
                <w:lang w:val="en-US"/>
              </w:rPr>
            </w:rPrChange>
          </w:rPr>
          <w:t xml:space="preserve"> condition (awareness), and one particular sub-type of awareness (influence awareness). </w:t>
        </w:r>
      </w:ins>
      <w:ins w:id="965" w:author="Sean Joseph Hughes" w:date="2022-04-11T16:29:00Z">
        <w:r w:rsidR="009A6956">
          <w:rPr>
            <w:color w:val="4F81BD" w:themeColor="accent1"/>
            <w:lang w:val="en-US"/>
          </w:rPr>
          <w:t xml:space="preserve">It would be interesting to explore </w:t>
        </w:r>
      </w:ins>
      <w:ins w:id="966" w:author="Sean Joseph Hughes" w:date="2022-04-11T16:32:00Z">
        <w:r w:rsidR="00D756CD">
          <w:rPr>
            <w:color w:val="4F81BD" w:themeColor="accent1"/>
            <w:lang w:val="en-US"/>
          </w:rPr>
          <w:t xml:space="preserve">if other </w:t>
        </w:r>
      </w:ins>
      <w:ins w:id="967" w:author="Sean Joseph Hughes" w:date="2022-04-11T16:30:00Z">
        <w:r w:rsidR="009A6956">
          <w:rPr>
            <w:color w:val="4F81BD" w:themeColor="accent1"/>
            <w:lang w:val="en-US"/>
          </w:rPr>
          <w:t xml:space="preserve">types of awareness </w:t>
        </w:r>
      </w:ins>
      <w:ins w:id="968" w:author="Sean Joseph Hughes" w:date="2022-04-11T16:32:00Z">
        <w:r w:rsidR="00D756CD">
          <w:rPr>
            <w:color w:val="4F81BD" w:themeColor="accent1"/>
            <w:lang w:val="en-US"/>
          </w:rPr>
          <w:t>also impact AMP effects in the way that influence awareness does</w:t>
        </w:r>
      </w:ins>
      <w:ins w:id="969" w:author="Sean Joseph Hughes" w:date="2022-04-11T16:30:00Z">
        <w:r w:rsidR="009A6956">
          <w:rPr>
            <w:color w:val="4F81BD" w:themeColor="accent1"/>
            <w:lang w:val="en-US"/>
          </w:rPr>
          <w:t xml:space="preserve">. For instance, </w:t>
        </w:r>
      </w:ins>
      <w:ins w:id="970" w:author="Sean Joseph Hughes" w:date="2022-04-11T16:33:00Z">
        <w:r w:rsidR="00D756CD">
          <w:rPr>
            <w:color w:val="4F81BD" w:themeColor="accent1"/>
            <w:lang w:val="en-US"/>
          </w:rPr>
          <w:t xml:space="preserve">are </w:t>
        </w:r>
      </w:ins>
      <w:ins w:id="971" w:author="Sean Joseph Hughes" w:date="2022-04-11T16:30:00Z">
        <w:r w:rsidR="009A6956">
          <w:rPr>
            <w:color w:val="4F81BD" w:themeColor="accent1"/>
            <w:lang w:val="en-US"/>
          </w:rPr>
          <w:t xml:space="preserve">AMP effects are moderated by </w:t>
        </w:r>
      </w:ins>
      <w:ins w:id="972" w:author="Sean Joseph Hughes" w:date="2022-04-11T16:29:00Z">
        <w:r w:rsidR="009A6956" w:rsidRPr="009A6956">
          <w:rPr>
            <w:color w:val="4F81BD" w:themeColor="accent1"/>
            <w:lang w:val="en-US"/>
          </w:rPr>
          <w:t xml:space="preserve">a participant’s </w:t>
        </w:r>
      </w:ins>
      <w:ins w:id="973" w:author="Sean Joseph Hughes" w:date="2022-04-11T16:31:00Z">
        <w:r w:rsidR="009A6956">
          <w:rPr>
            <w:color w:val="4F81BD" w:themeColor="accent1"/>
            <w:lang w:val="en-US"/>
          </w:rPr>
          <w:t xml:space="preserve">awareness of the content under investigation </w:t>
        </w:r>
      </w:ins>
      <w:ins w:id="974" w:author="Sean Joseph Hughes" w:date="2022-04-11T16:29:00Z">
        <w:r w:rsidR="009A6956" w:rsidRPr="009A6956">
          <w:rPr>
            <w:color w:val="4F81BD" w:themeColor="accent1"/>
            <w:lang w:val="en-US"/>
          </w:rPr>
          <w:t xml:space="preserve">(i.e., </w:t>
        </w:r>
      </w:ins>
      <w:ins w:id="975" w:author="Sean Joseph Hughes" w:date="2022-04-11T16:33:00Z">
        <w:r w:rsidR="00D756CD">
          <w:rPr>
            <w:color w:val="4F81BD" w:themeColor="accent1"/>
            <w:lang w:val="en-US"/>
          </w:rPr>
          <w:t xml:space="preserve">that </w:t>
        </w:r>
      </w:ins>
      <w:ins w:id="976" w:author="Sean Joseph Hughes" w:date="2022-04-11T16:29:00Z">
        <w:r w:rsidR="009A6956" w:rsidRPr="009A6956">
          <w:rPr>
            <w:color w:val="4F81BD" w:themeColor="accent1"/>
            <w:lang w:val="en-US"/>
          </w:rPr>
          <w:t xml:space="preserve">they have an automatic evaluative preference for one group over another). </w:t>
        </w:r>
      </w:ins>
      <w:ins w:id="977" w:author="Sean Joseph Hughes" w:date="2022-04-11T16:31:00Z">
        <w:r w:rsidR="009A6956">
          <w:rPr>
            <w:color w:val="4F81BD" w:themeColor="accent1"/>
            <w:lang w:val="en-US"/>
          </w:rPr>
          <w:t xml:space="preserve">Or their awareness of how their </w:t>
        </w:r>
      </w:ins>
      <w:ins w:id="978" w:author="Sean Joseph Hughes" w:date="2022-04-11T16:29:00Z">
        <w:r w:rsidR="009A6956" w:rsidRPr="009A6956">
          <w:rPr>
            <w:color w:val="4F81BD" w:themeColor="accent1"/>
            <w:lang w:val="en-US"/>
          </w:rPr>
          <w:t xml:space="preserve">automatic </w:t>
        </w:r>
      </w:ins>
      <w:ins w:id="979" w:author="Sean Joseph Hughes" w:date="2022-04-11T16:31:00Z">
        <w:r w:rsidR="00D756CD">
          <w:rPr>
            <w:color w:val="4F81BD" w:themeColor="accent1"/>
            <w:lang w:val="en-US"/>
          </w:rPr>
          <w:t xml:space="preserve">content </w:t>
        </w:r>
      </w:ins>
      <w:ins w:id="980" w:author="Sean Joseph Hughes" w:date="2022-04-11T16:29:00Z">
        <w:r w:rsidR="009A6956" w:rsidRPr="009A6956">
          <w:rPr>
            <w:color w:val="4F81BD" w:themeColor="accent1"/>
            <w:lang w:val="en-US"/>
          </w:rPr>
          <w:t xml:space="preserve">is being assessed </w:t>
        </w:r>
      </w:ins>
      <w:ins w:id="981" w:author="Sean Joseph Hughes" w:date="2022-04-11T16:33:00Z">
        <w:r w:rsidR="00D756CD">
          <w:rPr>
            <w:color w:val="4F81BD" w:themeColor="accent1"/>
            <w:lang w:val="en-US"/>
          </w:rPr>
          <w:t xml:space="preserve">by the task </w:t>
        </w:r>
      </w:ins>
      <w:ins w:id="982" w:author="Sean Joseph Hughes" w:date="2022-04-11T16:29:00Z">
        <w:r w:rsidR="009A6956" w:rsidRPr="009A6956">
          <w:rPr>
            <w:color w:val="4F81BD" w:themeColor="accent1"/>
            <w:lang w:val="en-US"/>
          </w:rPr>
          <w:t xml:space="preserve">(e.g., via speeded categorization of one social group with positive words and a second group with negative words as in the IAT). Or the presence of </w:t>
        </w:r>
        <w:proofErr w:type="gramStart"/>
        <w:r w:rsidR="009A6956" w:rsidRPr="009A6956">
          <w:rPr>
            <w:color w:val="4F81BD" w:themeColor="accent1"/>
            <w:lang w:val="en-US"/>
          </w:rPr>
          <w:t>particular stimuli</w:t>
        </w:r>
        <w:proofErr w:type="gramEnd"/>
        <w:r w:rsidR="009A6956" w:rsidRPr="009A6956">
          <w:rPr>
            <w:color w:val="4F81BD" w:themeColor="accent1"/>
            <w:lang w:val="en-US"/>
          </w:rPr>
          <w:t xml:space="preserve"> and response requirements in </w:t>
        </w:r>
      </w:ins>
      <w:ins w:id="983" w:author="Sean Joseph Hughes" w:date="2022-04-11T16:33:00Z">
        <w:r w:rsidR="00D756CD">
          <w:rPr>
            <w:color w:val="4F81BD" w:themeColor="accent1"/>
            <w:lang w:val="en-US"/>
          </w:rPr>
          <w:t xml:space="preserve">the </w:t>
        </w:r>
      </w:ins>
      <w:ins w:id="984" w:author="Sean Joseph Hughes" w:date="2022-04-11T16:29:00Z">
        <w:r w:rsidR="009A6956" w:rsidRPr="009A6956">
          <w:rPr>
            <w:color w:val="4F81BD" w:themeColor="accent1"/>
            <w:lang w:val="en-US"/>
          </w:rPr>
          <w:t xml:space="preserve">procedure (e.g., that a black person is being presented as a prime stimulus). Or </w:t>
        </w:r>
      </w:ins>
      <w:ins w:id="985" w:author="Sean Joseph Hughes" w:date="2022-04-11T16:32:00Z">
        <w:r w:rsidR="00D756CD">
          <w:rPr>
            <w:color w:val="4F81BD" w:themeColor="accent1"/>
            <w:lang w:val="en-US"/>
          </w:rPr>
          <w:t xml:space="preserve">their awareness of </w:t>
        </w:r>
      </w:ins>
      <w:ins w:id="986" w:author="Sean Joseph Hughes" w:date="2022-04-11T16:29:00Z">
        <w:r w:rsidR="009A6956" w:rsidRPr="009A6956">
          <w:rPr>
            <w:color w:val="4F81BD" w:themeColor="accent1"/>
            <w:lang w:val="en-US"/>
          </w:rPr>
          <w:t xml:space="preserve">the origin of </w:t>
        </w:r>
      </w:ins>
      <w:ins w:id="987" w:author="Sean Joseph Hughes" w:date="2022-04-11T16:32:00Z">
        <w:r w:rsidR="00D756CD">
          <w:rPr>
            <w:color w:val="4F81BD" w:themeColor="accent1"/>
            <w:lang w:val="en-US"/>
          </w:rPr>
          <w:t xml:space="preserve">their AMP effects </w:t>
        </w:r>
      </w:ins>
      <w:ins w:id="988" w:author="Sean Joseph Hughes" w:date="2022-04-11T16:29:00Z">
        <w:r w:rsidR="009A6956" w:rsidRPr="009A6956">
          <w:rPr>
            <w:color w:val="4F81BD" w:themeColor="accent1"/>
            <w:lang w:val="en-US"/>
          </w:rPr>
          <w:t>(e.g., stemming from society or their personal learning history).</w:t>
        </w:r>
      </w:ins>
      <w:ins w:id="989" w:author="Sean Joseph Hughes" w:date="2022-04-11T16:36:00Z">
        <w:r w:rsidR="00F96169">
          <w:rPr>
            <w:rStyle w:val="FootnoteReference"/>
            <w:color w:val="4F81BD" w:themeColor="accent1"/>
            <w:lang w:val="en-US"/>
          </w:rPr>
          <w:footnoteReference w:id="16"/>
        </w:r>
      </w:ins>
    </w:p>
    <w:p w14:paraId="5298BC3B" w14:textId="3114AC34" w:rsidR="00827DD0" w:rsidRPr="00732423" w:rsidRDefault="00D756CD">
      <w:pPr>
        <w:pStyle w:val="Normal1"/>
        <w:ind w:firstLine="720"/>
        <w:rPr>
          <w:ins w:id="1010" w:author="Sean Joseph Hughes" w:date="2022-04-11T16:18:00Z"/>
          <w:color w:val="4F81BD" w:themeColor="accent1"/>
          <w:lang w:val="en-US"/>
          <w:rPrChange w:id="1011" w:author="Sean Joseph Hughes" w:date="2022-04-11T16:24:00Z">
            <w:rPr>
              <w:ins w:id="1012" w:author="Sean Joseph Hughes" w:date="2022-04-11T16:18:00Z"/>
              <w:lang w:val="en-US"/>
            </w:rPr>
          </w:rPrChange>
        </w:rPr>
        <w:pPrChange w:id="1013" w:author="Sean Joseph Hughes" w:date="2022-04-11T16:33:00Z">
          <w:pPr>
            <w:pStyle w:val="Normal1"/>
          </w:pPr>
        </w:pPrChange>
      </w:pPr>
      <w:ins w:id="1014" w:author="Sean Joseph Hughes" w:date="2022-04-11T16:33:00Z">
        <w:r>
          <w:rPr>
            <w:color w:val="4F81BD" w:themeColor="accent1"/>
            <w:lang w:val="en-US"/>
          </w:rPr>
          <w:t xml:space="preserve">Similarly, it </w:t>
        </w:r>
      </w:ins>
      <w:ins w:id="1015" w:author="Sean Joseph Hughes" w:date="2022-04-11T16:19:00Z">
        <w:r w:rsidR="00827DD0" w:rsidRPr="00732423">
          <w:rPr>
            <w:color w:val="4F81BD" w:themeColor="accent1"/>
            <w:lang w:val="en-US"/>
            <w:rPrChange w:id="1016" w:author="Sean Joseph Hughes" w:date="2022-04-11T16:24:00Z">
              <w:rPr>
                <w:lang w:val="en-US"/>
              </w:rPr>
            </w:rPrChange>
          </w:rPr>
          <w:t xml:space="preserve">would </w:t>
        </w:r>
        <w:proofErr w:type="gramStart"/>
        <w:r w:rsidR="00827DD0" w:rsidRPr="00732423">
          <w:rPr>
            <w:color w:val="4F81BD" w:themeColor="accent1"/>
            <w:lang w:val="en-US"/>
            <w:rPrChange w:id="1017" w:author="Sean Joseph Hughes" w:date="2022-04-11T16:24:00Z">
              <w:rPr>
                <w:lang w:val="en-US"/>
              </w:rPr>
            </w:rPrChange>
          </w:rPr>
          <w:t>interesting</w:t>
        </w:r>
        <w:proofErr w:type="gramEnd"/>
        <w:r w:rsidR="00827DD0" w:rsidRPr="00732423">
          <w:rPr>
            <w:color w:val="4F81BD" w:themeColor="accent1"/>
            <w:lang w:val="en-US"/>
            <w:rPrChange w:id="1018" w:author="Sean Joseph Hughes" w:date="2022-04-11T16:24:00Z">
              <w:rPr>
                <w:lang w:val="en-US"/>
              </w:rPr>
            </w:rPrChange>
          </w:rPr>
          <w:t xml:space="preserve"> to explore if and how </w:t>
        </w:r>
      </w:ins>
      <w:ins w:id="1019" w:author="Sean Joseph Hughes" w:date="2022-04-11T16:33:00Z">
        <w:r>
          <w:rPr>
            <w:color w:val="4F81BD" w:themeColor="accent1"/>
            <w:lang w:val="en-US"/>
          </w:rPr>
          <w:t xml:space="preserve">awareness </w:t>
        </w:r>
      </w:ins>
      <w:ins w:id="1020" w:author="Sean Joseph Hughes" w:date="2022-04-11T16:19:00Z">
        <w:r w:rsidR="00827DD0" w:rsidRPr="00732423">
          <w:rPr>
            <w:color w:val="4F81BD" w:themeColor="accent1"/>
            <w:lang w:val="en-US"/>
            <w:rPrChange w:id="1021" w:author="Sean Joseph Hughes" w:date="2022-04-11T16:24:00Z">
              <w:rPr>
                <w:lang w:val="en-US"/>
              </w:rPr>
            </w:rPrChange>
          </w:rPr>
          <w:t xml:space="preserve">interacts with other automaticity conditions, and how </w:t>
        </w:r>
      </w:ins>
      <w:ins w:id="1022" w:author="Sean Joseph Hughes" w:date="2022-04-11T16:33:00Z">
        <w:r>
          <w:rPr>
            <w:color w:val="4F81BD" w:themeColor="accent1"/>
            <w:lang w:val="en-US"/>
          </w:rPr>
          <w:t xml:space="preserve">their interaction </w:t>
        </w:r>
      </w:ins>
      <w:ins w:id="1023" w:author="Sean Joseph Hughes" w:date="2022-04-11T16:19:00Z">
        <w:r w:rsidR="00827DD0" w:rsidRPr="00732423">
          <w:rPr>
            <w:color w:val="4F81BD" w:themeColor="accent1"/>
            <w:lang w:val="en-US"/>
            <w:rPrChange w:id="1024" w:author="Sean Joseph Hughes" w:date="2022-04-11T16:24:00Z">
              <w:rPr>
                <w:lang w:val="en-US"/>
              </w:rPr>
            </w:rPrChange>
          </w:rPr>
          <w:t>contribute</w:t>
        </w:r>
      </w:ins>
      <w:ins w:id="1025" w:author="Sean Joseph Hughes" w:date="2022-04-11T16:34:00Z">
        <w:r>
          <w:rPr>
            <w:color w:val="4F81BD" w:themeColor="accent1"/>
            <w:lang w:val="en-US"/>
          </w:rPr>
          <w:t>s</w:t>
        </w:r>
      </w:ins>
      <w:ins w:id="1026" w:author="Sean Joseph Hughes" w:date="2022-04-11T16:19:00Z">
        <w:r w:rsidR="00827DD0" w:rsidRPr="00732423">
          <w:rPr>
            <w:color w:val="4F81BD" w:themeColor="accent1"/>
            <w:lang w:val="en-US"/>
            <w:rPrChange w:id="1027" w:author="Sean Joseph Hughes" w:date="2022-04-11T16:24:00Z">
              <w:rPr>
                <w:lang w:val="en-US"/>
              </w:rPr>
            </w:rPrChange>
          </w:rPr>
          <w:t xml:space="preserve"> to the AMP effect.</w:t>
        </w:r>
      </w:ins>
      <w:ins w:id="1028" w:author="Sean Joseph Hughes" w:date="2022-04-11T16:20:00Z">
        <w:r w:rsidR="00827DD0" w:rsidRPr="00732423">
          <w:rPr>
            <w:color w:val="4F81BD" w:themeColor="accent1"/>
            <w:lang w:val="en-US"/>
            <w:rPrChange w:id="1029" w:author="Sean Joseph Hughes" w:date="2022-04-11T16:24:00Z">
              <w:rPr>
                <w:lang w:val="en-US"/>
              </w:rPr>
            </w:rPrChange>
          </w:rPr>
          <w:t xml:space="preserve"> Take, for instance, intention. Is it that awareness of the prime’s influence on target evaluations is a precondition for intentional responding (i.e., one can only intend to respond to the target in</w:t>
        </w:r>
      </w:ins>
      <w:ins w:id="1030" w:author="Sean Joseph Hughes" w:date="2022-04-11T16:34:00Z">
        <w:r>
          <w:rPr>
            <w:color w:val="4F81BD" w:themeColor="accent1"/>
            <w:lang w:val="en-US"/>
          </w:rPr>
          <w:t>-</w:t>
        </w:r>
      </w:ins>
      <w:ins w:id="1031" w:author="Sean Joseph Hughes" w:date="2022-04-11T16:20:00Z">
        <w:r w:rsidR="00827DD0" w:rsidRPr="00732423">
          <w:rPr>
            <w:color w:val="4F81BD" w:themeColor="accent1"/>
            <w:lang w:val="en-US"/>
            <w:rPrChange w:id="1032" w:author="Sean Joseph Hughes" w:date="2022-04-11T16:24:00Z">
              <w:rPr>
                <w:lang w:val="en-US"/>
              </w:rPr>
            </w:rPrChange>
          </w:rPr>
          <w:t xml:space="preserve">line with the prime once they are aware of both </w:t>
        </w:r>
      </w:ins>
      <w:ins w:id="1033" w:author="Sean Joseph Hughes" w:date="2022-04-11T16:34:00Z">
        <w:r>
          <w:rPr>
            <w:color w:val="4F81BD" w:themeColor="accent1"/>
            <w:lang w:val="en-US"/>
          </w:rPr>
          <w:t xml:space="preserve">stimuli </w:t>
        </w:r>
      </w:ins>
      <w:ins w:id="1034" w:author="Sean Joseph Hughes" w:date="2022-04-11T16:20:00Z">
        <w:r w:rsidR="00827DD0" w:rsidRPr="00732423">
          <w:rPr>
            <w:color w:val="4F81BD" w:themeColor="accent1"/>
            <w:lang w:val="en-US"/>
            <w:rPrChange w:id="1035" w:author="Sean Joseph Hughes" w:date="2022-04-11T16:24:00Z">
              <w:rPr>
                <w:lang w:val="en-US"/>
              </w:rPr>
            </w:rPrChange>
          </w:rPr>
          <w:t xml:space="preserve">and </w:t>
        </w:r>
      </w:ins>
      <w:ins w:id="1036" w:author="Sean Joseph Hughes" w:date="2022-04-11T16:34:00Z">
        <w:r>
          <w:rPr>
            <w:color w:val="4F81BD" w:themeColor="accent1"/>
            <w:lang w:val="en-US"/>
          </w:rPr>
          <w:t>the latter’s relationship to the former</w:t>
        </w:r>
      </w:ins>
      <w:ins w:id="1037" w:author="Sean Joseph Hughes" w:date="2022-04-11T16:21:00Z">
        <w:r w:rsidR="00827DD0" w:rsidRPr="00732423">
          <w:rPr>
            <w:color w:val="4F81BD" w:themeColor="accent1"/>
            <w:lang w:val="en-US"/>
            <w:rPrChange w:id="1038" w:author="Sean Joseph Hughes" w:date="2022-04-11T16:24:00Z">
              <w:rPr>
                <w:lang w:val="en-US"/>
              </w:rPr>
            </w:rPrChange>
          </w:rPr>
          <w:t xml:space="preserve">)? </w:t>
        </w:r>
      </w:ins>
      <w:ins w:id="1039" w:author="Sean Joseph Hughes" w:date="2022-04-11T16:22:00Z">
        <w:r w:rsidR="00732423" w:rsidRPr="00732423">
          <w:rPr>
            <w:color w:val="4F81BD" w:themeColor="accent1"/>
            <w:lang w:val="en-US"/>
            <w:rPrChange w:id="1040" w:author="Sean Joseph Hughes" w:date="2022-04-11T16:24:00Z">
              <w:rPr>
                <w:lang w:val="en-US"/>
              </w:rPr>
            </w:rPrChange>
          </w:rPr>
          <w:t xml:space="preserve">Is it a pre-condition for controlling how one responds </w:t>
        </w:r>
      </w:ins>
      <w:ins w:id="1041" w:author="Sean Joseph Hughes" w:date="2022-04-11T16:34:00Z">
        <w:r>
          <w:rPr>
            <w:color w:val="4F81BD" w:themeColor="accent1"/>
            <w:lang w:val="en-US"/>
          </w:rPr>
          <w:t xml:space="preserve">(demand) </w:t>
        </w:r>
      </w:ins>
      <w:ins w:id="1042" w:author="Sean Joseph Hughes" w:date="2022-04-11T16:23:00Z">
        <w:r w:rsidR="00732423" w:rsidRPr="00732423">
          <w:rPr>
            <w:color w:val="4F81BD" w:themeColor="accent1"/>
            <w:lang w:val="en-US"/>
            <w:rPrChange w:id="1043" w:author="Sean Joseph Hughes" w:date="2022-04-11T16:24:00Z">
              <w:rPr>
                <w:lang w:val="en-US"/>
              </w:rPr>
            </w:rPrChange>
          </w:rPr>
          <w:t xml:space="preserve">or </w:t>
        </w:r>
      </w:ins>
      <w:ins w:id="1044" w:author="Sean Joseph Hughes" w:date="2022-04-11T16:34:00Z">
        <w:r>
          <w:rPr>
            <w:color w:val="4F81BD" w:themeColor="accent1"/>
            <w:lang w:val="en-US"/>
          </w:rPr>
          <w:t xml:space="preserve">for </w:t>
        </w:r>
      </w:ins>
      <w:ins w:id="1045" w:author="Sean Joseph Hughes" w:date="2022-04-11T16:23:00Z">
        <w:r w:rsidR="00732423" w:rsidRPr="00732423">
          <w:rPr>
            <w:color w:val="4F81BD" w:themeColor="accent1"/>
            <w:lang w:val="en-US"/>
            <w:rPrChange w:id="1046" w:author="Sean Joseph Hughes" w:date="2022-04-11T16:24:00Z">
              <w:rPr>
                <w:lang w:val="en-US"/>
              </w:rPr>
            </w:rPrChange>
          </w:rPr>
          <w:t xml:space="preserve">combatting the unwanted influence of certain stimuli over </w:t>
        </w:r>
      </w:ins>
      <w:ins w:id="1047" w:author="Sean Joseph Hughes" w:date="2022-04-11T16:35:00Z">
        <w:r>
          <w:rPr>
            <w:color w:val="4F81BD" w:themeColor="accent1"/>
            <w:lang w:val="en-US"/>
          </w:rPr>
          <w:t xml:space="preserve">automatic </w:t>
        </w:r>
      </w:ins>
      <w:ins w:id="1048" w:author="Sean Joseph Hughes" w:date="2022-04-11T16:23:00Z">
        <w:r w:rsidR="00732423" w:rsidRPr="00732423">
          <w:rPr>
            <w:color w:val="4F81BD" w:themeColor="accent1"/>
            <w:lang w:val="en-US"/>
            <w:rPrChange w:id="1049" w:author="Sean Joseph Hughes" w:date="2022-04-11T16:24:00Z">
              <w:rPr>
                <w:lang w:val="en-US"/>
              </w:rPr>
            </w:rPrChange>
          </w:rPr>
          <w:t xml:space="preserve">behavior </w:t>
        </w:r>
      </w:ins>
      <w:ins w:id="1050" w:author="Sean Joseph Hughes" w:date="2022-04-11T16:22:00Z">
        <w:r w:rsidR="00732423" w:rsidRPr="00732423">
          <w:rPr>
            <w:color w:val="4F81BD" w:themeColor="accent1"/>
            <w:lang w:val="en-US"/>
            <w:rPrChange w:id="1051" w:author="Sean Joseph Hughes" w:date="2022-04-11T16:24:00Z">
              <w:rPr>
                <w:lang w:val="en-US"/>
              </w:rPr>
            </w:rPrChange>
          </w:rPr>
          <w:t xml:space="preserve">(e.g., if one wants to exert control over their </w:t>
        </w:r>
        <w:r w:rsidR="00732423" w:rsidRPr="00732423">
          <w:rPr>
            <w:color w:val="4F81BD" w:themeColor="accent1"/>
            <w:lang w:val="en-US"/>
            <w:rPrChange w:id="1052" w:author="Sean Joseph Hughes" w:date="2022-04-11T16:24:00Z">
              <w:rPr>
                <w:lang w:val="en-US"/>
              </w:rPr>
            </w:rPrChange>
          </w:rPr>
          <w:lastRenderedPageBreak/>
          <w:t xml:space="preserve">automatic responses </w:t>
        </w:r>
        <w:proofErr w:type="gramStart"/>
        <w:r w:rsidR="00732423" w:rsidRPr="00732423">
          <w:rPr>
            <w:color w:val="4F81BD" w:themeColor="accent1"/>
            <w:lang w:val="en-US"/>
            <w:rPrChange w:id="1053" w:author="Sean Joseph Hughes" w:date="2022-04-11T16:24:00Z">
              <w:rPr>
                <w:lang w:val="en-US"/>
              </w:rPr>
            </w:rPrChange>
          </w:rPr>
          <w:t>do</w:t>
        </w:r>
        <w:proofErr w:type="gramEnd"/>
        <w:r w:rsidR="00732423" w:rsidRPr="00732423">
          <w:rPr>
            <w:color w:val="4F81BD" w:themeColor="accent1"/>
            <w:lang w:val="en-US"/>
            <w:rPrChange w:id="1054" w:author="Sean Joseph Hughes" w:date="2022-04-11T16:24:00Z">
              <w:rPr>
                <w:lang w:val="en-US"/>
              </w:rPr>
            </w:rPrChange>
          </w:rPr>
          <w:t xml:space="preserve"> they first need to be aware of the relationship between stimuli in the environment and how they influence </w:t>
        </w:r>
      </w:ins>
      <w:ins w:id="1055" w:author="Sean Joseph Hughes" w:date="2022-04-11T16:23:00Z">
        <w:r w:rsidR="00732423" w:rsidRPr="00732423">
          <w:rPr>
            <w:color w:val="4F81BD" w:themeColor="accent1"/>
            <w:lang w:val="en-US"/>
            <w:rPrChange w:id="1056" w:author="Sean Joseph Hughes" w:date="2022-04-11T16:24:00Z">
              <w:rPr>
                <w:lang w:val="en-US"/>
              </w:rPr>
            </w:rPrChange>
          </w:rPr>
          <w:t xml:space="preserve">those responses)? </w:t>
        </w:r>
      </w:ins>
      <w:ins w:id="1057" w:author="Sean Joseph Hughes" w:date="2022-04-11T16:21:00Z">
        <w:r w:rsidR="00732423" w:rsidRPr="00732423">
          <w:rPr>
            <w:color w:val="4F81BD" w:themeColor="accent1"/>
            <w:lang w:val="en-US"/>
            <w:rPrChange w:id="1058" w:author="Sean Joseph Hughes" w:date="2022-04-11T16:24:00Z">
              <w:rPr>
                <w:lang w:val="en-US"/>
              </w:rPr>
            </w:rPrChange>
          </w:rPr>
          <w:t xml:space="preserve">Is it possible to be influence aware and still respond in an unintentional manner? </w:t>
        </w:r>
      </w:ins>
      <w:ins w:id="1059" w:author="Sean Joseph Hughes" w:date="2022-04-11T16:23:00Z">
        <w:r w:rsidR="00732423" w:rsidRPr="00732423">
          <w:rPr>
            <w:color w:val="4F81BD" w:themeColor="accent1"/>
            <w:lang w:val="en-US"/>
            <w:rPrChange w:id="1060" w:author="Sean Joseph Hughes" w:date="2022-04-11T16:24:00Z">
              <w:rPr>
                <w:lang w:val="en-US"/>
              </w:rPr>
            </w:rPrChange>
          </w:rPr>
          <w:t xml:space="preserve">Future work could </w:t>
        </w:r>
      </w:ins>
      <w:ins w:id="1061" w:author="Sean Joseph Hughes" w:date="2022-04-11T16:35:00Z">
        <w:r>
          <w:rPr>
            <w:color w:val="4F81BD" w:themeColor="accent1"/>
            <w:lang w:val="en-US"/>
          </w:rPr>
          <w:t>explore these and related issues</w:t>
        </w:r>
      </w:ins>
      <w:ins w:id="1062" w:author="Sean Joseph Hughes" w:date="2022-04-11T16:24:00Z">
        <w:r w:rsidR="00732423" w:rsidRPr="00732423">
          <w:rPr>
            <w:color w:val="4F81BD" w:themeColor="accent1"/>
            <w:lang w:val="en-US"/>
            <w:rPrChange w:id="1063" w:author="Sean Joseph Hughes" w:date="2022-04-11T16:24:00Z">
              <w:rPr>
                <w:lang w:val="en-US"/>
              </w:rPr>
            </w:rPrChange>
          </w:rPr>
          <w:t xml:space="preserve">. </w:t>
        </w:r>
      </w:ins>
    </w:p>
    <w:bookmarkEnd w:id="951"/>
    <w:bookmarkEnd w:id="958"/>
    <w:p w14:paraId="0CB8762B" w14:textId="57581442" w:rsidR="0050653C" w:rsidRPr="002622F5" w:rsidDel="00732423" w:rsidRDefault="0050653C">
      <w:pPr>
        <w:pStyle w:val="Normal1"/>
        <w:rPr>
          <w:del w:id="1064" w:author="Sean Joseph Hughes" w:date="2022-04-11T16:24:00Z"/>
          <w:lang w:val="en-US"/>
        </w:rPr>
        <w:pPrChange w:id="1065" w:author="Sean Joseph Hughes" w:date="2022-04-11T15:45:00Z">
          <w:pPr>
            <w:pStyle w:val="Normal1"/>
            <w:ind w:firstLine="720"/>
          </w:pPr>
        </w:pPrChange>
      </w:pP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57B88DD9" w:rsidR="00B53C37" w:rsidRDefault="00A826B9" w:rsidP="00741EF8">
      <w:pPr>
        <w:pStyle w:val="Normal1"/>
        <w:ind w:firstLine="720"/>
        <w:rPr>
          <w:ins w:id="1066" w:author="Sean Joseph Hughes" w:date="2022-04-10T13:31:00Z"/>
          <w:lang w:val="en-US"/>
        </w:rPr>
      </w:pPr>
      <w:r>
        <w:rPr>
          <w:lang w:val="en-US"/>
        </w:rPr>
        <w:t xml:space="preserve">Research on the </w:t>
      </w:r>
      <w:r w:rsidR="00B53C37" w:rsidRPr="002622F5">
        <w:rPr>
          <w:lang w:val="en-US"/>
        </w:rPr>
        <w:t xml:space="preserve">AMP </w:t>
      </w:r>
      <w:r>
        <w:rPr>
          <w:lang w:val="en-US"/>
        </w:rPr>
        <w:t xml:space="preserve">is </w:t>
      </w:r>
      <w:r w:rsidR="00B53C37" w:rsidRPr="002622F5">
        <w:rPr>
          <w:lang w:val="en-US"/>
        </w:rPr>
        <w:t xml:space="preserve">typically </w:t>
      </w:r>
      <w:r>
        <w:rPr>
          <w:lang w:val="en-US"/>
        </w:rPr>
        <w:t xml:space="preserve">founded on </w:t>
      </w:r>
      <w:r w:rsidR="00B53C37" w:rsidRPr="002622F5">
        <w:rPr>
          <w:lang w:val="en-US"/>
        </w:rPr>
        <w:t xml:space="preserve">two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00B53C37" w:rsidRPr="002622F5">
        <w:rPr>
          <w:i/>
          <w:lang w:val="en-US"/>
        </w:rPr>
        <w:t>implicit</w:t>
      </w:r>
      <w:r w:rsidR="00B53C37"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00B53C37"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00B53C37" w:rsidRPr="002622F5">
        <w:rPr>
          <w:lang w:val="en-US"/>
        </w:rPr>
        <w:t xml:space="preserve">ness rates.” This is just one example; similar revisions need to be applied to the core claims of research using the AMP (e.g., via systematic review), which may alter the conclusions derived from that body of work. </w:t>
      </w:r>
    </w:p>
    <w:p w14:paraId="5E26A408" w14:textId="1BFBD0B5" w:rsidR="000C01EF" w:rsidRPr="00691F4C" w:rsidRDefault="000C01EF" w:rsidP="000C01EF">
      <w:pPr>
        <w:pStyle w:val="Normal1"/>
        <w:rPr>
          <w:ins w:id="1067" w:author="Sean Joseph Hughes" w:date="2022-04-10T13:32:00Z"/>
          <w:b/>
          <w:bCs/>
          <w:i/>
          <w:iCs/>
          <w:color w:val="0070C0"/>
          <w:lang w:val="en-US"/>
          <w:rPrChange w:id="1068" w:author="Sean Joseph Hughes" w:date="2022-04-10T17:28:00Z">
            <w:rPr>
              <w:ins w:id="1069" w:author="Sean Joseph Hughes" w:date="2022-04-10T13:32:00Z"/>
              <w:lang w:val="en-US"/>
            </w:rPr>
          </w:rPrChange>
        </w:rPr>
      </w:pPr>
      <w:ins w:id="1070" w:author="Sean Joseph Hughes" w:date="2022-04-10T13:32:00Z">
        <w:r w:rsidRPr="00691F4C">
          <w:rPr>
            <w:b/>
            <w:bCs/>
            <w:i/>
            <w:iCs/>
            <w:color w:val="0070C0"/>
            <w:lang w:val="en-US"/>
            <w:rPrChange w:id="1071" w:author="Sean Joseph Hughes" w:date="2022-04-10T17:28:00Z">
              <w:rPr>
                <w:lang w:val="en-US"/>
              </w:rPr>
            </w:rPrChange>
          </w:rPr>
          <w:t>What Form Does Influence Awareness Take in a Standard AMP?</w:t>
        </w:r>
      </w:ins>
    </w:p>
    <w:p w14:paraId="26826508" w14:textId="4AED33D7" w:rsidR="000C01EF" w:rsidRPr="00691F4C" w:rsidRDefault="00E350BA">
      <w:pPr>
        <w:pStyle w:val="Normal1"/>
        <w:ind w:firstLine="720"/>
        <w:rPr>
          <w:color w:val="0070C0"/>
          <w:lang w:val="en-US"/>
          <w:rPrChange w:id="1072" w:author="Sean Joseph Hughes" w:date="2022-04-10T17:28:00Z">
            <w:rPr>
              <w:lang w:val="en-US"/>
            </w:rPr>
          </w:rPrChange>
        </w:rPr>
      </w:pPr>
      <w:bookmarkStart w:id="1073" w:name="_Hlk100655096"/>
      <w:ins w:id="1074" w:author="Sean Joseph Hughes" w:date="2022-04-10T15:13:00Z">
        <w:r w:rsidRPr="00691F4C">
          <w:rPr>
            <w:color w:val="0070C0"/>
            <w:lang w:val="en-US"/>
            <w:rPrChange w:id="1075" w:author="Sean Joseph Hughes" w:date="2022-04-10T17:28:00Z">
              <w:rPr>
                <w:lang w:val="en-US"/>
              </w:rPr>
            </w:rPrChange>
          </w:rPr>
          <w:t xml:space="preserve">Our findings highlight a deep connection between performance on the IA-AMP and standard AMP. The fact that performance on the IA-AMP predicts the magnitude of standard AMPs that either come before or after it, both within and between different attitude domains, and when influence awareness is measured in different prospective and retrospective manners indicates that what holds in the former likely plays out in the latter. But this raises the question – </w:t>
        </w:r>
        <w:r w:rsidRPr="00691F4C">
          <w:rPr>
            <w:color w:val="0070C0"/>
            <w:lang w:val="en-US"/>
            <w:rPrChange w:id="1076" w:author="Sean Joseph Hughes" w:date="2022-04-10T17:28:00Z">
              <w:rPr>
                <w:lang w:val="en-US"/>
              </w:rPr>
            </w:rPrChange>
          </w:rPr>
          <w:lastRenderedPageBreak/>
          <w:t xml:space="preserve">how does influence awareness play out in standard AMPs? Is it that participants pause after </w:t>
        </w:r>
        <w:proofErr w:type="gramStart"/>
        <w:r w:rsidRPr="00691F4C">
          <w:rPr>
            <w:color w:val="0070C0"/>
            <w:lang w:val="en-US"/>
            <w:rPrChange w:id="1077" w:author="Sean Joseph Hughes" w:date="2022-04-10T17:28:00Z">
              <w:rPr>
                <w:lang w:val="en-US"/>
              </w:rPr>
            </w:rPrChange>
          </w:rPr>
          <w:t>each and every</w:t>
        </w:r>
        <w:proofErr w:type="gramEnd"/>
        <w:r w:rsidRPr="00691F4C">
          <w:rPr>
            <w:color w:val="0070C0"/>
            <w:lang w:val="en-US"/>
            <w:rPrChange w:id="1078" w:author="Sean Joseph Hughes" w:date="2022-04-10T17:28:00Z">
              <w:rPr>
                <w:lang w:val="en-US"/>
              </w:rPr>
            </w:rPrChange>
          </w:rPr>
          <w:t xml:space="preserve"> prime-target presentation, reflect on what they just saw, and then use this information to inform every individual target evaluation that they make? This seems unlikely to us given that trial latencies (while not critical to the effect or the task) are typically short. One alternative is that people don’t stop and reflect on every standard AMP trial but do stop and reflect on multiple trials, and this awareness of the prime’s influence grows as one completes the task. Yet another alternative is that stopping and reflecting on a single trial </w:t>
        </w:r>
        <w:proofErr w:type="gramStart"/>
        <w:r w:rsidRPr="00691F4C">
          <w:rPr>
            <w:color w:val="0070C0"/>
            <w:lang w:val="en-US"/>
            <w:rPrChange w:id="1079" w:author="Sean Joseph Hughes" w:date="2022-04-10T17:28:00Z">
              <w:rPr>
                <w:lang w:val="en-US"/>
              </w:rPr>
            </w:rPrChange>
          </w:rPr>
          <w:t>early on in the</w:t>
        </w:r>
        <w:proofErr w:type="gramEnd"/>
        <w:r w:rsidRPr="00691F4C">
          <w:rPr>
            <w:color w:val="0070C0"/>
            <w:lang w:val="en-US"/>
            <w:rPrChange w:id="1080" w:author="Sean Joseph Hughes" w:date="2022-04-10T17:28:00Z">
              <w:rPr>
                <w:lang w:val="en-US"/>
              </w:rPr>
            </w:rPrChange>
          </w:rPr>
          <w:t xml:space="preserve"> task may lead people to generate inferences that influence how they subsequently perform (e.g., “Certain primes keep influencing how I respond…” or “Certain stimuli [primes] keep flashing up on screen…maybe I’m supposed to respond to them in a particular way…”). In other words, as one Reviewer suggested, responding to the targets than follow primes may make people self-conscious about their performance, and attune them to possible explanations for that performance, that subsequently influence it. In short, future research could examine how influence awareness </w:t>
        </w:r>
        <w:proofErr w:type="gramStart"/>
        <w:r w:rsidRPr="00691F4C">
          <w:rPr>
            <w:color w:val="0070C0"/>
            <w:lang w:val="en-US"/>
            <w:rPrChange w:id="1081" w:author="Sean Joseph Hughes" w:date="2022-04-10T17:28:00Z">
              <w:rPr>
                <w:lang w:val="en-US"/>
              </w:rPr>
            </w:rPrChange>
          </w:rPr>
          <w:t>actually plays</w:t>
        </w:r>
        <w:proofErr w:type="gramEnd"/>
        <w:r w:rsidRPr="00691F4C">
          <w:rPr>
            <w:color w:val="0070C0"/>
            <w:lang w:val="en-US"/>
            <w:rPrChange w:id="1082" w:author="Sean Joseph Hughes" w:date="2022-04-10T17:28:00Z">
              <w:rPr>
                <w:lang w:val="en-US"/>
              </w:rPr>
            </w:rPrChange>
          </w:rPr>
          <w:t xml:space="preserve"> out within the standard AMP. This would not only provide useful information about the task itself, but also about influence awareness as a process</w:t>
        </w:r>
        <w:r w:rsidR="008B58BB" w:rsidRPr="00691F4C">
          <w:rPr>
            <w:color w:val="0070C0"/>
            <w:lang w:val="en-US"/>
            <w:rPrChange w:id="1083" w:author="Sean Joseph Hughes" w:date="2022-04-10T17:28:00Z">
              <w:rPr>
                <w:lang w:val="en-US"/>
              </w:rPr>
            </w:rPrChange>
          </w:rPr>
          <w:t>.</w:t>
        </w:r>
      </w:ins>
      <w:bookmarkEnd w:id="1073"/>
    </w:p>
    <w:p w14:paraId="5FF0A73B" w14:textId="77777777" w:rsidR="00741EF8" w:rsidRPr="00741EF8" w:rsidRDefault="00741EF8" w:rsidP="00B3311A">
      <w:pPr>
        <w:pStyle w:val="Heading3"/>
        <w:rPr>
          <w:lang w:val="en-US"/>
        </w:rPr>
      </w:pPr>
      <w:r w:rsidRPr="00741EF8">
        <w:rPr>
          <w:lang w:val="en-US"/>
        </w:rPr>
        <w:t xml:space="preserve">What Makes </w:t>
      </w:r>
      <w:proofErr w:type="gramStart"/>
      <w:r w:rsidRPr="00741EF8">
        <w:rPr>
          <w:lang w:val="en-US"/>
        </w:rPr>
        <w:t>A</w:t>
      </w:r>
      <w:proofErr w:type="gramEnd"/>
      <w:r w:rsidRPr="00741EF8">
        <w:rPr>
          <w:lang w:val="en-US"/>
        </w:rPr>
        <w:t xml:space="preserve">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7"/>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lastRenderedPageBreak/>
        <w:t>valence</w:t>
      </w:r>
      <w:r w:rsidRPr="00A75888">
        <w:rPr>
          <w:lang w:val="en-US"/>
        </w:rPr>
        <w:t xml:space="preserve"> AMP, it is perhaps plausible they are associated with performance on the political </w:t>
      </w:r>
      <w:proofErr w:type="gramStart"/>
      <w:r w:rsidR="008D2B67">
        <w:rPr>
          <w:lang w:val="en-US"/>
        </w:rPr>
        <w:t>IA-</w:t>
      </w:r>
      <w:r w:rsidRPr="00A75888">
        <w:rPr>
          <w:lang w:val="en-US"/>
        </w:rPr>
        <w:t>AMPs</w:t>
      </w:r>
      <w:r w:rsidR="003179AF" w:rsidRPr="00A75888">
        <w:rPr>
          <w:lang w:val="en-US"/>
        </w:rPr>
        <w:t xml:space="preserve"> in particular</w:t>
      </w:r>
      <w:proofErr w:type="gramEnd"/>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w:t>
      </w:r>
      <w:proofErr w:type="gramStart"/>
      <w:r w:rsidRPr="00A75888">
        <w:rPr>
          <w:lang w:val="en-US"/>
        </w:rPr>
        <w:t>the majority of</w:t>
      </w:r>
      <w:proofErr w:type="gramEnd"/>
      <w:r w:rsidRPr="00A75888">
        <w:rPr>
          <w:lang w:val="en-US"/>
        </w:rPr>
        <w:t xml:space="preserve">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4B829135" w:rsidR="0075391A" w:rsidRDefault="00AF0C68" w:rsidP="00741EF8">
      <w:pPr>
        <w:pStyle w:val="Normal1"/>
        <w:ind w:firstLine="720"/>
        <w:rPr>
          <w:lang w:val="en-US"/>
        </w:rPr>
      </w:pPr>
      <w:r>
        <w:rPr>
          <w:lang w:val="en-US"/>
        </w:rPr>
        <w:t xml:space="preserve">AMP effects </w:t>
      </w:r>
      <w:r w:rsidR="00A826B9">
        <w:rPr>
          <w:lang w:val="en-US"/>
        </w:rPr>
        <w:t xml:space="preserve">do </w:t>
      </w:r>
      <w:r w:rsidR="009C1360">
        <w:rPr>
          <w:lang w:val="en-US"/>
        </w:rPr>
        <w:t xml:space="preserve">not </w:t>
      </w:r>
      <w:r w:rsidR="00A826B9">
        <w:rPr>
          <w:lang w:val="en-US"/>
        </w:rPr>
        <w:t xml:space="preserve">appear to be </w:t>
      </w:r>
      <w:r w:rsidR="009C1360">
        <w:rPr>
          <w:lang w:val="en-US"/>
        </w:rPr>
        <w:t xml:space="preserve">implicit in </w:t>
      </w:r>
      <w:r w:rsidR="00A826B9">
        <w:rPr>
          <w:lang w:val="en-US"/>
        </w:rPr>
        <w:t xml:space="preserve">at least one sense </w:t>
      </w:r>
      <w:r w:rsidR="00851F65">
        <w:rPr>
          <w:lang w:val="en-US"/>
        </w:rPr>
        <w:t>(</w:t>
      </w:r>
      <w:r w:rsidR="00CE0295">
        <w:rPr>
          <w:lang w:val="en-US"/>
        </w:rPr>
        <w:t xml:space="preserve">i.e., </w:t>
      </w:r>
      <w:r w:rsidR="00851F65">
        <w:rPr>
          <w:lang w:val="en-US"/>
        </w:rPr>
        <w:t>unaware)</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 xml:space="preserve">the AMP has been claimed to be implicit in the sense of being </w:t>
      </w:r>
      <w:ins w:id="1084" w:author="Sean Joseph Hughes" w:date="2022-04-11T16:26:00Z">
        <w:r w:rsidR="009A6956">
          <w:rPr>
            <w:lang w:val="en-US"/>
          </w:rPr>
          <w:t xml:space="preserve">(influence) </w:t>
        </w:r>
      </w:ins>
      <w:r w:rsidR="00B331DE">
        <w:rPr>
          <w:lang w:val="en-US"/>
        </w:rPr>
        <w:t>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w:t>
      </w:r>
      <w:r w:rsidR="00DD09C5">
        <w:rPr>
          <w:lang w:val="en-US"/>
        </w:rPr>
        <w:t>questions</w:t>
      </w:r>
      <w:r w:rsidR="00B53C37" w:rsidRPr="002622F5">
        <w:rPr>
          <w:lang w:val="en-US"/>
        </w:rPr>
        <w:t xml:space="preserve">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23">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24">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5">
        <w:r w:rsidRPr="00D9026C">
          <w:rPr>
            <w:lang w:val="en-US"/>
          </w:rPr>
          <w:t xml:space="preserve"> </w:t>
        </w:r>
      </w:hyperlink>
      <w:hyperlink r:id="rId26">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8">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9">
        <w:r w:rsidRPr="00D9026C">
          <w:rPr>
            <w:lang w:val="en-US"/>
          </w:rPr>
          <w:t xml:space="preserve"> </w:t>
        </w:r>
      </w:hyperlink>
      <w:hyperlink r:id="rId30">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31">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32">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w:t>
      </w:r>
      <w:proofErr w:type="spellStart"/>
      <w:r w:rsidRPr="002A6D58">
        <w:rPr>
          <w:lang w:val="en-US"/>
        </w:rPr>
        <w:t>Faul</w:t>
      </w:r>
      <w:proofErr w:type="spellEnd"/>
      <w:r w:rsidRPr="002A6D58">
        <w:rPr>
          <w:lang w:val="en-US"/>
        </w:rPr>
        <w:t xml:space="preserve">, F., </w:t>
      </w:r>
      <w:proofErr w:type="spellStart"/>
      <w:r w:rsidRPr="002A6D58">
        <w:rPr>
          <w:lang w:val="en-US"/>
        </w:rPr>
        <w:t>Erdfelder</w:t>
      </w:r>
      <w:proofErr w:type="spellEnd"/>
      <w:r w:rsidRPr="002A6D58">
        <w:rPr>
          <w:lang w:val="en-US"/>
        </w:rPr>
        <w:t xml:space="preserve">,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33"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34">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2A6D58" w:rsidRDefault="00E45837" w:rsidP="00E45837">
      <w:pPr>
        <w:pStyle w:val="Normal1"/>
        <w:ind w:left="880" w:hanging="880"/>
        <w:rPr>
          <w:lang w:val="en-US"/>
        </w:rPr>
      </w:pPr>
      <w:r w:rsidRPr="00D9026C">
        <w:rPr>
          <w:lang w:val="en-US"/>
        </w:rPr>
        <w:fldChar w:fldCharType="end"/>
      </w:r>
      <w:r w:rsidRPr="00D9026C">
        <w:rPr>
          <w:lang w:val="en-US"/>
        </w:rPr>
        <w:t xml:space="preserve">Franklin, J. C., Puzia, M. E., Lee, K. M., &amp; Prinstein, M. J. (2014). Low Implicit and Explicit Aversion Toward Self-Cutting Stimuli Longitudinally Predict Nonsuicidal Self-Injury. </w:t>
      </w:r>
      <w:r w:rsidRPr="002A6D58">
        <w:rPr>
          <w:i/>
          <w:lang w:val="en-US"/>
        </w:rPr>
        <w:t>Journal of Abnormal Psychology</w:t>
      </w:r>
      <w:r w:rsidRPr="002A6D58">
        <w:rPr>
          <w:lang w:val="en-US"/>
        </w:rPr>
        <w:t xml:space="preserve">, </w:t>
      </w:r>
      <w:r w:rsidRPr="002A6D58">
        <w:rPr>
          <w:i/>
          <w:lang w:val="en-US"/>
        </w:rPr>
        <w:t>123</w:t>
      </w:r>
      <w:r w:rsidRPr="002A6D58">
        <w:rPr>
          <w:lang w:val="en-US"/>
        </w:rPr>
        <w:t>, 463–469.</w:t>
      </w:r>
      <w:hyperlink r:id="rId35">
        <w:r w:rsidRPr="002A6D58">
          <w:rPr>
            <w:lang w:val="en-US"/>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6">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 xml:space="preserve">Frontiers in </w:t>
      </w:r>
      <w:proofErr w:type="spellStart"/>
      <w:r w:rsidRPr="00D9026C">
        <w:rPr>
          <w:i/>
          <w:lang w:val="de-DE"/>
        </w:rPr>
        <w:t>Psychiatry</w:t>
      </w:r>
      <w:proofErr w:type="spellEnd"/>
      <w:r w:rsidRPr="00D9026C">
        <w:rPr>
          <w:lang w:val="de-DE"/>
        </w:rPr>
        <w:t xml:space="preserve">, </w:t>
      </w:r>
      <w:r w:rsidRPr="00D9026C">
        <w:rPr>
          <w:i/>
          <w:lang w:val="de-DE"/>
        </w:rPr>
        <w:t>6</w:t>
      </w:r>
      <w:r w:rsidRPr="00D9026C">
        <w:rPr>
          <w:lang w:val="de-DE"/>
        </w:rPr>
        <w:t>, 94.</w:t>
      </w:r>
      <w:r w:rsidR="000A2AAE">
        <w:fldChar w:fldCharType="begin"/>
      </w:r>
      <w:r w:rsidR="000A2AAE" w:rsidRPr="000C01EF">
        <w:rPr>
          <w:lang w:val="de-DE"/>
          <w:rPrChange w:id="1085" w:author="Sean Joseph Hughes" w:date="2022-04-10T13:31:00Z">
            <w:rPr/>
          </w:rPrChange>
        </w:rPr>
        <w:instrText xml:space="preserve"> HYPERLINK "https://doi.org/10.3389/fpsyt.2015.00094" \h </w:instrText>
      </w:r>
      <w:r w:rsidR="000A2AAE">
        <w:fldChar w:fldCharType="separate"/>
      </w:r>
      <w:r w:rsidRPr="00D9026C">
        <w:rPr>
          <w:lang w:val="de-DE"/>
        </w:rPr>
        <w:t xml:space="preserve"> </w:t>
      </w:r>
      <w:r w:rsidR="000A2AAE">
        <w:rPr>
          <w:lang w:val="de-DE"/>
        </w:rPr>
        <w:fldChar w:fldCharType="end"/>
      </w:r>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de-DE"/>
        </w:rPr>
        <w:t>Greenwald</w:t>
      </w:r>
      <w:proofErr w:type="spellEnd"/>
      <w:r w:rsidRPr="00D9026C">
        <w:rPr>
          <w:lang w:val="de-DE"/>
        </w:rPr>
        <w:t xml:space="preserve">,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7">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8">
        <w:r w:rsidRPr="00D9026C">
          <w:rPr>
            <w:lang w:val="en-US"/>
          </w:rPr>
          <w:t>https://doi.org/10.1037/pspi0000155</w:t>
        </w:r>
      </w:hyperlink>
      <w:r w:rsidRPr="00D9026C">
        <w:rPr>
          <w:lang w:val="en-US"/>
        </w:rPr>
        <w:t xml:space="preserve"> </w:t>
      </w:r>
    </w:p>
    <w:p w14:paraId="2070044B" w14:textId="77777777" w:rsidR="00E45837" w:rsidRPr="002A6D58" w:rsidRDefault="00E45837" w:rsidP="00E45837">
      <w:pPr>
        <w:pStyle w:val="Normal1"/>
        <w:ind w:left="880" w:hanging="880"/>
        <w:rPr>
          <w:lang w:val="de-DE"/>
        </w:rPr>
      </w:pPr>
      <w:r w:rsidRPr="00D9026C">
        <w:rPr>
          <w:lang w:val="en-US"/>
        </w:rPr>
        <w:t xml:space="preserve">Hermans, D., De Houwer, J., &amp; Eelen, P. (1994). The affective priming effect: Automatic activation of evaluative information in memory. </w:t>
      </w:r>
      <w:proofErr w:type="spellStart"/>
      <w:r w:rsidRPr="002A6D58">
        <w:rPr>
          <w:i/>
          <w:lang w:val="de-DE"/>
        </w:rPr>
        <w:t>Cognition</w:t>
      </w:r>
      <w:proofErr w:type="spellEnd"/>
      <w:r w:rsidRPr="002A6D58">
        <w:rPr>
          <w:i/>
          <w:lang w:val="de-DE"/>
        </w:rPr>
        <w:t xml:space="preserve"> </w:t>
      </w:r>
      <w:proofErr w:type="spellStart"/>
      <w:r w:rsidRPr="002A6D58">
        <w:rPr>
          <w:i/>
          <w:lang w:val="de-DE"/>
        </w:rPr>
        <w:t>and</w:t>
      </w:r>
      <w:proofErr w:type="spellEnd"/>
      <w:r w:rsidRPr="002A6D58">
        <w:rPr>
          <w:i/>
          <w:lang w:val="de-DE"/>
        </w:rPr>
        <w:t xml:space="preserve"> Emotion</w:t>
      </w:r>
      <w:r w:rsidRPr="002A6D58">
        <w:rPr>
          <w:lang w:val="de-DE"/>
        </w:rPr>
        <w:t xml:space="preserve">, </w:t>
      </w:r>
      <w:r w:rsidRPr="002A6D58">
        <w:rPr>
          <w:i/>
          <w:lang w:val="de-DE"/>
        </w:rPr>
        <w:t>8</w:t>
      </w:r>
      <w:r w:rsidRPr="002A6D58">
        <w:rPr>
          <w:lang w:val="de-DE"/>
        </w:rPr>
        <w:t xml:space="preserve">(6), 513–533. </w:t>
      </w:r>
      <w:r w:rsidR="000A2AAE">
        <w:fldChar w:fldCharType="begin"/>
      </w:r>
      <w:r w:rsidR="000A2AAE" w:rsidRPr="000C01EF">
        <w:rPr>
          <w:lang w:val="de-DE"/>
          <w:rPrChange w:id="1086" w:author="Sean Joseph Hughes" w:date="2022-04-10T13:31:00Z">
            <w:rPr/>
          </w:rPrChange>
        </w:rPr>
        <w:instrText xml:space="preserve"> HYPERLINK "https://doi.org/10.1080/02699939408408957" \h </w:instrText>
      </w:r>
      <w:r w:rsidR="000A2AAE">
        <w:fldChar w:fldCharType="separate"/>
      </w:r>
      <w:r w:rsidRPr="002A6D58">
        <w:rPr>
          <w:lang w:val="de-DE"/>
        </w:rPr>
        <w:t>https://doi.org/10.1080/02699939408408957</w:t>
      </w:r>
      <w:r w:rsidR="000A2AAE">
        <w:rPr>
          <w:lang w:val="de-DE"/>
        </w:rPr>
        <w:fldChar w:fldCharType="end"/>
      </w:r>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9">
        <w:r w:rsidRPr="00D9026C">
          <w:rPr>
            <w:lang w:val="en-US"/>
          </w:rPr>
          <w:t xml:space="preserve"> </w:t>
        </w:r>
      </w:hyperlink>
      <w:hyperlink r:id="rId40">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41">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42">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3">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4">
        <w:r w:rsidRPr="00D9026C">
          <w:rPr>
            <w:lang w:val="en-US"/>
          </w:rPr>
          <w:t xml:space="preserve"> </w:t>
        </w:r>
      </w:hyperlink>
      <w:hyperlink r:id="rId45">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w:t>
      </w:r>
      <w:proofErr w:type="gramStart"/>
      <w:r w:rsidRPr="00D9026C">
        <w:rPr>
          <w:lang w:val="en-US"/>
        </w:rPr>
        <w:t>New</w:t>
      </w:r>
      <w:proofErr w:type="gramEnd"/>
      <w:r w:rsidRPr="00D9026C">
        <w:rPr>
          <w:lang w:val="en-US"/>
        </w:rPr>
        <w:t xml:space="preserve">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6">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7">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8">
        <w:r w:rsidRPr="00D9026C">
          <w:rPr>
            <w:lang w:val="en-US"/>
          </w:rPr>
          <w:t xml:space="preserve"> </w:t>
        </w:r>
      </w:hyperlink>
      <w:hyperlink r:id="rId49">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50">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51">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w:t>
      </w:r>
      <w:proofErr w:type="gramStart"/>
      <w:r w:rsidRPr="00D9026C">
        <w:rPr>
          <w:lang w:val="en-US"/>
        </w:rPr>
        <w:t>affect</w:t>
      </w:r>
      <w:proofErr w:type="gramEnd"/>
      <w:r w:rsidRPr="00D9026C">
        <w:rPr>
          <w:lang w:val="en-US"/>
        </w:rPr>
        <w:t xml:space="preserve">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2">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3">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4">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5">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8">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9">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proofErr w:type="spellStart"/>
      <w:r w:rsidRPr="00D9026C">
        <w:rPr>
          <w:lang w:val="en-US"/>
        </w:rPr>
        <w:t>Teige-Mocigemba</w:t>
      </w:r>
      <w:proofErr w:type="spellEnd"/>
      <w:r w:rsidRPr="00D9026C">
        <w:rPr>
          <w:lang w:val="en-US"/>
        </w:rPr>
        <w:t xml:space="preserve">, S., Becker, M., Sherman, J., Reichardt, R., &amp; Klauer, K. C. (2017). The Affect Misattribution Procedure: In Search of Prejudice Effects. </w:t>
      </w:r>
      <w:proofErr w:type="spellStart"/>
      <w:r w:rsidRPr="002A6D58">
        <w:rPr>
          <w:i/>
          <w:lang w:val="nl-NL"/>
        </w:rPr>
        <w:t>Experimental</w:t>
      </w:r>
      <w:proofErr w:type="spellEnd"/>
      <w:r w:rsidRPr="002A6D58">
        <w:rPr>
          <w:i/>
          <w:lang w:val="nl-NL"/>
        </w:rPr>
        <w:t xml:space="preserve"> </w:t>
      </w:r>
      <w:proofErr w:type="spellStart"/>
      <w:r w:rsidRPr="002A6D58">
        <w:rPr>
          <w:i/>
          <w:lang w:val="nl-NL"/>
        </w:rPr>
        <w:t>Psychology</w:t>
      </w:r>
      <w:proofErr w:type="spellEnd"/>
      <w:r w:rsidRPr="002A6D58">
        <w:rPr>
          <w:lang w:val="nl-NL"/>
        </w:rPr>
        <w:t xml:space="preserve">, </w:t>
      </w:r>
      <w:r w:rsidRPr="002A6D58">
        <w:rPr>
          <w:i/>
          <w:lang w:val="nl-NL"/>
        </w:rPr>
        <w:t>64</w:t>
      </w:r>
      <w:r w:rsidRPr="002A6D58">
        <w:rPr>
          <w:lang w:val="nl-NL"/>
        </w:rPr>
        <w:t xml:space="preserve">(3), 215–230. </w:t>
      </w:r>
      <w:r w:rsidR="000A2AAE">
        <w:fldChar w:fldCharType="begin"/>
      </w:r>
      <w:r w:rsidR="000A2AAE" w:rsidRPr="000C01EF">
        <w:rPr>
          <w:lang w:val="nl-NL"/>
          <w:rPrChange w:id="1087" w:author="Sean Joseph Hughes" w:date="2022-04-10T13:31:00Z">
            <w:rPr/>
          </w:rPrChange>
        </w:rPr>
        <w:instrText xml:space="preserve"> HYPERLINK "https://doi.org/10.1027/1618-3169/a000364" \h </w:instrText>
      </w:r>
      <w:r w:rsidR="000A2AAE">
        <w:fldChar w:fldCharType="separate"/>
      </w:r>
      <w:r w:rsidRPr="00D9026C">
        <w:rPr>
          <w:lang w:val="nl-BE"/>
        </w:rPr>
        <w:t>https://doi.org/10.1027/1618-3169/a000364</w:t>
      </w:r>
      <w:r w:rsidR="000A2AAE">
        <w:rPr>
          <w:lang w:val="nl-BE"/>
        </w:rPr>
        <w:fldChar w:fldCharType="end"/>
      </w:r>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60">
        <w:r w:rsidRPr="00D9026C">
          <w:rPr>
            <w:lang w:val="en-US"/>
          </w:rPr>
          <w:t xml:space="preserve"> </w:t>
        </w:r>
      </w:hyperlink>
      <w:hyperlink r:id="rId61">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2">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3">
        <w:r w:rsidRPr="00D9026C">
          <w:rPr>
            <w:lang w:val="en-US"/>
          </w:rPr>
          <w:t xml:space="preserve"> </w:t>
        </w:r>
      </w:hyperlink>
      <w:hyperlink r:id="rId64">
        <w:r w:rsidRPr="00D9026C">
          <w:rPr>
            <w:lang w:val="en-US"/>
          </w:rPr>
          <w:t>https://doi.org/10.1016/j.addbeh.2017.08.026</w:t>
        </w:r>
      </w:hyperlink>
    </w:p>
    <w:p w14:paraId="066D6E24" w14:textId="593EC8FC" w:rsidR="00206529" w:rsidRDefault="00206529" w:rsidP="00E45837">
      <w:pPr>
        <w:pStyle w:val="Normal1"/>
        <w:ind w:left="885" w:hanging="885"/>
        <w:rPr>
          <w:lang w:val="en-US"/>
        </w:rPr>
      </w:pPr>
    </w:p>
    <w:p w14:paraId="58B152B9" w14:textId="25BF619E" w:rsidR="00F63BC6" w:rsidRDefault="00F63BC6" w:rsidP="00E45837">
      <w:pPr>
        <w:pStyle w:val="Normal1"/>
        <w:ind w:left="885" w:hanging="885"/>
        <w:rPr>
          <w:lang w:val="en-US"/>
        </w:rPr>
      </w:pPr>
    </w:p>
    <w:p w14:paraId="3A10BF25" w14:textId="2F81B2A1" w:rsidR="00F63BC6" w:rsidRDefault="00F63BC6" w:rsidP="00E45837">
      <w:pPr>
        <w:pStyle w:val="Normal1"/>
        <w:ind w:left="885" w:hanging="885"/>
        <w:rPr>
          <w:lang w:val="en-US"/>
        </w:rPr>
      </w:pPr>
    </w:p>
    <w:p w14:paraId="1DAE8935" w14:textId="4BD26B01" w:rsidR="00F63BC6" w:rsidRDefault="00F63BC6" w:rsidP="00E45837">
      <w:pPr>
        <w:pStyle w:val="Normal1"/>
        <w:ind w:left="885" w:hanging="885"/>
        <w:rPr>
          <w:lang w:val="en-US"/>
        </w:rPr>
      </w:pPr>
    </w:p>
    <w:p w14:paraId="625FDA68" w14:textId="124AA7D8" w:rsidR="00F63BC6" w:rsidRDefault="00F63BC6" w:rsidP="00E45837">
      <w:pPr>
        <w:pStyle w:val="Normal1"/>
        <w:ind w:left="885" w:hanging="885"/>
        <w:rPr>
          <w:lang w:val="en-US"/>
        </w:rPr>
      </w:pPr>
    </w:p>
    <w:p w14:paraId="5515B7B3" w14:textId="3D352AA4" w:rsidR="00F63BC6" w:rsidRDefault="00F63BC6" w:rsidP="00E45837">
      <w:pPr>
        <w:pStyle w:val="Normal1"/>
        <w:ind w:left="885" w:hanging="885"/>
        <w:rPr>
          <w:lang w:val="en-US"/>
        </w:rPr>
      </w:pPr>
    </w:p>
    <w:p w14:paraId="3BB19C89" w14:textId="27CF0E23" w:rsidR="00F63BC6" w:rsidRDefault="00F63BC6" w:rsidP="00E45837">
      <w:pPr>
        <w:pStyle w:val="Normal1"/>
        <w:ind w:left="885" w:hanging="885"/>
        <w:rPr>
          <w:lang w:val="en-US"/>
        </w:rPr>
      </w:pPr>
    </w:p>
    <w:p w14:paraId="4D5E0A70" w14:textId="2BC34D98" w:rsidR="00F63BC6" w:rsidRDefault="00F63BC6" w:rsidP="00E45837">
      <w:pPr>
        <w:pStyle w:val="Normal1"/>
        <w:ind w:left="885" w:hanging="885"/>
        <w:rPr>
          <w:lang w:val="en-US"/>
        </w:rPr>
      </w:pPr>
    </w:p>
    <w:p w14:paraId="7E849110" w14:textId="3EBE12A4" w:rsidR="00F63BC6" w:rsidRDefault="00F63BC6" w:rsidP="00E45837">
      <w:pPr>
        <w:pStyle w:val="Normal1"/>
        <w:ind w:left="885" w:hanging="885"/>
        <w:rPr>
          <w:lang w:val="en-US"/>
        </w:rPr>
      </w:pPr>
    </w:p>
    <w:p w14:paraId="1CDDF2ED" w14:textId="09BD1D4E" w:rsidR="00F63BC6" w:rsidRDefault="00F63BC6" w:rsidP="00E45837">
      <w:pPr>
        <w:pStyle w:val="Normal1"/>
        <w:ind w:left="885" w:hanging="885"/>
        <w:rPr>
          <w:lang w:val="en-US"/>
        </w:rPr>
      </w:pPr>
    </w:p>
    <w:p w14:paraId="3719FD72" w14:textId="7B1CDC85" w:rsidR="00F63BC6" w:rsidRDefault="00F63BC6" w:rsidP="00E45837">
      <w:pPr>
        <w:pStyle w:val="Normal1"/>
        <w:ind w:left="885" w:hanging="885"/>
        <w:rPr>
          <w:lang w:val="en-US"/>
        </w:rPr>
      </w:pPr>
    </w:p>
    <w:p w14:paraId="1D44DFEA" w14:textId="764EE8C0" w:rsidR="00F63BC6" w:rsidRDefault="00F63BC6" w:rsidP="00E45837">
      <w:pPr>
        <w:pStyle w:val="Normal1"/>
        <w:ind w:left="885" w:hanging="885"/>
        <w:rPr>
          <w:lang w:val="en-US"/>
        </w:rPr>
      </w:pPr>
    </w:p>
    <w:p w14:paraId="4C43F84C" w14:textId="669960D6" w:rsidR="00F63BC6" w:rsidRDefault="00F63BC6" w:rsidP="00E45837">
      <w:pPr>
        <w:pStyle w:val="Normal1"/>
        <w:ind w:left="885" w:hanging="885"/>
        <w:rPr>
          <w:lang w:val="en-US"/>
        </w:rPr>
      </w:pPr>
    </w:p>
    <w:p w14:paraId="2524DACB" w14:textId="11EA6A8D" w:rsidR="00F63BC6" w:rsidRDefault="00F63BC6" w:rsidP="00E45837">
      <w:pPr>
        <w:pStyle w:val="Normal1"/>
        <w:ind w:left="885" w:hanging="885"/>
        <w:rPr>
          <w:lang w:val="en-US"/>
        </w:rPr>
      </w:pPr>
    </w:p>
    <w:p w14:paraId="69065DAA" w14:textId="344436AC" w:rsidR="00F63BC6" w:rsidRDefault="00F63BC6" w:rsidP="00E45837">
      <w:pPr>
        <w:pStyle w:val="Normal1"/>
        <w:ind w:left="885" w:hanging="885"/>
        <w:rPr>
          <w:lang w:val="en-US"/>
        </w:rPr>
      </w:pPr>
    </w:p>
    <w:p w14:paraId="37F23E40" w14:textId="78DFD856" w:rsidR="00F63BC6" w:rsidRDefault="00F63BC6" w:rsidP="00E45837">
      <w:pPr>
        <w:pStyle w:val="Normal1"/>
        <w:ind w:left="885" w:hanging="885"/>
        <w:rPr>
          <w:lang w:val="en-US"/>
        </w:rPr>
      </w:pPr>
    </w:p>
    <w:p w14:paraId="3E7B438B" w14:textId="47D2988B" w:rsidR="00EF25FB" w:rsidRPr="004B75DA" w:rsidRDefault="00EF25FB" w:rsidP="004B75DA">
      <w:pPr>
        <w:pStyle w:val="Normal1"/>
        <w:ind w:left="885" w:hanging="885"/>
        <w:jc w:val="center"/>
        <w:rPr>
          <w:b/>
          <w:bCs/>
          <w:lang w:val="en-US"/>
        </w:rPr>
      </w:pPr>
      <w:r w:rsidRPr="004B75DA">
        <w:rPr>
          <w:b/>
          <w:bCs/>
          <w:lang w:val="en-US"/>
        </w:rPr>
        <w:lastRenderedPageBreak/>
        <w:t>Appendix</w:t>
      </w:r>
    </w:p>
    <w:p w14:paraId="1797BAD4" w14:textId="77777777" w:rsidR="00F63BC6" w:rsidRDefault="00F63BC6" w:rsidP="00F63BC6">
      <w:r w:rsidRPr="002F779C">
        <w:rPr>
          <w:b/>
        </w:rPr>
        <w:t>Table 1</w:t>
      </w:r>
      <w:r w:rsidRPr="004A041F">
        <w:t xml:space="preserve"> </w:t>
      </w:r>
    </w:p>
    <w:p w14:paraId="32E706E5" w14:textId="0D0BD8B0" w:rsidR="00F63BC6" w:rsidRPr="002F779C" w:rsidRDefault="00F63BC6" w:rsidP="00F63BC6">
      <w:pPr>
        <w:rPr>
          <w:i/>
        </w:rPr>
      </w:pPr>
      <w:r w:rsidRPr="002F779C">
        <w:rPr>
          <w:i/>
        </w:rPr>
        <w:t>Mean</w:t>
      </w:r>
      <w:r>
        <w:rPr>
          <w:i/>
        </w:rPr>
        <w:t>s</w:t>
      </w:r>
      <w:r w:rsidRPr="002F779C">
        <w:rPr>
          <w:i/>
        </w:rPr>
        <w:t xml:space="preserve"> and standard deviations </w:t>
      </w:r>
      <w:r>
        <w:rPr>
          <w:i/>
        </w:rPr>
        <w:t xml:space="preserve">of absolute magnitude of standard </w:t>
      </w:r>
      <w:r w:rsidRPr="002F779C">
        <w:rPr>
          <w:i/>
        </w:rPr>
        <w:t xml:space="preserve">AMP effects </w:t>
      </w:r>
    </w:p>
    <w:tbl>
      <w:tblPr>
        <w:tblStyle w:val="TableGrid"/>
        <w:tblW w:w="0" w:type="auto"/>
        <w:tblLook w:val="04A0" w:firstRow="1" w:lastRow="0" w:firstColumn="1" w:lastColumn="0" w:noHBand="0" w:noVBand="1"/>
      </w:tblPr>
      <w:tblGrid>
        <w:gridCol w:w="2337"/>
        <w:gridCol w:w="2337"/>
        <w:gridCol w:w="2338"/>
        <w:gridCol w:w="2338"/>
      </w:tblGrid>
      <w:tr w:rsidR="00F63BC6" w14:paraId="356CA825" w14:textId="77777777" w:rsidTr="00BD1C53">
        <w:tc>
          <w:tcPr>
            <w:tcW w:w="2337" w:type="dxa"/>
            <w:tcBorders>
              <w:left w:val="single" w:sz="4" w:space="0" w:color="FFFFFF" w:themeColor="background1"/>
              <w:right w:val="single" w:sz="4" w:space="0" w:color="FFFFFF" w:themeColor="background1"/>
            </w:tcBorders>
            <w:shd w:val="clear" w:color="auto" w:fill="auto"/>
          </w:tcPr>
          <w:p w14:paraId="64005BA7" w14:textId="77777777" w:rsidR="00F63BC6" w:rsidRPr="002F779C" w:rsidRDefault="00F63BC6" w:rsidP="00BD1C53">
            <w:pPr>
              <w:spacing w:line="360" w:lineRule="auto"/>
              <w:jc w:val="center"/>
              <w:rPr>
                <w:b/>
              </w:rPr>
            </w:pPr>
            <w:r w:rsidRPr="002F779C">
              <w:rPr>
                <w:b/>
              </w:rPr>
              <w:t>Experiment</w:t>
            </w:r>
          </w:p>
        </w:tc>
        <w:tc>
          <w:tcPr>
            <w:tcW w:w="2337" w:type="dxa"/>
            <w:tcBorders>
              <w:left w:val="single" w:sz="4" w:space="0" w:color="FFFFFF" w:themeColor="background1"/>
              <w:right w:val="single" w:sz="4" w:space="0" w:color="FFFFFF" w:themeColor="background1"/>
            </w:tcBorders>
            <w:shd w:val="clear" w:color="auto" w:fill="auto"/>
          </w:tcPr>
          <w:p w14:paraId="7CC8F50C" w14:textId="77777777" w:rsidR="00F63BC6" w:rsidRPr="002F779C" w:rsidRDefault="00F63BC6" w:rsidP="00BD1C53">
            <w:pPr>
              <w:spacing w:line="360" w:lineRule="auto"/>
              <w:jc w:val="center"/>
              <w:rPr>
                <w:b/>
              </w:rPr>
            </w:pPr>
            <w:r w:rsidRPr="002F779C">
              <w:rPr>
                <w:b/>
              </w:rPr>
              <w:t>Domain</w:t>
            </w:r>
          </w:p>
        </w:tc>
        <w:tc>
          <w:tcPr>
            <w:tcW w:w="2338" w:type="dxa"/>
            <w:tcBorders>
              <w:left w:val="single" w:sz="4" w:space="0" w:color="FFFFFF" w:themeColor="background1"/>
              <w:right w:val="single" w:sz="4" w:space="0" w:color="FFFFFF" w:themeColor="background1"/>
            </w:tcBorders>
            <w:shd w:val="clear" w:color="auto" w:fill="auto"/>
          </w:tcPr>
          <w:p w14:paraId="446DD654" w14:textId="77777777" w:rsidR="00F63BC6" w:rsidRPr="002F779C" w:rsidRDefault="00F63BC6" w:rsidP="00BD1C53">
            <w:pPr>
              <w:spacing w:line="360" w:lineRule="auto"/>
              <w:jc w:val="center"/>
              <w:rPr>
                <w:b/>
              </w:rPr>
            </w:pPr>
            <w:r w:rsidRPr="002F779C">
              <w:rPr>
                <w:b/>
              </w:rPr>
              <w:t>Mean</w:t>
            </w:r>
          </w:p>
        </w:tc>
        <w:tc>
          <w:tcPr>
            <w:tcW w:w="2338" w:type="dxa"/>
            <w:tcBorders>
              <w:left w:val="single" w:sz="4" w:space="0" w:color="FFFFFF" w:themeColor="background1"/>
              <w:right w:val="single" w:sz="4" w:space="0" w:color="FFFFFF" w:themeColor="background1"/>
            </w:tcBorders>
            <w:shd w:val="clear" w:color="auto" w:fill="auto"/>
          </w:tcPr>
          <w:p w14:paraId="44C42FDA" w14:textId="77777777" w:rsidR="00F63BC6" w:rsidRPr="002F779C" w:rsidRDefault="00F63BC6" w:rsidP="00BD1C53">
            <w:pPr>
              <w:spacing w:line="360" w:lineRule="auto"/>
              <w:jc w:val="center"/>
              <w:rPr>
                <w:b/>
              </w:rPr>
            </w:pPr>
            <w:r w:rsidRPr="002F779C">
              <w:rPr>
                <w:b/>
              </w:rPr>
              <w:t>SD</w:t>
            </w:r>
          </w:p>
        </w:tc>
      </w:tr>
      <w:tr w:rsidR="00E85CB4" w14:paraId="67FBF7BD" w14:textId="77777777" w:rsidTr="00BD1C53">
        <w:tc>
          <w:tcPr>
            <w:tcW w:w="2337"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7FF2F398" w14:textId="485BE986" w:rsidR="00E85CB4" w:rsidRPr="004A041F" w:rsidRDefault="00E85CB4" w:rsidP="00BD1C53">
            <w:pPr>
              <w:spacing w:line="360" w:lineRule="auto"/>
              <w:jc w:val="center"/>
            </w:pPr>
            <w:r>
              <w:t>1</w:t>
            </w:r>
          </w:p>
        </w:tc>
        <w:tc>
          <w:tcPr>
            <w:tcW w:w="2337"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2678122B" w14:textId="34613693" w:rsidR="00E85CB4" w:rsidRPr="004A041F" w:rsidRDefault="00E85CB4" w:rsidP="00BD1C53">
            <w:pPr>
              <w:spacing w:line="360" w:lineRule="auto"/>
              <w:jc w:val="center"/>
            </w:pPr>
            <w:r w:rsidRPr="004A041F">
              <w:t>Valence</w:t>
            </w:r>
          </w:p>
        </w:tc>
        <w:tc>
          <w:tcPr>
            <w:tcW w:w="2338"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675DD083" w14:textId="141CFB29" w:rsidR="00E85CB4" w:rsidRPr="004A041F" w:rsidRDefault="00E85CB4" w:rsidP="00BD1C53">
            <w:pPr>
              <w:spacing w:line="360" w:lineRule="auto"/>
              <w:jc w:val="center"/>
            </w:pPr>
            <w:r>
              <w:t>0.17</w:t>
            </w:r>
          </w:p>
        </w:tc>
        <w:tc>
          <w:tcPr>
            <w:tcW w:w="2338"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15152A14" w14:textId="4676AFEC" w:rsidR="00E85CB4" w:rsidRPr="004A041F" w:rsidRDefault="00E85CB4" w:rsidP="00BD1C53">
            <w:pPr>
              <w:spacing w:line="360" w:lineRule="auto"/>
              <w:jc w:val="center"/>
            </w:pPr>
            <w:r>
              <w:t>0.33</w:t>
            </w:r>
          </w:p>
        </w:tc>
      </w:tr>
      <w:tr w:rsidR="00F63BC6" w14:paraId="7F8B8238" w14:textId="77777777" w:rsidTr="00E85CB4">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7B6723" w14:textId="77777777" w:rsidR="00F63BC6" w:rsidRPr="004A041F" w:rsidRDefault="00F63BC6" w:rsidP="00BD1C53">
            <w:pPr>
              <w:spacing w:line="360" w:lineRule="auto"/>
              <w:jc w:val="center"/>
            </w:pPr>
            <w:r w:rsidRPr="004A041F">
              <w:t>3</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D307F6F"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895975F" w14:textId="77777777" w:rsidR="00F63BC6" w:rsidRPr="004A041F" w:rsidRDefault="00F63BC6" w:rsidP="00BD1C53">
            <w:pPr>
              <w:spacing w:line="360" w:lineRule="auto"/>
              <w:jc w:val="center"/>
            </w:pPr>
            <w:r w:rsidRPr="004A041F">
              <w:t>0.30</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DDCED61" w14:textId="77777777" w:rsidR="00F63BC6" w:rsidRPr="004A041F" w:rsidRDefault="00F63BC6" w:rsidP="00BD1C53">
            <w:pPr>
              <w:spacing w:line="360" w:lineRule="auto"/>
              <w:jc w:val="center"/>
            </w:pPr>
            <w:r w:rsidRPr="004A041F">
              <w:t>0.29</w:t>
            </w:r>
          </w:p>
        </w:tc>
      </w:tr>
      <w:tr w:rsidR="00F63BC6" w14:paraId="7AF5F1D8" w14:textId="77777777" w:rsidTr="00BD1C53">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60F9256" w14:textId="77777777" w:rsidR="00F63BC6" w:rsidRPr="004A041F" w:rsidRDefault="00F63BC6" w:rsidP="00BD1C53">
            <w:pPr>
              <w:spacing w:line="360" w:lineRule="auto"/>
              <w:jc w:val="center"/>
            </w:pPr>
            <w:r w:rsidRPr="004A041F">
              <w:t>6</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E6DA79D"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FC3F89F" w14:textId="77777777" w:rsidR="00F63BC6" w:rsidRPr="004A041F" w:rsidRDefault="00F63BC6" w:rsidP="00BD1C53">
            <w:pPr>
              <w:spacing w:line="360" w:lineRule="auto"/>
              <w:jc w:val="center"/>
            </w:pPr>
            <w:r w:rsidRPr="004A041F">
              <w:t>0.29</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6C25A348" w14:textId="77777777" w:rsidR="00F63BC6" w:rsidRPr="004A041F" w:rsidRDefault="00F63BC6" w:rsidP="00BD1C53">
            <w:pPr>
              <w:spacing w:line="360" w:lineRule="auto"/>
              <w:jc w:val="center"/>
            </w:pPr>
            <w:r w:rsidRPr="004A041F">
              <w:t>0.29</w:t>
            </w:r>
          </w:p>
        </w:tc>
      </w:tr>
      <w:tr w:rsidR="00F63BC6" w14:paraId="1D3EFDC0" w14:textId="77777777" w:rsidTr="00BD1C53">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484BF2DD" w14:textId="77777777" w:rsidR="00F63BC6" w:rsidRPr="004A041F" w:rsidRDefault="00F63BC6" w:rsidP="00BD1C53">
            <w:pPr>
              <w:spacing w:line="360" w:lineRule="auto"/>
              <w:jc w:val="center"/>
            </w:pPr>
            <w:r w:rsidRPr="004A041F">
              <w:t>7</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B0EAD1"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22D284C" w14:textId="77777777" w:rsidR="00F63BC6" w:rsidRPr="004A041F" w:rsidRDefault="00F63BC6" w:rsidP="00BD1C53">
            <w:pPr>
              <w:spacing w:line="360" w:lineRule="auto"/>
              <w:jc w:val="center"/>
            </w:pPr>
            <w:r w:rsidRPr="004A041F">
              <w:t>0.32</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96FB352" w14:textId="77777777" w:rsidR="00F63BC6" w:rsidRPr="004A041F" w:rsidRDefault="00F63BC6" w:rsidP="00BD1C53">
            <w:pPr>
              <w:spacing w:line="360" w:lineRule="auto"/>
              <w:jc w:val="center"/>
            </w:pPr>
            <w:r w:rsidRPr="004A041F">
              <w:t>0.29</w:t>
            </w:r>
          </w:p>
        </w:tc>
      </w:tr>
      <w:tr w:rsidR="00F63BC6" w14:paraId="474C1B19" w14:textId="77777777" w:rsidTr="00BD1C53">
        <w:tc>
          <w:tcPr>
            <w:tcW w:w="2337"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149961A1" w14:textId="77777777" w:rsidR="00F63BC6" w:rsidRPr="004A041F" w:rsidRDefault="00F63BC6" w:rsidP="00BD1C53">
            <w:pPr>
              <w:spacing w:line="360" w:lineRule="auto"/>
              <w:jc w:val="center"/>
            </w:pPr>
            <w:r w:rsidRPr="004A041F">
              <w:t>8</w:t>
            </w:r>
          </w:p>
        </w:tc>
        <w:tc>
          <w:tcPr>
            <w:tcW w:w="2337"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5B431DC7"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38DA2F4A" w14:textId="77777777" w:rsidR="00F63BC6" w:rsidRPr="004A041F" w:rsidRDefault="00F63BC6" w:rsidP="00BD1C53">
            <w:pPr>
              <w:spacing w:line="360" w:lineRule="auto"/>
              <w:jc w:val="center"/>
            </w:pPr>
            <w:r w:rsidRPr="004A041F">
              <w:t>0.32</w:t>
            </w:r>
          </w:p>
        </w:tc>
        <w:tc>
          <w:tcPr>
            <w:tcW w:w="2338"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2554F51D" w14:textId="77777777" w:rsidR="00F63BC6" w:rsidRPr="004A041F" w:rsidRDefault="00F63BC6" w:rsidP="00BD1C53">
            <w:pPr>
              <w:spacing w:line="360" w:lineRule="auto"/>
              <w:jc w:val="center"/>
            </w:pPr>
            <w:r w:rsidRPr="004A041F">
              <w:t>0.29</w:t>
            </w:r>
          </w:p>
        </w:tc>
      </w:tr>
    </w:tbl>
    <w:p w14:paraId="4DB86573" w14:textId="0F447533" w:rsidR="00F63BC6" w:rsidRDefault="00F63BC6" w:rsidP="00F63BC6"/>
    <w:p w14:paraId="5050E84A" w14:textId="4AEC32A7" w:rsidR="00EF25FB" w:rsidRDefault="00EF25FB" w:rsidP="00F63BC6"/>
    <w:p w14:paraId="62600D5A" w14:textId="19ED29FD" w:rsidR="00EF25FB" w:rsidRDefault="00EF25FB" w:rsidP="00F63BC6"/>
    <w:p w14:paraId="3A707ECA" w14:textId="08BCE7D9" w:rsidR="00EF25FB" w:rsidRDefault="00EF25FB" w:rsidP="00F63BC6"/>
    <w:p w14:paraId="521728DA" w14:textId="5D8715CD" w:rsidR="00EF25FB" w:rsidRDefault="00EF25FB" w:rsidP="00F63BC6"/>
    <w:p w14:paraId="225C34D0" w14:textId="4662D326" w:rsidR="00EF25FB" w:rsidRDefault="00EF25FB" w:rsidP="00F63BC6"/>
    <w:p w14:paraId="584B2C80" w14:textId="56F70038" w:rsidR="00EF25FB" w:rsidRDefault="00EF25FB" w:rsidP="00F63BC6"/>
    <w:p w14:paraId="5CD03664" w14:textId="3AC37032" w:rsidR="00EF25FB" w:rsidRDefault="00EF25FB" w:rsidP="00F63BC6"/>
    <w:p w14:paraId="76B40E25" w14:textId="748F956D" w:rsidR="00EF25FB" w:rsidRDefault="00EF25FB" w:rsidP="00F63BC6"/>
    <w:p w14:paraId="43647DB2" w14:textId="0136DC53" w:rsidR="00EF25FB" w:rsidRDefault="00EF25FB" w:rsidP="00F63BC6"/>
    <w:p w14:paraId="30AF1AA5" w14:textId="489DF226" w:rsidR="00EF25FB" w:rsidRDefault="00EF25FB" w:rsidP="00F63BC6"/>
    <w:p w14:paraId="6E5F88B6" w14:textId="620C9BA9" w:rsidR="00EF25FB" w:rsidRDefault="00EF25FB" w:rsidP="00F63BC6"/>
    <w:p w14:paraId="18BC91D1" w14:textId="1532B63A" w:rsidR="00EF25FB" w:rsidRDefault="00EF25FB" w:rsidP="00F63BC6"/>
    <w:p w14:paraId="5585847E" w14:textId="7E38C32A" w:rsidR="00EF25FB" w:rsidRDefault="00EF25FB" w:rsidP="00F63BC6"/>
    <w:p w14:paraId="62A429F3" w14:textId="4EEA4DAE" w:rsidR="00EF25FB" w:rsidRDefault="00EF25FB" w:rsidP="00F63BC6"/>
    <w:p w14:paraId="0DB2F676" w14:textId="77777777" w:rsidR="00EF25FB" w:rsidRDefault="00EF25FB" w:rsidP="00F63BC6"/>
    <w:p w14:paraId="6E57BAC7" w14:textId="77777777" w:rsidR="00F63BC6" w:rsidRDefault="00F63BC6" w:rsidP="00F63BC6">
      <w:r w:rsidRPr="002F779C">
        <w:rPr>
          <w:b/>
        </w:rPr>
        <w:lastRenderedPageBreak/>
        <w:t>Table 2</w:t>
      </w:r>
      <w:r w:rsidRPr="004A041F">
        <w:t xml:space="preserve"> </w:t>
      </w:r>
    </w:p>
    <w:p w14:paraId="36A54C85" w14:textId="77777777" w:rsidR="00F63BC6" w:rsidRPr="002F779C" w:rsidRDefault="00F63BC6" w:rsidP="00F63BC6">
      <w:pPr>
        <w:rPr>
          <w:i/>
        </w:rPr>
      </w:pPr>
      <w:r w:rsidRPr="002F779C">
        <w:rPr>
          <w:i/>
        </w:rPr>
        <w:t>Mean</w:t>
      </w:r>
      <w:r>
        <w:rPr>
          <w:i/>
        </w:rPr>
        <w:t>s</w:t>
      </w:r>
      <w:r w:rsidRPr="002F779C">
        <w:rPr>
          <w:i/>
        </w:rPr>
        <w:t xml:space="preserve"> and standard deviations </w:t>
      </w:r>
      <w:r>
        <w:rPr>
          <w:i/>
        </w:rPr>
        <w:t>of absolute magnitude of IA-</w:t>
      </w:r>
      <w:r w:rsidRPr="002F779C">
        <w:rPr>
          <w:i/>
        </w:rPr>
        <w:t xml:space="preserve">AMP effects </w:t>
      </w:r>
    </w:p>
    <w:tbl>
      <w:tblPr>
        <w:tblStyle w:val="TableGrid"/>
        <w:tblW w:w="10201" w:type="dxa"/>
        <w:jc w:val="center"/>
        <w:tblLook w:val="04A0" w:firstRow="1" w:lastRow="0" w:firstColumn="1" w:lastColumn="0" w:noHBand="0" w:noVBand="1"/>
      </w:tblPr>
      <w:tblGrid>
        <w:gridCol w:w="1535"/>
        <w:gridCol w:w="1868"/>
        <w:gridCol w:w="3113"/>
        <w:gridCol w:w="1984"/>
        <w:gridCol w:w="1701"/>
      </w:tblGrid>
      <w:tr w:rsidR="00F63BC6" w:rsidRPr="00B045EE" w14:paraId="30F1246D" w14:textId="77777777" w:rsidTr="00BD1C53">
        <w:trPr>
          <w:jc w:val="center"/>
        </w:trPr>
        <w:tc>
          <w:tcPr>
            <w:tcW w:w="1535" w:type="dxa"/>
            <w:tcBorders>
              <w:left w:val="single" w:sz="4" w:space="0" w:color="FFFFFF"/>
              <w:bottom w:val="single" w:sz="4" w:space="0" w:color="auto"/>
              <w:right w:val="single" w:sz="4" w:space="0" w:color="FFFFFF"/>
            </w:tcBorders>
          </w:tcPr>
          <w:p w14:paraId="7E755744" w14:textId="77777777" w:rsidR="00F63BC6" w:rsidRPr="00B045EE" w:rsidRDefault="00F63BC6" w:rsidP="00BD1C53">
            <w:pPr>
              <w:spacing w:line="360" w:lineRule="auto"/>
              <w:jc w:val="center"/>
              <w:rPr>
                <w:b/>
              </w:rPr>
            </w:pPr>
            <w:r w:rsidRPr="00B045EE">
              <w:rPr>
                <w:b/>
              </w:rPr>
              <w:t>Experiment</w:t>
            </w:r>
          </w:p>
        </w:tc>
        <w:tc>
          <w:tcPr>
            <w:tcW w:w="1868" w:type="dxa"/>
            <w:tcBorders>
              <w:left w:val="single" w:sz="4" w:space="0" w:color="FFFFFF"/>
              <w:bottom w:val="single" w:sz="4" w:space="0" w:color="auto"/>
              <w:right w:val="single" w:sz="4" w:space="0" w:color="FFFFFF"/>
            </w:tcBorders>
          </w:tcPr>
          <w:p w14:paraId="76A1BA72" w14:textId="77777777" w:rsidR="00F63BC6" w:rsidRPr="00B045EE" w:rsidRDefault="00F63BC6" w:rsidP="00BD1C53">
            <w:pPr>
              <w:spacing w:line="360" w:lineRule="auto"/>
              <w:jc w:val="center"/>
              <w:rPr>
                <w:b/>
              </w:rPr>
            </w:pPr>
            <w:r w:rsidRPr="00B045EE">
              <w:rPr>
                <w:b/>
              </w:rPr>
              <w:t>Domain</w:t>
            </w:r>
          </w:p>
        </w:tc>
        <w:tc>
          <w:tcPr>
            <w:tcW w:w="3113" w:type="dxa"/>
            <w:tcBorders>
              <w:left w:val="single" w:sz="4" w:space="0" w:color="FFFFFF"/>
              <w:bottom w:val="single" w:sz="4" w:space="0" w:color="auto"/>
              <w:right w:val="single" w:sz="4" w:space="0" w:color="FFFFFF"/>
            </w:tcBorders>
          </w:tcPr>
          <w:p w14:paraId="357A933D" w14:textId="77777777" w:rsidR="00F63BC6" w:rsidRPr="00B045EE" w:rsidRDefault="00F63BC6" w:rsidP="00BD1C53">
            <w:pPr>
              <w:spacing w:line="360" w:lineRule="auto"/>
              <w:jc w:val="center"/>
              <w:rPr>
                <w:b/>
              </w:rPr>
            </w:pPr>
            <w:r>
              <w:rPr>
                <w:b/>
              </w:rPr>
              <w:t>Effect</w:t>
            </w:r>
          </w:p>
        </w:tc>
        <w:tc>
          <w:tcPr>
            <w:tcW w:w="1984" w:type="dxa"/>
            <w:tcBorders>
              <w:left w:val="single" w:sz="4" w:space="0" w:color="FFFFFF"/>
              <w:bottom w:val="single" w:sz="4" w:space="0" w:color="auto"/>
              <w:right w:val="single" w:sz="4" w:space="0" w:color="FFFFFF"/>
            </w:tcBorders>
          </w:tcPr>
          <w:p w14:paraId="3A6F4D53" w14:textId="77777777" w:rsidR="00F63BC6" w:rsidRPr="00B045EE" w:rsidRDefault="00F63BC6" w:rsidP="00BD1C53">
            <w:pPr>
              <w:spacing w:line="360" w:lineRule="auto"/>
              <w:jc w:val="center"/>
              <w:rPr>
                <w:b/>
              </w:rPr>
            </w:pPr>
            <w:r w:rsidRPr="00B045EE">
              <w:rPr>
                <w:b/>
              </w:rPr>
              <w:t>M</w:t>
            </w:r>
            <w:r>
              <w:rPr>
                <w:b/>
              </w:rPr>
              <w:t>ean</w:t>
            </w:r>
          </w:p>
        </w:tc>
        <w:tc>
          <w:tcPr>
            <w:tcW w:w="1701" w:type="dxa"/>
            <w:tcBorders>
              <w:left w:val="single" w:sz="4" w:space="0" w:color="FFFFFF"/>
              <w:bottom w:val="single" w:sz="4" w:space="0" w:color="auto"/>
              <w:right w:val="single" w:sz="4" w:space="0" w:color="FFFFFF"/>
            </w:tcBorders>
          </w:tcPr>
          <w:p w14:paraId="5AF62B8A" w14:textId="77777777" w:rsidR="00F63BC6" w:rsidRPr="00B045EE" w:rsidRDefault="00F63BC6" w:rsidP="00BD1C53">
            <w:pPr>
              <w:spacing w:line="360" w:lineRule="auto"/>
              <w:jc w:val="center"/>
              <w:rPr>
                <w:b/>
              </w:rPr>
            </w:pPr>
            <w:r>
              <w:rPr>
                <w:b/>
              </w:rPr>
              <w:t>SD</w:t>
            </w:r>
          </w:p>
        </w:tc>
      </w:tr>
      <w:tr w:rsidR="00F63BC6" w:rsidRPr="00B045EE" w14:paraId="35A5A150" w14:textId="77777777" w:rsidTr="00BD1C53">
        <w:trPr>
          <w:jc w:val="center"/>
        </w:trPr>
        <w:tc>
          <w:tcPr>
            <w:tcW w:w="1535" w:type="dxa"/>
            <w:tcBorders>
              <w:top w:val="single" w:sz="4" w:space="0" w:color="auto"/>
              <w:left w:val="single" w:sz="4" w:space="0" w:color="FFFFFF"/>
              <w:bottom w:val="single" w:sz="4" w:space="0" w:color="FFFFFF"/>
              <w:right w:val="single" w:sz="4" w:space="0" w:color="FFFFFF"/>
            </w:tcBorders>
          </w:tcPr>
          <w:p w14:paraId="2E0F3487"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auto"/>
              <w:left w:val="single" w:sz="4" w:space="0" w:color="FFFFFF"/>
              <w:bottom w:val="single" w:sz="4" w:space="0" w:color="FFFFFF"/>
              <w:right w:val="single" w:sz="4" w:space="0" w:color="FFFFFF"/>
            </w:tcBorders>
          </w:tcPr>
          <w:p w14:paraId="185EEB19"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auto"/>
              <w:left w:val="single" w:sz="4" w:space="0" w:color="FFFFFF"/>
              <w:bottom w:val="single" w:sz="4" w:space="0" w:color="FFFFFF"/>
              <w:right w:val="single" w:sz="4" w:space="0" w:color="FFFFFF"/>
            </w:tcBorders>
          </w:tcPr>
          <w:p w14:paraId="0C6DDF93"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auto"/>
              <w:left w:val="single" w:sz="4" w:space="0" w:color="FFFFFF"/>
              <w:bottom w:val="single" w:sz="4" w:space="0" w:color="FFFFFF"/>
              <w:right w:val="single" w:sz="4" w:space="0" w:color="FFFFFF"/>
            </w:tcBorders>
          </w:tcPr>
          <w:p w14:paraId="6E26B46F" w14:textId="77777777" w:rsidR="00F63BC6" w:rsidRPr="0053222D" w:rsidRDefault="00F63BC6" w:rsidP="00BD1C53">
            <w:pPr>
              <w:spacing w:line="360" w:lineRule="auto"/>
              <w:jc w:val="center"/>
              <w:rPr>
                <w:sz w:val="22"/>
                <w:szCs w:val="22"/>
              </w:rPr>
            </w:pPr>
            <w:r w:rsidRPr="0053222D">
              <w:rPr>
                <w:sz w:val="22"/>
                <w:szCs w:val="22"/>
              </w:rPr>
              <w:t>0.28</w:t>
            </w:r>
          </w:p>
        </w:tc>
        <w:tc>
          <w:tcPr>
            <w:tcW w:w="1701" w:type="dxa"/>
            <w:tcBorders>
              <w:top w:val="single" w:sz="4" w:space="0" w:color="auto"/>
              <w:left w:val="single" w:sz="4" w:space="0" w:color="FFFFFF"/>
              <w:bottom w:val="single" w:sz="4" w:space="0" w:color="FFFFFF"/>
              <w:right w:val="single" w:sz="4" w:space="0" w:color="FFFFFF"/>
            </w:tcBorders>
          </w:tcPr>
          <w:p w14:paraId="5DE502B4"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291DEC67"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2E2A3F73"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FFFFFF"/>
              <w:left w:val="single" w:sz="4" w:space="0" w:color="FFFFFF"/>
              <w:bottom w:val="single" w:sz="4" w:space="0" w:color="FFFFFF"/>
              <w:right w:val="single" w:sz="4" w:space="0" w:color="FFFFFF"/>
            </w:tcBorders>
          </w:tcPr>
          <w:p w14:paraId="25D0D9E6"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8440C18"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4590CFC2" w14:textId="77777777" w:rsidR="00F63BC6" w:rsidRPr="0053222D" w:rsidRDefault="00F63BC6" w:rsidP="00BD1C53">
            <w:pPr>
              <w:spacing w:line="360" w:lineRule="auto"/>
              <w:jc w:val="center"/>
              <w:rPr>
                <w:sz w:val="22"/>
                <w:szCs w:val="22"/>
              </w:rPr>
            </w:pPr>
            <w:r w:rsidRPr="0053222D">
              <w:rPr>
                <w:sz w:val="22"/>
                <w:szCs w:val="22"/>
              </w:rPr>
              <w:t>0.68</w:t>
            </w:r>
          </w:p>
        </w:tc>
        <w:tc>
          <w:tcPr>
            <w:tcW w:w="1701" w:type="dxa"/>
            <w:tcBorders>
              <w:top w:val="single" w:sz="4" w:space="0" w:color="FFFFFF"/>
              <w:left w:val="single" w:sz="4" w:space="0" w:color="FFFFFF"/>
              <w:bottom w:val="single" w:sz="4" w:space="0" w:color="FFFFFF"/>
              <w:right w:val="single" w:sz="4" w:space="0" w:color="FFFFFF"/>
            </w:tcBorders>
          </w:tcPr>
          <w:p w14:paraId="5F7F138D"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0637015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C02FFA2"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FFFFFF"/>
              <w:left w:val="single" w:sz="4" w:space="0" w:color="FFFFFF"/>
              <w:bottom w:val="single" w:sz="4" w:space="0" w:color="FFFFFF"/>
              <w:right w:val="single" w:sz="4" w:space="0" w:color="FFFFFF"/>
            </w:tcBorders>
          </w:tcPr>
          <w:p w14:paraId="1A15F05A"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6B261F8"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1465468E"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bottom w:val="single" w:sz="4" w:space="0" w:color="FFFFFF"/>
              <w:right w:val="single" w:sz="4" w:space="0" w:color="FFFFFF"/>
            </w:tcBorders>
          </w:tcPr>
          <w:p w14:paraId="0C5078CD" w14:textId="77777777" w:rsidR="00F63BC6" w:rsidRPr="0053222D" w:rsidRDefault="00F63BC6" w:rsidP="00BD1C53">
            <w:pPr>
              <w:spacing w:line="360" w:lineRule="auto"/>
              <w:jc w:val="center"/>
              <w:rPr>
                <w:sz w:val="22"/>
                <w:szCs w:val="22"/>
              </w:rPr>
            </w:pPr>
            <w:r w:rsidRPr="0053222D">
              <w:rPr>
                <w:sz w:val="22"/>
                <w:szCs w:val="22"/>
              </w:rPr>
              <w:t>0.24</w:t>
            </w:r>
          </w:p>
        </w:tc>
      </w:tr>
      <w:tr w:rsidR="00F63BC6" w:rsidRPr="00B045EE" w14:paraId="4616FF76"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073AB77B"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729D937E"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22303040"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2DB7DB3F" w14:textId="77777777" w:rsidR="00F63BC6" w:rsidRPr="0053222D" w:rsidRDefault="00F63BC6" w:rsidP="00BD1C53">
            <w:pPr>
              <w:spacing w:line="360" w:lineRule="auto"/>
              <w:jc w:val="center"/>
              <w:rPr>
                <w:sz w:val="22"/>
                <w:szCs w:val="22"/>
              </w:rPr>
            </w:pPr>
            <w:r w:rsidRPr="0053222D">
              <w:rPr>
                <w:sz w:val="22"/>
                <w:szCs w:val="22"/>
              </w:rPr>
              <w:t>0.36</w:t>
            </w:r>
          </w:p>
        </w:tc>
        <w:tc>
          <w:tcPr>
            <w:tcW w:w="1701" w:type="dxa"/>
            <w:tcBorders>
              <w:top w:val="single" w:sz="4" w:space="0" w:color="FFFFFF"/>
              <w:left w:val="single" w:sz="4" w:space="0" w:color="FFFFFF"/>
              <w:bottom w:val="single" w:sz="4" w:space="0" w:color="FFFFFF"/>
              <w:right w:val="single" w:sz="4" w:space="0" w:color="FFFFFF"/>
            </w:tcBorders>
          </w:tcPr>
          <w:p w14:paraId="0162CB1E" w14:textId="77777777" w:rsidR="00F63BC6" w:rsidRPr="0053222D" w:rsidRDefault="00F63BC6" w:rsidP="00BD1C53">
            <w:pPr>
              <w:spacing w:line="360" w:lineRule="auto"/>
              <w:jc w:val="center"/>
              <w:rPr>
                <w:sz w:val="22"/>
                <w:szCs w:val="22"/>
              </w:rPr>
            </w:pPr>
            <w:r w:rsidRPr="0053222D">
              <w:rPr>
                <w:sz w:val="22"/>
                <w:szCs w:val="22"/>
              </w:rPr>
              <w:t>0.29</w:t>
            </w:r>
          </w:p>
        </w:tc>
      </w:tr>
      <w:tr w:rsidR="00F63BC6" w:rsidRPr="00B045EE" w14:paraId="6F051AFB"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B53293B"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4061C028"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0115A4F6"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6663075" w14:textId="77777777" w:rsidR="00F63BC6" w:rsidRPr="0053222D" w:rsidRDefault="00F63BC6" w:rsidP="00BD1C53">
            <w:pPr>
              <w:spacing w:line="360" w:lineRule="auto"/>
              <w:jc w:val="center"/>
              <w:rPr>
                <w:sz w:val="22"/>
                <w:szCs w:val="22"/>
              </w:rPr>
            </w:pPr>
            <w:r w:rsidRPr="0053222D">
              <w:rPr>
                <w:sz w:val="22"/>
                <w:szCs w:val="22"/>
              </w:rPr>
              <w:t>0.67</w:t>
            </w:r>
          </w:p>
        </w:tc>
        <w:tc>
          <w:tcPr>
            <w:tcW w:w="1701" w:type="dxa"/>
            <w:tcBorders>
              <w:top w:val="single" w:sz="4" w:space="0" w:color="FFFFFF"/>
              <w:left w:val="single" w:sz="4" w:space="0" w:color="FFFFFF"/>
              <w:bottom w:val="single" w:sz="4" w:space="0" w:color="FFFFFF"/>
              <w:right w:val="single" w:sz="4" w:space="0" w:color="FFFFFF"/>
            </w:tcBorders>
          </w:tcPr>
          <w:p w14:paraId="095DD01A"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1A1F0A70"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1E90F76"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5502FA82"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E51227E"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39A530BD" w14:textId="77777777" w:rsidR="00F63BC6" w:rsidRPr="0053222D" w:rsidRDefault="00F63BC6" w:rsidP="00BD1C53">
            <w:pPr>
              <w:spacing w:line="360" w:lineRule="auto"/>
              <w:jc w:val="center"/>
              <w:rPr>
                <w:sz w:val="22"/>
                <w:szCs w:val="22"/>
              </w:rPr>
            </w:pPr>
            <w:r w:rsidRPr="0053222D">
              <w:rPr>
                <w:sz w:val="22"/>
                <w:szCs w:val="22"/>
              </w:rPr>
              <w:t>0.24</w:t>
            </w:r>
          </w:p>
        </w:tc>
        <w:tc>
          <w:tcPr>
            <w:tcW w:w="1701" w:type="dxa"/>
            <w:tcBorders>
              <w:top w:val="single" w:sz="4" w:space="0" w:color="FFFFFF"/>
              <w:left w:val="single" w:sz="4" w:space="0" w:color="FFFFFF"/>
              <w:bottom w:val="single" w:sz="4" w:space="0" w:color="FFFFFF"/>
              <w:right w:val="single" w:sz="4" w:space="0" w:color="FFFFFF"/>
            </w:tcBorders>
          </w:tcPr>
          <w:p w14:paraId="114B8AF8"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3E1B73E6"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3E022F6"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38A9FAA7"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C01B6DA"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18D0AF66" w14:textId="77777777" w:rsidR="00F63BC6" w:rsidRPr="0053222D" w:rsidRDefault="00F63BC6" w:rsidP="00BD1C53">
            <w:pPr>
              <w:spacing w:line="360" w:lineRule="auto"/>
              <w:jc w:val="center"/>
              <w:rPr>
                <w:sz w:val="22"/>
                <w:szCs w:val="22"/>
              </w:rPr>
            </w:pPr>
            <w:r w:rsidRPr="0053222D">
              <w:rPr>
                <w:sz w:val="22"/>
                <w:szCs w:val="22"/>
              </w:rPr>
              <w:t>0.28</w:t>
            </w:r>
          </w:p>
        </w:tc>
        <w:tc>
          <w:tcPr>
            <w:tcW w:w="1701" w:type="dxa"/>
            <w:tcBorders>
              <w:top w:val="single" w:sz="4" w:space="0" w:color="FFFFFF"/>
              <w:left w:val="single" w:sz="4" w:space="0" w:color="FFFFFF"/>
              <w:bottom w:val="single" w:sz="4" w:space="0" w:color="FFFFFF"/>
              <w:right w:val="single" w:sz="4" w:space="0" w:color="FFFFFF"/>
            </w:tcBorders>
          </w:tcPr>
          <w:p w14:paraId="18E5AC9B" w14:textId="77777777" w:rsidR="00F63BC6" w:rsidRPr="0053222D" w:rsidRDefault="00F63BC6" w:rsidP="00BD1C53">
            <w:pPr>
              <w:spacing w:line="360" w:lineRule="auto"/>
              <w:jc w:val="center"/>
              <w:rPr>
                <w:sz w:val="22"/>
                <w:szCs w:val="22"/>
              </w:rPr>
            </w:pPr>
            <w:r w:rsidRPr="0053222D">
              <w:rPr>
                <w:sz w:val="22"/>
                <w:szCs w:val="22"/>
              </w:rPr>
              <w:t>0.24</w:t>
            </w:r>
          </w:p>
        </w:tc>
      </w:tr>
      <w:tr w:rsidR="00F63BC6" w:rsidRPr="00B045EE" w14:paraId="0BD201BB"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E3A243C"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578CD7EE"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1449FE6"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50B71D9C" w14:textId="77777777" w:rsidR="00F63BC6" w:rsidRPr="0053222D" w:rsidRDefault="00F63BC6" w:rsidP="00BD1C53">
            <w:pPr>
              <w:spacing w:line="360" w:lineRule="auto"/>
              <w:jc w:val="center"/>
              <w:rPr>
                <w:sz w:val="22"/>
                <w:szCs w:val="22"/>
              </w:rPr>
            </w:pPr>
            <w:r w:rsidRPr="0053222D">
              <w:rPr>
                <w:sz w:val="22"/>
                <w:szCs w:val="22"/>
              </w:rPr>
              <w:t>0.79</w:t>
            </w:r>
          </w:p>
        </w:tc>
        <w:tc>
          <w:tcPr>
            <w:tcW w:w="1701" w:type="dxa"/>
            <w:tcBorders>
              <w:top w:val="single" w:sz="4" w:space="0" w:color="FFFFFF"/>
              <w:left w:val="single" w:sz="4" w:space="0" w:color="FFFFFF"/>
              <w:bottom w:val="single" w:sz="4" w:space="0" w:color="FFFFFF"/>
              <w:right w:val="single" w:sz="4" w:space="0" w:color="FFFFFF"/>
            </w:tcBorders>
          </w:tcPr>
          <w:p w14:paraId="1BF7C875" w14:textId="77777777" w:rsidR="00F63BC6" w:rsidRPr="0053222D" w:rsidRDefault="00F63BC6" w:rsidP="00BD1C53">
            <w:pPr>
              <w:spacing w:line="360" w:lineRule="auto"/>
              <w:jc w:val="center"/>
              <w:rPr>
                <w:sz w:val="22"/>
                <w:szCs w:val="22"/>
              </w:rPr>
            </w:pPr>
            <w:r w:rsidRPr="0053222D">
              <w:rPr>
                <w:sz w:val="22"/>
                <w:szCs w:val="22"/>
              </w:rPr>
              <w:t>0.23</w:t>
            </w:r>
          </w:p>
        </w:tc>
      </w:tr>
      <w:tr w:rsidR="00F63BC6" w:rsidRPr="00B045EE" w14:paraId="3123391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2991284"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1568128B"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49C2800"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05B7691C"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bottom w:val="single" w:sz="4" w:space="0" w:color="FFFFFF"/>
              <w:right w:val="single" w:sz="4" w:space="0" w:color="FFFFFF"/>
            </w:tcBorders>
          </w:tcPr>
          <w:p w14:paraId="68481A3B" w14:textId="77777777" w:rsidR="00F63BC6" w:rsidRPr="0053222D" w:rsidRDefault="00F63BC6" w:rsidP="00BD1C53">
            <w:pPr>
              <w:spacing w:line="360" w:lineRule="auto"/>
              <w:jc w:val="center"/>
              <w:rPr>
                <w:sz w:val="22"/>
                <w:szCs w:val="22"/>
              </w:rPr>
            </w:pPr>
            <w:r w:rsidRPr="0053222D">
              <w:rPr>
                <w:sz w:val="22"/>
                <w:szCs w:val="22"/>
              </w:rPr>
              <w:t>0.23</w:t>
            </w:r>
          </w:p>
        </w:tc>
      </w:tr>
      <w:tr w:rsidR="00F63BC6" w:rsidRPr="00B045EE" w14:paraId="08DEC708"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2F518078"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64BA4B04"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9DCC6F9"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05CA153A" w14:textId="77777777" w:rsidR="00F63BC6" w:rsidRPr="0053222D" w:rsidRDefault="00F63BC6" w:rsidP="00BD1C53">
            <w:pPr>
              <w:spacing w:line="360" w:lineRule="auto"/>
              <w:jc w:val="center"/>
              <w:rPr>
                <w:sz w:val="22"/>
                <w:szCs w:val="22"/>
              </w:rPr>
            </w:pPr>
            <w:r w:rsidRPr="0053222D">
              <w:rPr>
                <w:sz w:val="22"/>
                <w:szCs w:val="22"/>
              </w:rPr>
              <w:t>0.30</w:t>
            </w:r>
          </w:p>
        </w:tc>
        <w:tc>
          <w:tcPr>
            <w:tcW w:w="1701" w:type="dxa"/>
            <w:tcBorders>
              <w:top w:val="single" w:sz="4" w:space="0" w:color="FFFFFF"/>
              <w:left w:val="single" w:sz="4" w:space="0" w:color="FFFFFF"/>
              <w:bottom w:val="single" w:sz="4" w:space="0" w:color="FFFFFF"/>
              <w:right w:val="single" w:sz="4" w:space="0" w:color="FFFFFF"/>
            </w:tcBorders>
          </w:tcPr>
          <w:p w14:paraId="349D1296" w14:textId="77777777" w:rsidR="00F63BC6" w:rsidRPr="0053222D" w:rsidRDefault="00F63BC6" w:rsidP="00BD1C53">
            <w:pPr>
              <w:spacing w:line="360" w:lineRule="auto"/>
              <w:jc w:val="center"/>
              <w:rPr>
                <w:sz w:val="22"/>
                <w:szCs w:val="22"/>
              </w:rPr>
            </w:pPr>
            <w:r w:rsidRPr="0053222D">
              <w:rPr>
                <w:sz w:val="22"/>
                <w:szCs w:val="22"/>
              </w:rPr>
              <w:t>0.29</w:t>
            </w:r>
          </w:p>
        </w:tc>
      </w:tr>
      <w:tr w:rsidR="00F63BC6" w:rsidRPr="00B045EE" w14:paraId="562F5E82"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65863CC5"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69D63A9D"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A938C33"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69766155" w14:textId="77777777" w:rsidR="00F63BC6" w:rsidRPr="0053222D" w:rsidRDefault="00F63BC6" w:rsidP="00BD1C53">
            <w:pPr>
              <w:spacing w:line="360" w:lineRule="auto"/>
              <w:jc w:val="center"/>
              <w:rPr>
                <w:sz w:val="22"/>
                <w:szCs w:val="22"/>
              </w:rPr>
            </w:pPr>
            <w:r w:rsidRPr="0053222D">
              <w:rPr>
                <w:sz w:val="22"/>
                <w:szCs w:val="22"/>
              </w:rPr>
              <w:t>0.73</w:t>
            </w:r>
          </w:p>
        </w:tc>
        <w:tc>
          <w:tcPr>
            <w:tcW w:w="1701" w:type="dxa"/>
            <w:tcBorders>
              <w:top w:val="single" w:sz="4" w:space="0" w:color="FFFFFF"/>
              <w:left w:val="single" w:sz="4" w:space="0" w:color="FFFFFF"/>
              <w:bottom w:val="single" w:sz="4" w:space="0" w:color="FFFFFF"/>
              <w:right w:val="single" w:sz="4" w:space="0" w:color="FFFFFF"/>
            </w:tcBorders>
          </w:tcPr>
          <w:p w14:paraId="7D80EDCA"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5B8B8AF5"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2499271"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0B83E480"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DE1C842"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39CC69F0" w14:textId="77777777" w:rsidR="00F63BC6" w:rsidRPr="0053222D" w:rsidRDefault="00F63BC6" w:rsidP="00BD1C53">
            <w:pPr>
              <w:spacing w:line="360" w:lineRule="auto"/>
              <w:jc w:val="center"/>
              <w:rPr>
                <w:sz w:val="22"/>
                <w:szCs w:val="22"/>
              </w:rPr>
            </w:pPr>
            <w:r w:rsidRPr="0053222D">
              <w:rPr>
                <w:sz w:val="22"/>
                <w:szCs w:val="22"/>
              </w:rPr>
              <w:t>0.21</w:t>
            </w:r>
          </w:p>
        </w:tc>
        <w:tc>
          <w:tcPr>
            <w:tcW w:w="1701" w:type="dxa"/>
            <w:tcBorders>
              <w:top w:val="single" w:sz="4" w:space="0" w:color="FFFFFF"/>
              <w:left w:val="single" w:sz="4" w:space="0" w:color="FFFFFF"/>
              <w:bottom w:val="single" w:sz="4" w:space="0" w:color="FFFFFF"/>
              <w:right w:val="single" w:sz="4" w:space="0" w:color="FFFFFF"/>
            </w:tcBorders>
          </w:tcPr>
          <w:p w14:paraId="7208ED7B" w14:textId="77777777" w:rsidR="00F63BC6" w:rsidRPr="0053222D" w:rsidRDefault="00F63BC6" w:rsidP="00BD1C53">
            <w:pPr>
              <w:spacing w:line="360" w:lineRule="auto"/>
              <w:jc w:val="center"/>
              <w:rPr>
                <w:sz w:val="22"/>
                <w:szCs w:val="22"/>
              </w:rPr>
            </w:pPr>
            <w:r w:rsidRPr="0053222D">
              <w:rPr>
                <w:sz w:val="22"/>
                <w:szCs w:val="22"/>
              </w:rPr>
              <w:t>0.22</w:t>
            </w:r>
          </w:p>
        </w:tc>
      </w:tr>
      <w:tr w:rsidR="00F63BC6" w:rsidRPr="00B045EE" w14:paraId="2E1D83BF"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35EBBD6"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3458CA9F"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4D621359"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468D1227" w14:textId="77777777" w:rsidR="00F63BC6" w:rsidRPr="0053222D" w:rsidRDefault="00F63BC6" w:rsidP="00BD1C53">
            <w:pPr>
              <w:spacing w:line="360" w:lineRule="auto"/>
              <w:jc w:val="center"/>
              <w:rPr>
                <w:sz w:val="22"/>
                <w:szCs w:val="22"/>
              </w:rPr>
            </w:pPr>
            <w:r w:rsidRPr="0053222D">
              <w:rPr>
                <w:sz w:val="22"/>
                <w:szCs w:val="22"/>
              </w:rPr>
              <w:t>0.30</w:t>
            </w:r>
          </w:p>
        </w:tc>
        <w:tc>
          <w:tcPr>
            <w:tcW w:w="1701" w:type="dxa"/>
            <w:tcBorders>
              <w:top w:val="single" w:sz="4" w:space="0" w:color="FFFFFF"/>
              <w:left w:val="single" w:sz="4" w:space="0" w:color="FFFFFF"/>
              <w:bottom w:val="single" w:sz="4" w:space="0" w:color="FFFFFF"/>
              <w:right w:val="single" w:sz="4" w:space="0" w:color="FFFFFF"/>
            </w:tcBorders>
          </w:tcPr>
          <w:p w14:paraId="2CFE2D53" w14:textId="77777777" w:rsidR="00F63BC6" w:rsidRPr="0053222D" w:rsidRDefault="00F63BC6" w:rsidP="00BD1C53">
            <w:pPr>
              <w:spacing w:line="360" w:lineRule="auto"/>
              <w:jc w:val="center"/>
              <w:rPr>
                <w:sz w:val="22"/>
                <w:szCs w:val="22"/>
              </w:rPr>
            </w:pPr>
            <w:r w:rsidRPr="0053222D">
              <w:rPr>
                <w:sz w:val="22"/>
                <w:szCs w:val="22"/>
              </w:rPr>
              <w:t>0.28</w:t>
            </w:r>
          </w:p>
        </w:tc>
      </w:tr>
      <w:tr w:rsidR="00F63BC6" w:rsidRPr="00B045EE" w14:paraId="5A4F52A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D5411E0"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5D3E8FE5"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44233602"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15DBC132" w14:textId="77777777" w:rsidR="00F63BC6" w:rsidRPr="0053222D" w:rsidRDefault="00F63BC6" w:rsidP="00BD1C53">
            <w:pPr>
              <w:spacing w:line="360" w:lineRule="auto"/>
              <w:jc w:val="center"/>
              <w:rPr>
                <w:sz w:val="22"/>
                <w:szCs w:val="22"/>
              </w:rPr>
            </w:pPr>
            <w:r w:rsidRPr="0053222D">
              <w:rPr>
                <w:sz w:val="22"/>
                <w:szCs w:val="22"/>
              </w:rPr>
              <w:t>0.69</w:t>
            </w:r>
          </w:p>
        </w:tc>
        <w:tc>
          <w:tcPr>
            <w:tcW w:w="1701" w:type="dxa"/>
            <w:tcBorders>
              <w:top w:val="single" w:sz="4" w:space="0" w:color="FFFFFF"/>
              <w:left w:val="single" w:sz="4" w:space="0" w:color="FFFFFF"/>
              <w:bottom w:val="single" w:sz="4" w:space="0" w:color="FFFFFF"/>
              <w:right w:val="single" w:sz="4" w:space="0" w:color="FFFFFF"/>
            </w:tcBorders>
          </w:tcPr>
          <w:p w14:paraId="2A8F662B" w14:textId="77777777" w:rsidR="00F63BC6" w:rsidRPr="0053222D" w:rsidRDefault="00F63BC6" w:rsidP="00BD1C53">
            <w:pPr>
              <w:spacing w:line="360" w:lineRule="auto"/>
              <w:jc w:val="center"/>
              <w:rPr>
                <w:sz w:val="22"/>
                <w:szCs w:val="22"/>
              </w:rPr>
            </w:pPr>
            <w:r w:rsidRPr="0053222D">
              <w:rPr>
                <w:sz w:val="22"/>
                <w:szCs w:val="22"/>
              </w:rPr>
              <w:t>0.28</w:t>
            </w:r>
          </w:p>
        </w:tc>
      </w:tr>
      <w:tr w:rsidR="00F63BC6" w:rsidRPr="00B045EE" w14:paraId="383056B7"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022414F"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2D304479"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2FBFA874"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66AE4374" w14:textId="77777777" w:rsidR="00F63BC6" w:rsidRPr="0053222D" w:rsidRDefault="00F63BC6" w:rsidP="00BD1C53">
            <w:pPr>
              <w:spacing w:line="360" w:lineRule="auto"/>
              <w:jc w:val="center"/>
              <w:rPr>
                <w:sz w:val="22"/>
                <w:szCs w:val="22"/>
              </w:rPr>
            </w:pPr>
            <w:r w:rsidRPr="0053222D">
              <w:rPr>
                <w:sz w:val="22"/>
                <w:szCs w:val="22"/>
              </w:rPr>
              <w:t>0.22</w:t>
            </w:r>
          </w:p>
        </w:tc>
        <w:tc>
          <w:tcPr>
            <w:tcW w:w="1701" w:type="dxa"/>
            <w:tcBorders>
              <w:top w:val="single" w:sz="4" w:space="0" w:color="FFFFFF"/>
              <w:left w:val="single" w:sz="4" w:space="0" w:color="FFFFFF"/>
              <w:bottom w:val="single" w:sz="4" w:space="0" w:color="FFFFFF"/>
              <w:right w:val="single" w:sz="4" w:space="0" w:color="FFFFFF"/>
            </w:tcBorders>
          </w:tcPr>
          <w:p w14:paraId="465EA6C3"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67B804B1"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17B7616"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686DE808"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B6B6407"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41E95AAD" w14:textId="77777777" w:rsidR="00F63BC6" w:rsidRPr="0053222D" w:rsidRDefault="00F63BC6" w:rsidP="00BD1C53">
            <w:pPr>
              <w:spacing w:line="360" w:lineRule="auto"/>
              <w:jc w:val="center"/>
              <w:rPr>
                <w:sz w:val="22"/>
                <w:szCs w:val="22"/>
              </w:rPr>
            </w:pPr>
            <w:r w:rsidRPr="0053222D">
              <w:rPr>
                <w:sz w:val="22"/>
                <w:szCs w:val="22"/>
              </w:rPr>
              <w:t>0.32</w:t>
            </w:r>
          </w:p>
        </w:tc>
        <w:tc>
          <w:tcPr>
            <w:tcW w:w="1701" w:type="dxa"/>
            <w:tcBorders>
              <w:top w:val="single" w:sz="4" w:space="0" w:color="FFFFFF"/>
              <w:left w:val="single" w:sz="4" w:space="0" w:color="FFFFFF"/>
              <w:bottom w:val="single" w:sz="4" w:space="0" w:color="FFFFFF"/>
              <w:right w:val="single" w:sz="4" w:space="0" w:color="FFFFFF"/>
            </w:tcBorders>
          </w:tcPr>
          <w:p w14:paraId="30487B89"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59740EEC"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998F6E9"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1C44FEBF"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1DED9E69"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FE2DE63" w14:textId="77777777" w:rsidR="00F63BC6" w:rsidRPr="0053222D" w:rsidRDefault="00F63BC6" w:rsidP="00BD1C53">
            <w:pPr>
              <w:spacing w:line="360" w:lineRule="auto"/>
              <w:jc w:val="center"/>
              <w:rPr>
                <w:sz w:val="22"/>
                <w:szCs w:val="22"/>
              </w:rPr>
            </w:pPr>
            <w:r w:rsidRPr="0053222D">
              <w:rPr>
                <w:sz w:val="22"/>
                <w:szCs w:val="22"/>
              </w:rPr>
              <w:t>0.62</w:t>
            </w:r>
          </w:p>
        </w:tc>
        <w:tc>
          <w:tcPr>
            <w:tcW w:w="1701" w:type="dxa"/>
            <w:tcBorders>
              <w:top w:val="single" w:sz="4" w:space="0" w:color="FFFFFF"/>
              <w:left w:val="single" w:sz="4" w:space="0" w:color="FFFFFF"/>
              <w:bottom w:val="single" w:sz="4" w:space="0" w:color="FFFFFF"/>
              <w:right w:val="single" w:sz="4" w:space="0" w:color="FFFFFF"/>
            </w:tcBorders>
          </w:tcPr>
          <w:p w14:paraId="7D7A574D"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26C03B79"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546D4794"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7F5FDC6B"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1B97E50B"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2D3A8754" w14:textId="77777777" w:rsidR="00F63BC6" w:rsidRPr="0053222D" w:rsidRDefault="00F63BC6" w:rsidP="00BD1C53">
            <w:pPr>
              <w:spacing w:line="360" w:lineRule="auto"/>
              <w:jc w:val="center"/>
              <w:rPr>
                <w:sz w:val="22"/>
                <w:szCs w:val="22"/>
              </w:rPr>
            </w:pPr>
            <w:r w:rsidRPr="0053222D">
              <w:rPr>
                <w:sz w:val="22"/>
                <w:szCs w:val="22"/>
              </w:rPr>
              <w:t>0.22</w:t>
            </w:r>
          </w:p>
        </w:tc>
        <w:tc>
          <w:tcPr>
            <w:tcW w:w="1701" w:type="dxa"/>
            <w:tcBorders>
              <w:top w:val="single" w:sz="4" w:space="0" w:color="FFFFFF"/>
              <w:left w:val="single" w:sz="4" w:space="0" w:color="FFFFFF"/>
              <w:bottom w:val="single" w:sz="4" w:space="0" w:color="FFFFFF"/>
              <w:right w:val="single" w:sz="4" w:space="0" w:color="FFFFFF"/>
            </w:tcBorders>
          </w:tcPr>
          <w:p w14:paraId="39665B10"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10853F0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7B64F73"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bottom w:val="single" w:sz="4" w:space="0" w:color="FFFFFF"/>
              <w:right w:val="single" w:sz="4" w:space="0" w:color="FFFFFF"/>
            </w:tcBorders>
          </w:tcPr>
          <w:p w14:paraId="6812B4FC"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30B608F4"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52825793" w14:textId="77777777" w:rsidR="00F63BC6" w:rsidRPr="0053222D" w:rsidRDefault="00F63BC6" w:rsidP="00BD1C53">
            <w:pPr>
              <w:spacing w:line="360" w:lineRule="auto"/>
              <w:jc w:val="center"/>
              <w:rPr>
                <w:sz w:val="22"/>
                <w:szCs w:val="22"/>
              </w:rPr>
            </w:pPr>
            <w:r w:rsidRPr="0053222D">
              <w:rPr>
                <w:sz w:val="22"/>
                <w:szCs w:val="22"/>
              </w:rPr>
              <w:t>0.29</w:t>
            </w:r>
          </w:p>
        </w:tc>
        <w:tc>
          <w:tcPr>
            <w:tcW w:w="1701" w:type="dxa"/>
            <w:tcBorders>
              <w:top w:val="single" w:sz="4" w:space="0" w:color="FFFFFF"/>
              <w:left w:val="single" w:sz="4" w:space="0" w:color="FFFFFF"/>
              <w:bottom w:val="single" w:sz="4" w:space="0" w:color="FFFFFF"/>
              <w:right w:val="single" w:sz="4" w:space="0" w:color="FFFFFF"/>
            </w:tcBorders>
          </w:tcPr>
          <w:p w14:paraId="6D66818F"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1A6EB8F1"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62CF3DDD"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bottom w:val="single" w:sz="4" w:space="0" w:color="FFFFFF"/>
              <w:right w:val="single" w:sz="4" w:space="0" w:color="FFFFFF"/>
            </w:tcBorders>
          </w:tcPr>
          <w:p w14:paraId="43853714"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89ED467"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04760F7" w14:textId="77777777" w:rsidR="00F63BC6" w:rsidRPr="0053222D" w:rsidRDefault="00F63BC6" w:rsidP="00BD1C53">
            <w:pPr>
              <w:spacing w:line="360" w:lineRule="auto"/>
              <w:jc w:val="center"/>
              <w:rPr>
                <w:sz w:val="22"/>
                <w:szCs w:val="22"/>
              </w:rPr>
            </w:pPr>
            <w:r w:rsidRPr="0053222D">
              <w:rPr>
                <w:sz w:val="22"/>
                <w:szCs w:val="22"/>
              </w:rPr>
              <w:t>0.49</w:t>
            </w:r>
          </w:p>
        </w:tc>
        <w:tc>
          <w:tcPr>
            <w:tcW w:w="1701" w:type="dxa"/>
            <w:tcBorders>
              <w:top w:val="single" w:sz="4" w:space="0" w:color="FFFFFF"/>
              <w:left w:val="single" w:sz="4" w:space="0" w:color="FFFFFF"/>
              <w:bottom w:val="single" w:sz="4" w:space="0" w:color="FFFFFF"/>
              <w:right w:val="single" w:sz="4" w:space="0" w:color="FFFFFF"/>
            </w:tcBorders>
          </w:tcPr>
          <w:p w14:paraId="3D5FACA3" w14:textId="77777777" w:rsidR="00F63BC6" w:rsidRPr="0053222D" w:rsidRDefault="00F63BC6" w:rsidP="00BD1C53">
            <w:pPr>
              <w:spacing w:line="360" w:lineRule="auto"/>
              <w:jc w:val="center"/>
              <w:rPr>
                <w:sz w:val="22"/>
                <w:szCs w:val="22"/>
              </w:rPr>
            </w:pPr>
            <w:r w:rsidRPr="0053222D">
              <w:rPr>
                <w:sz w:val="22"/>
                <w:szCs w:val="22"/>
              </w:rPr>
              <w:t>0.32</w:t>
            </w:r>
          </w:p>
        </w:tc>
      </w:tr>
      <w:tr w:rsidR="00F63BC6" w:rsidRPr="00B045EE" w14:paraId="58E69835" w14:textId="77777777" w:rsidTr="00BD1C53">
        <w:trPr>
          <w:jc w:val="center"/>
        </w:trPr>
        <w:tc>
          <w:tcPr>
            <w:tcW w:w="1535" w:type="dxa"/>
            <w:tcBorders>
              <w:top w:val="single" w:sz="4" w:space="0" w:color="FFFFFF"/>
              <w:left w:val="single" w:sz="4" w:space="0" w:color="FFFFFF"/>
              <w:right w:val="single" w:sz="4" w:space="0" w:color="FFFFFF"/>
            </w:tcBorders>
          </w:tcPr>
          <w:p w14:paraId="24B9B338"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right w:val="single" w:sz="4" w:space="0" w:color="FFFFFF"/>
            </w:tcBorders>
          </w:tcPr>
          <w:p w14:paraId="031D31A1"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right w:val="single" w:sz="4" w:space="0" w:color="FFFFFF"/>
            </w:tcBorders>
          </w:tcPr>
          <w:p w14:paraId="1205AF81"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right w:val="single" w:sz="4" w:space="0" w:color="FFFFFF"/>
            </w:tcBorders>
          </w:tcPr>
          <w:p w14:paraId="7F2A9C50"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right w:val="single" w:sz="4" w:space="0" w:color="FFFFFF"/>
            </w:tcBorders>
          </w:tcPr>
          <w:p w14:paraId="20BB9F9A" w14:textId="77777777" w:rsidR="00F63BC6" w:rsidRPr="0053222D" w:rsidRDefault="00F63BC6" w:rsidP="00BD1C53">
            <w:pPr>
              <w:spacing w:line="360" w:lineRule="auto"/>
              <w:jc w:val="center"/>
              <w:rPr>
                <w:sz w:val="22"/>
                <w:szCs w:val="22"/>
              </w:rPr>
            </w:pPr>
            <w:r w:rsidRPr="0053222D">
              <w:rPr>
                <w:sz w:val="22"/>
                <w:szCs w:val="22"/>
              </w:rPr>
              <w:t>0.22</w:t>
            </w:r>
          </w:p>
        </w:tc>
      </w:tr>
    </w:tbl>
    <w:p w14:paraId="796BBE16" w14:textId="1A281EBD" w:rsidR="00F63BC6" w:rsidRDefault="00F63BC6" w:rsidP="003C7B16">
      <w:pPr>
        <w:pStyle w:val="Normal1"/>
        <w:ind w:left="885" w:hanging="885"/>
        <w:rPr>
          <w:lang w:val="en-US"/>
        </w:rPr>
      </w:pPr>
    </w:p>
    <w:p w14:paraId="102FF86D" w14:textId="1B5A372E" w:rsidR="0053222D" w:rsidRDefault="0053222D" w:rsidP="003C7B16">
      <w:pPr>
        <w:pStyle w:val="Normal1"/>
        <w:ind w:left="885" w:hanging="885"/>
        <w:rPr>
          <w:lang w:val="en-US"/>
        </w:rPr>
      </w:pPr>
    </w:p>
    <w:p w14:paraId="6F03A16C" w14:textId="79549189" w:rsidR="0053222D" w:rsidRDefault="0053222D" w:rsidP="003C7B16">
      <w:pPr>
        <w:pStyle w:val="Normal1"/>
        <w:ind w:left="885" w:hanging="885"/>
        <w:rPr>
          <w:lang w:val="en-US"/>
        </w:rPr>
      </w:pPr>
    </w:p>
    <w:p w14:paraId="3C6024CA" w14:textId="4F702223" w:rsidR="0053222D" w:rsidRDefault="0053222D" w:rsidP="003C7B16">
      <w:pPr>
        <w:pStyle w:val="Normal1"/>
        <w:ind w:left="885" w:hanging="885"/>
        <w:rPr>
          <w:lang w:val="en-US"/>
        </w:rPr>
      </w:pPr>
    </w:p>
    <w:p w14:paraId="1BDA80DE" w14:textId="288E8A8F" w:rsidR="0053222D" w:rsidRDefault="0053222D" w:rsidP="003C7B16">
      <w:pPr>
        <w:pStyle w:val="Normal1"/>
        <w:ind w:left="885" w:hanging="885"/>
        <w:rPr>
          <w:lang w:val="en-US"/>
        </w:rPr>
      </w:pPr>
    </w:p>
    <w:p w14:paraId="7F66557B" w14:textId="13EA3F1B" w:rsidR="0053222D" w:rsidRDefault="0053222D" w:rsidP="003C7B16">
      <w:pPr>
        <w:pStyle w:val="Normal1"/>
        <w:ind w:left="885" w:hanging="885"/>
        <w:rPr>
          <w:lang w:val="en-US"/>
        </w:rPr>
      </w:pPr>
    </w:p>
    <w:p w14:paraId="5314A0BC" w14:textId="77777777" w:rsidR="0053222D" w:rsidRDefault="0053222D" w:rsidP="0053222D">
      <w:r w:rsidRPr="002F779C">
        <w:rPr>
          <w:b/>
        </w:rPr>
        <w:lastRenderedPageBreak/>
        <w:t xml:space="preserve">Table </w:t>
      </w:r>
      <w:r>
        <w:rPr>
          <w:b/>
        </w:rPr>
        <w:t>3</w:t>
      </w:r>
    </w:p>
    <w:p w14:paraId="59673904" w14:textId="77777777" w:rsidR="0053222D" w:rsidRDefault="0053222D" w:rsidP="0053222D">
      <w:pPr>
        <w:rPr>
          <w:i/>
        </w:rPr>
      </w:pPr>
      <w:r>
        <w:rPr>
          <w:i/>
        </w:rPr>
        <w:t>Co-occurrence of consistent and inconsistent prime-evaluation responses with trials registered as influence-aware and non-influence-aware.</w:t>
      </w:r>
    </w:p>
    <w:tbl>
      <w:tblPr>
        <w:tblStyle w:val="TableGrid"/>
        <w:tblW w:w="947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68"/>
        <w:gridCol w:w="2368"/>
        <w:gridCol w:w="2369"/>
        <w:gridCol w:w="2370"/>
      </w:tblGrid>
      <w:tr w:rsidR="0053222D" w14:paraId="42168742" w14:textId="77777777" w:rsidTr="00BD1C53">
        <w:trPr>
          <w:trHeight w:val="871"/>
        </w:trPr>
        <w:tc>
          <w:tcPr>
            <w:tcW w:w="2368" w:type="dxa"/>
            <w:tcBorders>
              <w:top w:val="single" w:sz="4" w:space="0" w:color="auto"/>
              <w:bottom w:val="single" w:sz="4" w:space="0" w:color="auto"/>
            </w:tcBorders>
          </w:tcPr>
          <w:p w14:paraId="68033DCB" w14:textId="77777777" w:rsidR="0053222D" w:rsidRPr="002E34C0" w:rsidRDefault="0053222D" w:rsidP="00BD1C53">
            <w:pPr>
              <w:jc w:val="center"/>
              <w:rPr>
                <w:b/>
                <w:bCs/>
                <w:iCs/>
              </w:rPr>
            </w:pPr>
            <w:r w:rsidRPr="002E34C0">
              <w:rPr>
                <w:b/>
                <w:bCs/>
                <w:iCs/>
              </w:rPr>
              <w:t>Experiment</w:t>
            </w:r>
          </w:p>
        </w:tc>
        <w:tc>
          <w:tcPr>
            <w:tcW w:w="2368" w:type="dxa"/>
            <w:tcBorders>
              <w:top w:val="single" w:sz="4" w:space="0" w:color="auto"/>
              <w:bottom w:val="single" w:sz="4" w:space="0" w:color="auto"/>
            </w:tcBorders>
          </w:tcPr>
          <w:p w14:paraId="5F6691CD" w14:textId="77777777" w:rsidR="0053222D" w:rsidRPr="002E34C0" w:rsidRDefault="0053222D" w:rsidP="00BD1C53">
            <w:pPr>
              <w:jc w:val="center"/>
              <w:rPr>
                <w:b/>
                <w:bCs/>
                <w:iCs/>
              </w:rPr>
            </w:pPr>
            <w:r>
              <w:rPr>
                <w:b/>
                <w:bCs/>
                <w:iCs/>
              </w:rPr>
              <w:t>Prime Consistent</w:t>
            </w:r>
            <w:r w:rsidRPr="002E34C0">
              <w:rPr>
                <w:b/>
                <w:bCs/>
                <w:iCs/>
              </w:rPr>
              <w:t xml:space="preserve"> </w:t>
            </w:r>
            <w:r>
              <w:rPr>
                <w:b/>
                <w:bCs/>
                <w:iCs/>
              </w:rPr>
              <w:t>Response</w:t>
            </w:r>
          </w:p>
        </w:tc>
        <w:tc>
          <w:tcPr>
            <w:tcW w:w="4739" w:type="dxa"/>
            <w:gridSpan w:val="2"/>
            <w:tcBorders>
              <w:top w:val="single" w:sz="4" w:space="0" w:color="auto"/>
              <w:bottom w:val="single" w:sz="4" w:space="0" w:color="auto"/>
            </w:tcBorders>
          </w:tcPr>
          <w:p w14:paraId="7CF44561" w14:textId="77777777" w:rsidR="0053222D" w:rsidRPr="002E34C0" w:rsidRDefault="0053222D" w:rsidP="00BD1C53">
            <w:pPr>
              <w:jc w:val="center"/>
              <w:rPr>
                <w:b/>
                <w:bCs/>
                <w:i/>
              </w:rPr>
            </w:pPr>
            <w:r>
              <w:rPr>
                <w:b/>
                <w:bCs/>
                <w:iCs/>
              </w:rPr>
              <w:t>Reported Influence Awareness</w:t>
            </w:r>
          </w:p>
        </w:tc>
      </w:tr>
      <w:tr w:rsidR="0053222D" w:rsidRPr="002E34C0" w14:paraId="4C6CAEB9" w14:textId="77777777" w:rsidTr="00BD1C53">
        <w:trPr>
          <w:trHeight w:val="427"/>
        </w:trPr>
        <w:tc>
          <w:tcPr>
            <w:tcW w:w="2368" w:type="dxa"/>
            <w:tcBorders>
              <w:top w:val="single" w:sz="4" w:space="0" w:color="auto"/>
              <w:bottom w:val="nil"/>
            </w:tcBorders>
          </w:tcPr>
          <w:p w14:paraId="754FD3E7" w14:textId="77777777" w:rsidR="0053222D" w:rsidRPr="002E34C0" w:rsidRDefault="0053222D" w:rsidP="00BD1C53">
            <w:pPr>
              <w:jc w:val="center"/>
              <w:rPr>
                <w:iCs/>
              </w:rPr>
            </w:pPr>
            <w:r>
              <w:rPr>
                <w:iCs/>
              </w:rPr>
              <w:t>2</w:t>
            </w:r>
          </w:p>
        </w:tc>
        <w:tc>
          <w:tcPr>
            <w:tcW w:w="2368" w:type="dxa"/>
            <w:tcBorders>
              <w:top w:val="single" w:sz="4" w:space="0" w:color="auto"/>
              <w:bottom w:val="nil"/>
            </w:tcBorders>
          </w:tcPr>
          <w:p w14:paraId="12813876" w14:textId="77777777" w:rsidR="0053222D" w:rsidRPr="002E34C0" w:rsidRDefault="0053222D" w:rsidP="00BD1C53">
            <w:pPr>
              <w:jc w:val="center"/>
              <w:rPr>
                <w:iCs/>
              </w:rPr>
            </w:pPr>
          </w:p>
        </w:tc>
        <w:tc>
          <w:tcPr>
            <w:tcW w:w="2369" w:type="dxa"/>
            <w:tcBorders>
              <w:top w:val="single" w:sz="4" w:space="0" w:color="auto"/>
              <w:bottom w:val="nil"/>
            </w:tcBorders>
          </w:tcPr>
          <w:p w14:paraId="025FBDF2" w14:textId="77777777" w:rsidR="0053222D" w:rsidRPr="002E34C0" w:rsidRDefault="0053222D" w:rsidP="00BD1C53">
            <w:pPr>
              <w:jc w:val="center"/>
              <w:rPr>
                <w:b/>
                <w:bCs/>
                <w:iCs/>
              </w:rPr>
            </w:pPr>
            <w:r>
              <w:rPr>
                <w:b/>
                <w:bCs/>
                <w:iCs/>
              </w:rPr>
              <w:t>No</w:t>
            </w:r>
          </w:p>
        </w:tc>
        <w:tc>
          <w:tcPr>
            <w:tcW w:w="2370" w:type="dxa"/>
            <w:tcBorders>
              <w:top w:val="single" w:sz="4" w:space="0" w:color="auto"/>
              <w:bottom w:val="nil"/>
            </w:tcBorders>
          </w:tcPr>
          <w:p w14:paraId="2E068D6F" w14:textId="77777777" w:rsidR="0053222D" w:rsidRPr="002E34C0" w:rsidRDefault="0053222D" w:rsidP="00BD1C53">
            <w:pPr>
              <w:jc w:val="center"/>
              <w:rPr>
                <w:b/>
                <w:bCs/>
                <w:iCs/>
              </w:rPr>
            </w:pPr>
            <w:r>
              <w:rPr>
                <w:b/>
                <w:bCs/>
                <w:iCs/>
              </w:rPr>
              <w:t>Yes</w:t>
            </w:r>
          </w:p>
        </w:tc>
      </w:tr>
      <w:tr w:rsidR="0053222D" w:rsidRPr="002E34C0" w14:paraId="61D78D5D" w14:textId="77777777" w:rsidTr="00BD1C53">
        <w:trPr>
          <w:trHeight w:val="427"/>
        </w:trPr>
        <w:tc>
          <w:tcPr>
            <w:tcW w:w="2368" w:type="dxa"/>
            <w:tcBorders>
              <w:top w:val="nil"/>
              <w:bottom w:val="nil"/>
            </w:tcBorders>
          </w:tcPr>
          <w:p w14:paraId="0077C00F" w14:textId="77777777" w:rsidR="0053222D" w:rsidRPr="002E34C0" w:rsidRDefault="0053222D" w:rsidP="00BD1C53">
            <w:pPr>
              <w:jc w:val="center"/>
              <w:rPr>
                <w:iCs/>
              </w:rPr>
            </w:pPr>
          </w:p>
        </w:tc>
        <w:tc>
          <w:tcPr>
            <w:tcW w:w="2368" w:type="dxa"/>
            <w:tcBorders>
              <w:top w:val="nil"/>
              <w:bottom w:val="nil"/>
            </w:tcBorders>
          </w:tcPr>
          <w:p w14:paraId="0D0FB28E" w14:textId="77777777" w:rsidR="0053222D" w:rsidRPr="002E34C0" w:rsidRDefault="0053222D" w:rsidP="00BD1C53">
            <w:pPr>
              <w:jc w:val="center"/>
              <w:rPr>
                <w:b/>
                <w:bCs/>
                <w:iCs/>
              </w:rPr>
            </w:pPr>
            <w:r>
              <w:rPr>
                <w:b/>
                <w:bCs/>
                <w:iCs/>
              </w:rPr>
              <w:t>No</w:t>
            </w:r>
          </w:p>
        </w:tc>
        <w:tc>
          <w:tcPr>
            <w:tcW w:w="2369" w:type="dxa"/>
            <w:tcBorders>
              <w:top w:val="nil"/>
              <w:bottom w:val="nil"/>
            </w:tcBorders>
          </w:tcPr>
          <w:p w14:paraId="2E41A06B" w14:textId="77777777" w:rsidR="0053222D" w:rsidRPr="002E34C0" w:rsidRDefault="0053222D" w:rsidP="00BD1C53">
            <w:pPr>
              <w:jc w:val="center"/>
              <w:rPr>
                <w:iCs/>
              </w:rPr>
            </w:pPr>
            <w:r>
              <w:rPr>
                <w:iCs/>
              </w:rPr>
              <w:t>5672</w:t>
            </w:r>
          </w:p>
        </w:tc>
        <w:tc>
          <w:tcPr>
            <w:tcW w:w="2370" w:type="dxa"/>
            <w:tcBorders>
              <w:top w:val="nil"/>
              <w:bottom w:val="nil"/>
            </w:tcBorders>
          </w:tcPr>
          <w:p w14:paraId="26B3FC02" w14:textId="77777777" w:rsidR="0053222D" w:rsidRPr="002E34C0" w:rsidRDefault="0053222D" w:rsidP="00BD1C53">
            <w:pPr>
              <w:jc w:val="center"/>
              <w:rPr>
                <w:iCs/>
              </w:rPr>
            </w:pPr>
            <w:r>
              <w:rPr>
                <w:iCs/>
              </w:rPr>
              <w:t>1048</w:t>
            </w:r>
          </w:p>
        </w:tc>
      </w:tr>
      <w:tr w:rsidR="0053222D" w:rsidRPr="002E34C0" w14:paraId="5CC1D618" w14:textId="77777777" w:rsidTr="00BD1C53">
        <w:trPr>
          <w:trHeight w:val="427"/>
        </w:trPr>
        <w:tc>
          <w:tcPr>
            <w:tcW w:w="2368" w:type="dxa"/>
            <w:tcBorders>
              <w:top w:val="nil"/>
              <w:bottom w:val="nil"/>
            </w:tcBorders>
          </w:tcPr>
          <w:p w14:paraId="2557068F" w14:textId="77777777" w:rsidR="0053222D" w:rsidRPr="002E34C0" w:rsidRDefault="0053222D" w:rsidP="00BD1C53">
            <w:pPr>
              <w:jc w:val="center"/>
              <w:rPr>
                <w:iCs/>
              </w:rPr>
            </w:pPr>
          </w:p>
        </w:tc>
        <w:tc>
          <w:tcPr>
            <w:tcW w:w="2368" w:type="dxa"/>
            <w:tcBorders>
              <w:top w:val="nil"/>
              <w:bottom w:val="nil"/>
            </w:tcBorders>
          </w:tcPr>
          <w:p w14:paraId="16A36EF9"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16E503D3" w14:textId="77777777" w:rsidR="0053222D" w:rsidRPr="002E34C0" w:rsidRDefault="0053222D" w:rsidP="00BD1C53">
            <w:pPr>
              <w:jc w:val="center"/>
              <w:rPr>
                <w:iCs/>
              </w:rPr>
            </w:pPr>
            <w:r>
              <w:rPr>
                <w:iCs/>
              </w:rPr>
              <w:t>6670</w:t>
            </w:r>
          </w:p>
        </w:tc>
        <w:tc>
          <w:tcPr>
            <w:tcW w:w="2370" w:type="dxa"/>
            <w:tcBorders>
              <w:top w:val="nil"/>
              <w:bottom w:val="nil"/>
            </w:tcBorders>
          </w:tcPr>
          <w:p w14:paraId="6AD0866C" w14:textId="77777777" w:rsidR="0053222D" w:rsidRPr="002E34C0" w:rsidRDefault="0053222D" w:rsidP="00BD1C53">
            <w:pPr>
              <w:jc w:val="center"/>
              <w:rPr>
                <w:iCs/>
              </w:rPr>
            </w:pPr>
            <w:r>
              <w:rPr>
                <w:iCs/>
              </w:rPr>
              <w:t>4250</w:t>
            </w:r>
          </w:p>
        </w:tc>
      </w:tr>
      <w:tr w:rsidR="0053222D" w:rsidRPr="002E34C0" w14:paraId="5D125019" w14:textId="77777777" w:rsidTr="00BD1C53">
        <w:trPr>
          <w:trHeight w:val="427"/>
        </w:trPr>
        <w:tc>
          <w:tcPr>
            <w:tcW w:w="2368" w:type="dxa"/>
            <w:tcBorders>
              <w:top w:val="nil"/>
              <w:bottom w:val="nil"/>
            </w:tcBorders>
          </w:tcPr>
          <w:p w14:paraId="133F301C" w14:textId="77777777" w:rsidR="0053222D" w:rsidRPr="002E34C0" w:rsidRDefault="0053222D" w:rsidP="00BD1C53">
            <w:pPr>
              <w:jc w:val="center"/>
              <w:rPr>
                <w:iCs/>
              </w:rPr>
            </w:pPr>
            <w:r>
              <w:rPr>
                <w:iCs/>
              </w:rPr>
              <w:t>3</w:t>
            </w:r>
          </w:p>
        </w:tc>
        <w:tc>
          <w:tcPr>
            <w:tcW w:w="2368" w:type="dxa"/>
            <w:tcBorders>
              <w:top w:val="nil"/>
              <w:bottom w:val="nil"/>
            </w:tcBorders>
          </w:tcPr>
          <w:p w14:paraId="7A257065" w14:textId="77777777" w:rsidR="0053222D" w:rsidRPr="002E34C0" w:rsidRDefault="0053222D" w:rsidP="00BD1C53">
            <w:pPr>
              <w:jc w:val="center"/>
              <w:rPr>
                <w:iCs/>
              </w:rPr>
            </w:pPr>
          </w:p>
        </w:tc>
        <w:tc>
          <w:tcPr>
            <w:tcW w:w="2369" w:type="dxa"/>
            <w:tcBorders>
              <w:top w:val="nil"/>
              <w:bottom w:val="nil"/>
            </w:tcBorders>
          </w:tcPr>
          <w:p w14:paraId="0955C4D0" w14:textId="77777777" w:rsidR="0053222D" w:rsidRPr="002E34C0" w:rsidRDefault="0053222D" w:rsidP="00BD1C53">
            <w:pPr>
              <w:jc w:val="center"/>
              <w:rPr>
                <w:iCs/>
              </w:rPr>
            </w:pPr>
          </w:p>
        </w:tc>
        <w:tc>
          <w:tcPr>
            <w:tcW w:w="2370" w:type="dxa"/>
            <w:tcBorders>
              <w:top w:val="nil"/>
              <w:bottom w:val="nil"/>
            </w:tcBorders>
          </w:tcPr>
          <w:p w14:paraId="3A6C0541" w14:textId="77777777" w:rsidR="0053222D" w:rsidRPr="002E34C0" w:rsidRDefault="0053222D" w:rsidP="00BD1C53">
            <w:pPr>
              <w:jc w:val="center"/>
              <w:rPr>
                <w:iCs/>
              </w:rPr>
            </w:pPr>
          </w:p>
        </w:tc>
      </w:tr>
      <w:tr w:rsidR="0053222D" w:rsidRPr="002E34C0" w14:paraId="1520E7CE" w14:textId="77777777" w:rsidTr="00BD1C53">
        <w:trPr>
          <w:trHeight w:val="427"/>
        </w:trPr>
        <w:tc>
          <w:tcPr>
            <w:tcW w:w="2368" w:type="dxa"/>
            <w:tcBorders>
              <w:top w:val="nil"/>
              <w:bottom w:val="nil"/>
            </w:tcBorders>
          </w:tcPr>
          <w:p w14:paraId="2297C5D8" w14:textId="77777777" w:rsidR="0053222D" w:rsidRPr="002E34C0" w:rsidRDefault="0053222D" w:rsidP="00BD1C53">
            <w:pPr>
              <w:jc w:val="center"/>
              <w:rPr>
                <w:iCs/>
              </w:rPr>
            </w:pPr>
          </w:p>
        </w:tc>
        <w:tc>
          <w:tcPr>
            <w:tcW w:w="2368" w:type="dxa"/>
            <w:tcBorders>
              <w:top w:val="nil"/>
              <w:bottom w:val="nil"/>
            </w:tcBorders>
          </w:tcPr>
          <w:p w14:paraId="338DC57D" w14:textId="77777777" w:rsidR="0053222D" w:rsidRPr="002E34C0" w:rsidRDefault="0053222D" w:rsidP="00BD1C53">
            <w:pPr>
              <w:jc w:val="center"/>
              <w:rPr>
                <w:b/>
                <w:bCs/>
                <w:iCs/>
              </w:rPr>
            </w:pPr>
            <w:r>
              <w:rPr>
                <w:b/>
                <w:bCs/>
                <w:iCs/>
              </w:rPr>
              <w:t>No</w:t>
            </w:r>
          </w:p>
        </w:tc>
        <w:tc>
          <w:tcPr>
            <w:tcW w:w="2369" w:type="dxa"/>
            <w:tcBorders>
              <w:top w:val="nil"/>
              <w:bottom w:val="nil"/>
            </w:tcBorders>
          </w:tcPr>
          <w:p w14:paraId="60DE13F7" w14:textId="77777777" w:rsidR="0053222D" w:rsidRPr="002E34C0" w:rsidRDefault="0053222D" w:rsidP="00BD1C53">
            <w:pPr>
              <w:jc w:val="center"/>
              <w:rPr>
                <w:iCs/>
              </w:rPr>
            </w:pPr>
            <w:r>
              <w:rPr>
                <w:iCs/>
              </w:rPr>
              <w:t>3389</w:t>
            </w:r>
          </w:p>
        </w:tc>
        <w:tc>
          <w:tcPr>
            <w:tcW w:w="2370" w:type="dxa"/>
            <w:tcBorders>
              <w:top w:val="nil"/>
              <w:bottom w:val="nil"/>
            </w:tcBorders>
          </w:tcPr>
          <w:p w14:paraId="42B0D67A" w14:textId="77777777" w:rsidR="0053222D" w:rsidRPr="002E34C0" w:rsidRDefault="0053222D" w:rsidP="00BD1C53">
            <w:pPr>
              <w:jc w:val="center"/>
              <w:rPr>
                <w:iCs/>
              </w:rPr>
            </w:pPr>
            <w:r>
              <w:rPr>
                <w:iCs/>
              </w:rPr>
              <w:t>923</w:t>
            </w:r>
          </w:p>
        </w:tc>
      </w:tr>
      <w:tr w:rsidR="0053222D" w:rsidRPr="002E34C0" w14:paraId="2F063F7F" w14:textId="77777777" w:rsidTr="00BD1C53">
        <w:trPr>
          <w:trHeight w:val="427"/>
        </w:trPr>
        <w:tc>
          <w:tcPr>
            <w:tcW w:w="2368" w:type="dxa"/>
            <w:tcBorders>
              <w:top w:val="nil"/>
              <w:bottom w:val="nil"/>
            </w:tcBorders>
          </w:tcPr>
          <w:p w14:paraId="2A698960" w14:textId="77777777" w:rsidR="0053222D" w:rsidRPr="002E34C0" w:rsidRDefault="0053222D" w:rsidP="00BD1C53">
            <w:pPr>
              <w:jc w:val="center"/>
              <w:rPr>
                <w:iCs/>
              </w:rPr>
            </w:pPr>
          </w:p>
        </w:tc>
        <w:tc>
          <w:tcPr>
            <w:tcW w:w="2368" w:type="dxa"/>
            <w:tcBorders>
              <w:top w:val="nil"/>
              <w:bottom w:val="nil"/>
            </w:tcBorders>
          </w:tcPr>
          <w:p w14:paraId="2DC802EA"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6D249915" w14:textId="77777777" w:rsidR="0053222D" w:rsidRPr="002E34C0" w:rsidRDefault="0053222D" w:rsidP="00BD1C53">
            <w:pPr>
              <w:jc w:val="center"/>
              <w:rPr>
                <w:iCs/>
              </w:rPr>
            </w:pPr>
            <w:r>
              <w:rPr>
                <w:iCs/>
              </w:rPr>
              <w:t>4050</w:t>
            </w:r>
          </w:p>
        </w:tc>
        <w:tc>
          <w:tcPr>
            <w:tcW w:w="2370" w:type="dxa"/>
            <w:tcBorders>
              <w:top w:val="nil"/>
              <w:bottom w:val="nil"/>
            </w:tcBorders>
          </w:tcPr>
          <w:p w14:paraId="30119ECF" w14:textId="77777777" w:rsidR="0053222D" w:rsidRPr="002E34C0" w:rsidRDefault="0053222D" w:rsidP="00BD1C53">
            <w:pPr>
              <w:jc w:val="center"/>
              <w:rPr>
                <w:iCs/>
              </w:rPr>
            </w:pPr>
            <w:r>
              <w:rPr>
                <w:iCs/>
              </w:rPr>
              <w:t>4310</w:t>
            </w:r>
          </w:p>
        </w:tc>
      </w:tr>
      <w:tr w:rsidR="0053222D" w:rsidRPr="002E34C0" w14:paraId="0A19E030" w14:textId="77777777" w:rsidTr="00BD1C53">
        <w:trPr>
          <w:trHeight w:val="444"/>
        </w:trPr>
        <w:tc>
          <w:tcPr>
            <w:tcW w:w="2368" w:type="dxa"/>
            <w:tcBorders>
              <w:top w:val="nil"/>
              <w:bottom w:val="nil"/>
            </w:tcBorders>
          </w:tcPr>
          <w:p w14:paraId="1DBEABE1" w14:textId="77777777" w:rsidR="0053222D" w:rsidRPr="002E34C0" w:rsidRDefault="0053222D" w:rsidP="00BD1C53">
            <w:pPr>
              <w:jc w:val="center"/>
              <w:rPr>
                <w:iCs/>
              </w:rPr>
            </w:pPr>
            <w:r>
              <w:rPr>
                <w:iCs/>
              </w:rPr>
              <w:t>4</w:t>
            </w:r>
          </w:p>
        </w:tc>
        <w:tc>
          <w:tcPr>
            <w:tcW w:w="2368" w:type="dxa"/>
            <w:tcBorders>
              <w:top w:val="nil"/>
              <w:bottom w:val="nil"/>
            </w:tcBorders>
          </w:tcPr>
          <w:p w14:paraId="36D487D1" w14:textId="77777777" w:rsidR="0053222D" w:rsidRPr="002E34C0" w:rsidRDefault="0053222D" w:rsidP="00BD1C53">
            <w:pPr>
              <w:jc w:val="center"/>
              <w:rPr>
                <w:iCs/>
              </w:rPr>
            </w:pPr>
          </w:p>
        </w:tc>
        <w:tc>
          <w:tcPr>
            <w:tcW w:w="2369" w:type="dxa"/>
            <w:tcBorders>
              <w:top w:val="nil"/>
              <w:bottom w:val="nil"/>
            </w:tcBorders>
          </w:tcPr>
          <w:p w14:paraId="126B35CB" w14:textId="77777777" w:rsidR="0053222D" w:rsidRPr="002E34C0" w:rsidRDefault="0053222D" w:rsidP="00BD1C53">
            <w:pPr>
              <w:jc w:val="center"/>
              <w:rPr>
                <w:iCs/>
              </w:rPr>
            </w:pPr>
          </w:p>
        </w:tc>
        <w:tc>
          <w:tcPr>
            <w:tcW w:w="2370" w:type="dxa"/>
            <w:tcBorders>
              <w:top w:val="nil"/>
              <w:bottom w:val="nil"/>
            </w:tcBorders>
          </w:tcPr>
          <w:p w14:paraId="35FB708F" w14:textId="77777777" w:rsidR="0053222D" w:rsidRPr="002E34C0" w:rsidRDefault="0053222D" w:rsidP="00BD1C53">
            <w:pPr>
              <w:jc w:val="center"/>
              <w:rPr>
                <w:iCs/>
              </w:rPr>
            </w:pPr>
          </w:p>
        </w:tc>
      </w:tr>
      <w:tr w:rsidR="0053222D" w:rsidRPr="002E34C0" w14:paraId="68D65F7B" w14:textId="77777777" w:rsidTr="00BD1C53">
        <w:trPr>
          <w:trHeight w:val="427"/>
        </w:trPr>
        <w:tc>
          <w:tcPr>
            <w:tcW w:w="2368" w:type="dxa"/>
            <w:tcBorders>
              <w:top w:val="nil"/>
              <w:bottom w:val="nil"/>
            </w:tcBorders>
          </w:tcPr>
          <w:p w14:paraId="1DBA5ACB" w14:textId="77777777" w:rsidR="0053222D" w:rsidRPr="002E34C0" w:rsidRDefault="0053222D" w:rsidP="00BD1C53">
            <w:pPr>
              <w:jc w:val="center"/>
              <w:rPr>
                <w:iCs/>
              </w:rPr>
            </w:pPr>
          </w:p>
        </w:tc>
        <w:tc>
          <w:tcPr>
            <w:tcW w:w="2368" w:type="dxa"/>
            <w:tcBorders>
              <w:top w:val="nil"/>
              <w:bottom w:val="nil"/>
            </w:tcBorders>
          </w:tcPr>
          <w:p w14:paraId="1139F0EB" w14:textId="77777777" w:rsidR="0053222D" w:rsidRPr="002E34C0" w:rsidRDefault="0053222D" w:rsidP="00BD1C53">
            <w:pPr>
              <w:jc w:val="center"/>
              <w:rPr>
                <w:b/>
                <w:bCs/>
                <w:iCs/>
              </w:rPr>
            </w:pPr>
            <w:r>
              <w:rPr>
                <w:b/>
                <w:bCs/>
                <w:iCs/>
              </w:rPr>
              <w:t>No</w:t>
            </w:r>
          </w:p>
        </w:tc>
        <w:tc>
          <w:tcPr>
            <w:tcW w:w="2369" w:type="dxa"/>
            <w:tcBorders>
              <w:top w:val="nil"/>
              <w:bottom w:val="nil"/>
            </w:tcBorders>
          </w:tcPr>
          <w:p w14:paraId="76DC32AC" w14:textId="77777777" w:rsidR="0053222D" w:rsidRPr="002E34C0" w:rsidRDefault="0053222D" w:rsidP="00BD1C53">
            <w:pPr>
              <w:jc w:val="center"/>
              <w:rPr>
                <w:iCs/>
              </w:rPr>
            </w:pPr>
            <w:r>
              <w:rPr>
                <w:iCs/>
              </w:rPr>
              <w:t>3403</w:t>
            </w:r>
          </w:p>
        </w:tc>
        <w:tc>
          <w:tcPr>
            <w:tcW w:w="2370" w:type="dxa"/>
            <w:tcBorders>
              <w:top w:val="nil"/>
              <w:bottom w:val="nil"/>
            </w:tcBorders>
          </w:tcPr>
          <w:p w14:paraId="7890DF60" w14:textId="77777777" w:rsidR="0053222D" w:rsidRPr="002E34C0" w:rsidRDefault="0053222D" w:rsidP="00BD1C53">
            <w:pPr>
              <w:jc w:val="center"/>
              <w:rPr>
                <w:iCs/>
              </w:rPr>
            </w:pPr>
            <w:r>
              <w:rPr>
                <w:iCs/>
              </w:rPr>
              <w:t>442</w:t>
            </w:r>
          </w:p>
        </w:tc>
      </w:tr>
      <w:tr w:rsidR="0053222D" w:rsidRPr="002E34C0" w14:paraId="7B53756B" w14:textId="77777777" w:rsidTr="00BD1C53">
        <w:trPr>
          <w:trHeight w:val="427"/>
        </w:trPr>
        <w:tc>
          <w:tcPr>
            <w:tcW w:w="2368" w:type="dxa"/>
            <w:tcBorders>
              <w:top w:val="nil"/>
              <w:bottom w:val="nil"/>
            </w:tcBorders>
          </w:tcPr>
          <w:p w14:paraId="0319EA66" w14:textId="77777777" w:rsidR="0053222D" w:rsidRPr="002E34C0" w:rsidRDefault="0053222D" w:rsidP="00BD1C53">
            <w:pPr>
              <w:jc w:val="center"/>
              <w:rPr>
                <w:iCs/>
              </w:rPr>
            </w:pPr>
          </w:p>
        </w:tc>
        <w:tc>
          <w:tcPr>
            <w:tcW w:w="2368" w:type="dxa"/>
            <w:tcBorders>
              <w:top w:val="nil"/>
              <w:bottom w:val="nil"/>
            </w:tcBorders>
          </w:tcPr>
          <w:p w14:paraId="1441F012"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40A3B20A" w14:textId="77777777" w:rsidR="0053222D" w:rsidRPr="002E34C0" w:rsidRDefault="0053222D" w:rsidP="00BD1C53">
            <w:pPr>
              <w:jc w:val="center"/>
              <w:rPr>
                <w:iCs/>
              </w:rPr>
            </w:pPr>
            <w:r>
              <w:rPr>
                <w:iCs/>
              </w:rPr>
              <w:t>3772</w:t>
            </w:r>
          </w:p>
        </w:tc>
        <w:tc>
          <w:tcPr>
            <w:tcW w:w="2370" w:type="dxa"/>
            <w:tcBorders>
              <w:top w:val="nil"/>
              <w:bottom w:val="nil"/>
            </w:tcBorders>
          </w:tcPr>
          <w:p w14:paraId="62F20FC2" w14:textId="77777777" w:rsidR="0053222D" w:rsidRPr="002E34C0" w:rsidRDefault="0053222D" w:rsidP="00BD1C53">
            <w:pPr>
              <w:jc w:val="center"/>
              <w:rPr>
                <w:iCs/>
              </w:rPr>
            </w:pPr>
            <w:r>
              <w:rPr>
                <w:iCs/>
              </w:rPr>
              <w:t>2607</w:t>
            </w:r>
          </w:p>
        </w:tc>
      </w:tr>
      <w:tr w:rsidR="0053222D" w:rsidRPr="002E34C0" w14:paraId="0EBC1899" w14:textId="77777777" w:rsidTr="00BD1C53">
        <w:trPr>
          <w:trHeight w:val="427"/>
        </w:trPr>
        <w:tc>
          <w:tcPr>
            <w:tcW w:w="2368" w:type="dxa"/>
            <w:tcBorders>
              <w:top w:val="nil"/>
              <w:bottom w:val="nil"/>
            </w:tcBorders>
          </w:tcPr>
          <w:p w14:paraId="4BCC71F2" w14:textId="77777777" w:rsidR="0053222D" w:rsidRPr="002E34C0" w:rsidRDefault="0053222D" w:rsidP="00BD1C53">
            <w:pPr>
              <w:jc w:val="center"/>
              <w:rPr>
                <w:iCs/>
              </w:rPr>
            </w:pPr>
            <w:r>
              <w:rPr>
                <w:iCs/>
              </w:rPr>
              <w:t>5</w:t>
            </w:r>
          </w:p>
        </w:tc>
        <w:tc>
          <w:tcPr>
            <w:tcW w:w="2368" w:type="dxa"/>
            <w:tcBorders>
              <w:top w:val="nil"/>
              <w:bottom w:val="nil"/>
            </w:tcBorders>
          </w:tcPr>
          <w:p w14:paraId="7D3C364A" w14:textId="77777777" w:rsidR="0053222D" w:rsidRPr="002E34C0" w:rsidRDefault="0053222D" w:rsidP="00BD1C53">
            <w:pPr>
              <w:jc w:val="center"/>
              <w:rPr>
                <w:iCs/>
              </w:rPr>
            </w:pPr>
          </w:p>
        </w:tc>
        <w:tc>
          <w:tcPr>
            <w:tcW w:w="2369" w:type="dxa"/>
            <w:tcBorders>
              <w:top w:val="nil"/>
              <w:bottom w:val="nil"/>
            </w:tcBorders>
          </w:tcPr>
          <w:p w14:paraId="09FBABDF" w14:textId="77777777" w:rsidR="0053222D" w:rsidRPr="002E34C0" w:rsidRDefault="0053222D" w:rsidP="00BD1C53">
            <w:pPr>
              <w:jc w:val="center"/>
              <w:rPr>
                <w:iCs/>
              </w:rPr>
            </w:pPr>
          </w:p>
        </w:tc>
        <w:tc>
          <w:tcPr>
            <w:tcW w:w="2370" w:type="dxa"/>
            <w:tcBorders>
              <w:top w:val="nil"/>
              <w:bottom w:val="nil"/>
            </w:tcBorders>
          </w:tcPr>
          <w:p w14:paraId="16FD4E93" w14:textId="77777777" w:rsidR="0053222D" w:rsidRPr="002E34C0" w:rsidRDefault="0053222D" w:rsidP="00BD1C53">
            <w:pPr>
              <w:jc w:val="center"/>
              <w:rPr>
                <w:iCs/>
              </w:rPr>
            </w:pPr>
          </w:p>
        </w:tc>
      </w:tr>
      <w:tr w:rsidR="0053222D" w:rsidRPr="002E34C0" w14:paraId="58EFBCAB" w14:textId="77777777" w:rsidTr="00BD1C53">
        <w:trPr>
          <w:trHeight w:val="427"/>
        </w:trPr>
        <w:tc>
          <w:tcPr>
            <w:tcW w:w="2368" w:type="dxa"/>
            <w:tcBorders>
              <w:top w:val="nil"/>
              <w:bottom w:val="nil"/>
            </w:tcBorders>
          </w:tcPr>
          <w:p w14:paraId="61086C16" w14:textId="77777777" w:rsidR="0053222D" w:rsidRPr="002E34C0" w:rsidRDefault="0053222D" w:rsidP="00BD1C53">
            <w:pPr>
              <w:jc w:val="center"/>
              <w:rPr>
                <w:iCs/>
              </w:rPr>
            </w:pPr>
          </w:p>
        </w:tc>
        <w:tc>
          <w:tcPr>
            <w:tcW w:w="2368" w:type="dxa"/>
            <w:tcBorders>
              <w:top w:val="nil"/>
              <w:bottom w:val="nil"/>
            </w:tcBorders>
          </w:tcPr>
          <w:p w14:paraId="1B278546" w14:textId="77777777" w:rsidR="0053222D" w:rsidRPr="002E34C0" w:rsidRDefault="0053222D" w:rsidP="00BD1C53">
            <w:pPr>
              <w:jc w:val="center"/>
              <w:rPr>
                <w:b/>
                <w:bCs/>
                <w:iCs/>
              </w:rPr>
            </w:pPr>
            <w:r>
              <w:rPr>
                <w:b/>
                <w:bCs/>
                <w:iCs/>
              </w:rPr>
              <w:t>No</w:t>
            </w:r>
          </w:p>
        </w:tc>
        <w:tc>
          <w:tcPr>
            <w:tcW w:w="2369" w:type="dxa"/>
            <w:tcBorders>
              <w:top w:val="nil"/>
              <w:bottom w:val="nil"/>
            </w:tcBorders>
          </w:tcPr>
          <w:p w14:paraId="56309CE1" w14:textId="77777777" w:rsidR="0053222D" w:rsidRPr="002E34C0" w:rsidRDefault="0053222D" w:rsidP="00BD1C53">
            <w:pPr>
              <w:jc w:val="center"/>
              <w:rPr>
                <w:iCs/>
              </w:rPr>
            </w:pPr>
            <w:r>
              <w:rPr>
                <w:iCs/>
              </w:rPr>
              <w:t>4859</w:t>
            </w:r>
          </w:p>
        </w:tc>
        <w:tc>
          <w:tcPr>
            <w:tcW w:w="2370" w:type="dxa"/>
            <w:tcBorders>
              <w:top w:val="nil"/>
              <w:bottom w:val="nil"/>
            </w:tcBorders>
          </w:tcPr>
          <w:p w14:paraId="21FF4466" w14:textId="77777777" w:rsidR="0053222D" w:rsidRPr="002E34C0" w:rsidRDefault="0053222D" w:rsidP="00BD1C53">
            <w:pPr>
              <w:jc w:val="center"/>
              <w:rPr>
                <w:iCs/>
              </w:rPr>
            </w:pPr>
            <w:r>
              <w:rPr>
                <w:iCs/>
              </w:rPr>
              <w:t>667</w:t>
            </w:r>
          </w:p>
        </w:tc>
      </w:tr>
      <w:tr w:rsidR="0053222D" w:rsidRPr="002E34C0" w14:paraId="103480ED" w14:textId="77777777" w:rsidTr="00BD1C53">
        <w:trPr>
          <w:trHeight w:val="427"/>
        </w:trPr>
        <w:tc>
          <w:tcPr>
            <w:tcW w:w="2368" w:type="dxa"/>
            <w:tcBorders>
              <w:top w:val="nil"/>
              <w:bottom w:val="nil"/>
            </w:tcBorders>
          </w:tcPr>
          <w:p w14:paraId="0025CE22" w14:textId="77777777" w:rsidR="0053222D" w:rsidRPr="002E34C0" w:rsidRDefault="0053222D" w:rsidP="00BD1C53">
            <w:pPr>
              <w:jc w:val="center"/>
              <w:rPr>
                <w:iCs/>
              </w:rPr>
            </w:pPr>
          </w:p>
        </w:tc>
        <w:tc>
          <w:tcPr>
            <w:tcW w:w="2368" w:type="dxa"/>
            <w:tcBorders>
              <w:top w:val="nil"/>
              <w:bottom w:val="nil"/>
            </w:tcBorders>
          </w:tcPr>
          <w:p w14:paraId="456191F1"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4B28AF1B" w14:textId="77777777" w:rsidR="0053222D" w:rsidRPr="002E34C0" w:rsidRDefault="0053222D" w:rsidP="00BD1C53">
            <w:pPr>
              <w:jc w:val="center"/>
              <w:rPr>
                <w:iCs/>
              </w:rPr>
            </w:pPr>
            <w:r>
              <w:rPr>
                <w:iCs/>
              </w:rPr>
              <w:t>5839</w:t>
            </w:r>
          </w:p>
        </w:tc>
        <w:tc>
          <w:tcPr>
            <w:tcW w:w="2370" w:type="dxa"/>
            <w:tcBorders>
              <w:top w:val="nil"/>
              <w:bottom w:val="nil"/>
            </w:tcBorders>
          </w:tcPr>
          <w:p w14:paraId="72D27DE4" w14:textId="77777777" w:rsidR="0053222D" w:rsidRPr="002E34C0" w:rsidRDefault="0053222D" w:rsidP="00BD1C53">
            <w:pPr>
              <w:jc w:val="center"/>
              <w:rPr>
                <w:iCs/>
              </w:rPr>
            </w:pPr>
            <w:r>
              <w:rPr>
                <w:iCs/>
              </w:rPr>
              <w:t>3539</w:t>
            </w:r>
          </w:p>
        </w:tc>
      </w:tr>
      <w:tr w:rsidR="0053222D" w:rsidRPr="002E34C0" w14:paraId="02523B46" w14:textId="77777777" w:rsidTr="00BD1C53">
        <w:trPr>
          <w:trHeight w:val="427"/>
        </w:trPr>
        <w:tc>
          <w:tcPr>
            <w:tcW w:w="2368" w:type="dxa"/>
            <w:tcBorders>
              <w:top w:val="nil"/>
              <w:bottom w:val="nil"/>
            </w:tcBorders>
          </w:tcPr>
          <w:p w14:paraId="4942C98E" w14:textId="77777777" w:rsidR="0053222D" w:rsidRPr="002E34C0" w:rsidRDefault="0053222D" w:rsidP="00BD1C53">
            <w:pPr>
              <w:jc w:val="center"/>
              <w:rPr>
                <w:iCs/>
              </w:rPr>
            </w:pPr>
            <w:r>
              <w:rPr>
                <w:iCs/>
              </w:rPr>
              <w:t>6</w:t>
            </w:r>
          </w:p>
        </w:tc>
        <w:tc>
          <w:tcPr>
            <w:tcW w:w="2368" w:type="dxa"/>
            <w:tcBorders>
              <w:top w:val="nil"/>
              <w:bottom w:val="nil"/>
            </w:tcBorders>
          </w:tcPr>
          <w:p w14:paraId="223B350A" w14:textId="77777777" w:rsidR="0053222D" w:rsidRPr="002E34C0" w:rsidRDefault="0053222D" w:rsidP="00BD1C53">
            <w:pPr>
              <w:jc w:val="center"/>
              <w:rPr>
                <w:iCs/>
              </w:rPr>
            </w:pPr>
          </w:p>
        </w:tc>
        <w:tc>
          <w:tcPr>
            <w:tcW w:w="2369" w:type="dxa"/>
            <w:tcBorders>
              <w:top w:val="nil"/>
              <w:bottom w:val="nil"/>
            </w:tcBorders>
          </w:tcPr>
          <w:p w14:paraId="546E7C0D" w14:textId="77777777" w:rsidR="0053222D" w:rsidRPr="002E34C0" w:rsidRDefault="0053222D" w:rsidP="00BD1C53">
            <w:pPr>
              <w:jc w:val="center"/>
              <w:rPr>
                <w:iCs/>
              </w:rPr>
            </w:pPr>
          </w:p>
        </w:tc>
        <w:tc>
          <w:tcPr>
            <w:tcW w:w="2370" w:type="dxa"/>
            <w:tcBorders>
              <w:top w:val="nil"/>
              <w:bottom w:val="nil"/>
            </w:tcBorders>
          </w:tcPr>
          <w:p w14:paraId="2D99DA23" w14:textId="77777777" w:rsidR="0053222D" w:rsidRPr="002E34C0" w:rsidRDefault="0053222D" w:rsidP="00BD1C53">
            <w:pPr>
              <w:jc w:val="center"/>
              <w:rPr>
                <w:iCs/>
              </w:rPr>
            </w:pPr>
          </w:p>
        </w:tc>
      </w:tr>
      <w:tr w:rsidR="0053222D" w:rsidRPr="002E34C0" w14:paraId="39C5CDDB" w14:textId="77777777" w:rsidTr="00BD1C53">
        <w:trPr>
          <w:trHeight w:val="427"/>
        </w:trPr>
        <w:tc>
          <w:tcPr>
            <w:tcW w:w="2368" w:type="dxa"/>
            <w:tcBorders>
              <w:top w:val="nil"/>
              <w:bottom w:val="nil"/>
            </w:tcBorders>
          </w:tcPr>
          <w:p w14:paraId="27B895A4" w14:textId="77777777" w:rsidR="0053222D" w:rsidRPr="002E34C0" w:rsidRDefault="0053222D" w:rsidP="00BD1C53">
            <w:pPr>
              <w:jc w:val="center"/>
              <w:rPr>
                <w:iCs/>
              </w:rPr>
            </w:pPr>
          </w:p>
        </w:tc>
        <w:tc>
          <w:tcPr>
            <w:tcW w:w="2368" w:type="dxa"/>
            <w:tcBorders>
              <w:top w:val="nil"/>
              <w:bottom w:val="nil"/>
            </w:tcBorders>
          </w:tcPr>
          <w:p w14:paraId="6F518AAC" w14:textId="77777777" w:rsidR="0053222D" w:rsidRPr="002E34C0" w:rsidRDefault="0053222D" w:rsidP="00BD1C53">
            <w:pPr>
              <w:jc w:val="center"/>
              <w:rPr>
                <w:b/>
                <w:bCs/>
                <w:iCs/>
              </w:rPr>
            </w:pPr>
            <w:r>
              <w:rPr>
                <w:b/>
                <w:bCs/>
                <w:iCs/>
              </w:rPr>
              <w:t>No</w:t>
            </w:r>
          </w:p>
        </w:tc>
        <w:tc>
          <w:tcPr>
            <w:tcW w:w="2369" w:type="dxa"/>
            <w:tcBorders>
              <w:top w:val="nil"/>
              <w:bottom w:val="nil"/>
            </w:tcBorders>
          </w:tcPr>
          <w:p w14:paraId="2641CE04" w14:textId="77777777" w:rsidR="0053222D" w:rsidRPr="002E34C0" w:rsidRDefault="0053222D" w:rsidP="00BD1C53">
            <w:pPr>
              <w:jc w:val="center"/>
              <w:rPr>
                <w:iCs/>
              </w:rPr>
            </w:pPr>
            <w:r>
              <w:rPr>
                <w:iCs/>
              </w:rPr>
              <w:t>6081</w:t>
            </w:r>
          </w:p>
        </w:tc>
        <w:tc>
          <w:tcPr>
            <w:tcW w:w="2370" w:type="dxa"/>
            <w:tcBorders>
              <w:top w:val="nil"/>
              <w:bottom w:val="nil"/>
            </w:tcBorders>
          </w:tcPr>
          <w:p w14:paraId="458927B9" w14:textId="77777777" w:rsidR="0053222D" w:rsidRPr="002E34C0" w:rsidRDefault="0053222D" w:rsidP="00BD1C53">
            <w:pPr>
              <w:jc w:val="center"/>
              <w:rPr>
                <w:iCs/>
              </w:rPr>
            </w:pPr>
            <w:r>
              <w:rPr>
                <w:iCs/>
              </w:rPr>
              <w:t>1115</w:t>
            </w:r>
          </w:p>
        </w:tc>
      </w:tr>
      <w:tr w:rsidR="0053222D" w:rsidRPr="002E34C0" w14:paraId="756EDB5F" w14:textId="77777777" w:rsidTr="00BD1C53">
        <w:trPr>
          <w:trHeight w:val="427"/>
        </w:trPr>
        <w:tc>
          <w:tcPr>
            <w:tcW w:w="2368" w:type="dxa"/>
            <w:tcBorders>
              <w:top w:val="nil"/>
              <w:bottom w:val="nil"/>
            </w:tcBorders>
          </w:tcPr>
          <w:p w14:paraId="747728BE" w14:textId="77777777" w:rsidR="0053222D" w:rsidRPr="002E34C0" w:rsidRDefault="0053222D" w:rsidP="00BD1C53">
            <w:pPr>
              <w:jc w:val="center"/>
              <w:rPr>
                <w:iCs/>
              </w:rPr>
            </w:pPr>
          </w:p>
        </w:tc>
        <w:tc>
          <w:tcPr>
            <w:tcW w:w="2368" w:type="dxa"/>
            <w:tcBorders>
              <w:top w:val="nil"/>
              <w:bottom w:val="nil"/>
            </w:tcBorders>
          </w:tcPr>
          <w:p w14:paraId="1A62E73A"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5F4D6C9E" w14:textId="77777777" w:rsidR="0053222D" w:rsidRPr="002E34C0" w:rsidRDefault="0053222D" w:rsidP="00BD1C53">
            <w:pPr>
              <w:jc w:val="center"/>
              <w:rPr>
                <w:iCs/>
              </w:rPr>
            </w:pPr>
            <w:r>
              <w:rPr>
                <w:iCs/>
              </w:rPr>
              <w:t>7675</w:t>
            </w:r>
          </w:p>
        </w:tc>
        <w:tc>
          <w:tcPr>
            <w:tcW w:w="2370" w:type="dxa"/>
            <w:tcBorders>
              <w:top w:val="nil"/>
              <w:bottom w:val="nil"/>
            </w:tcBorders>
          </w:tcPr>
          <w:p w14:paraId="384CCD5B" w14:textId="77777777" w:rsidR="0053222D" w:rsidRPr="002E34C0" w:rsidRDefault="0053222D" w:rsidP="00BD1C53">
            <w:pPr>
              <w:jc w:val="center"/>
              <w:rPr>
                <w:iCs/>
              </w:rPr>
            </w:pPr>
            <w:r>
              <w:rPr>
                <w:iCs/>
              </w:rPr>
              <w:t>4929</w:t>
            </w:r>
          </w:p>
        </w:tc>
      </w:tr>
      <w:tr w:rsidR="0053222D" w:rsidRPr="002E34C0" w14:paraId="7C9BBDCB" w14:textId="77777777" w:rsidTr="00BD1C53">
        <w:trPr>
          <w:trHeight w:val="427"/>
        </w:trPr>
        <w:tc>
          <w:tcPr>
            <w:tcW w:w="2368" w:type="dxa"/>
            <w:tcBorders>
              <w:top w:val="nil"/>
              <w:bottom w:val="nil"/>
            </w:tcBorders>
          </w:tcPr>
          <w:p w14:paraId="38E2B802" w14:textId="77777777" w:rsidR="0053222D" w:rsidRPr="002E34C0" w:rsidRDefault="0053222D" w:rsidP="00BD1C53">
            <w:pPr>
              <w:jc w:val="center"/>
              <w:rPr>
                <w:iCs/>
              </w:rPr>
            </w:pPr>
            <w:r>
              <w:rPr>
                <w:iCs/>
              </w:rPr>
              <w:t>7</w:t>
            </w:r>
          </w:p>
        </w:tc>
        <w:tc>
          <w:tcPr>
            <w:tcW w:w="2368" w:type="dxa"/>
            <w:tcBorders>
              <w:top w:val="nil"/>
              <w:bottom w:val="nil"/>
            </w:tcBorders>
          </w:tcPr>
          <w:p w14:paraId="6CB9FF2A" w14:textId="77777777" w:rsidR="0053222D" w:rsidRPr="002E34C0" w:rsidRDefault="0053222D" w:rsidP="00BD1C53">
            <w:pPr>
              <w:jc w:val="center"/>
              <w:rPr>
                <w:iCs/>
              </w:rPr>
            </w:pPr>
          </w:p>
        </w:tc>
        <w:tc>
          <w:tcPr>
            <w:tcW w:w="2369" w:type="dxa"/>
            <w:tcBorders>
              <w:top w:val="nil"/>
              <w:bottom w:val="nil"/>
            </w:tcBorders>
          </w:tcPr>
          <w:p w14:paraId="367ED150" w14:textId="77777777" w:rsidR="0053222D" w:rsidRPr="002E34C0" w:rsidRDefault="0053222D" w:rsidP="00BD1C53">
            <w:pPr>
              <w:jc w:val="center"/>
              <w:rPr>
                <w:iCs/>
              </w:rPr>
            </w:pPr>
          </w:p>
        </w:tc>
        <w:tc>
          <w:tcPr>
            <w:tcW w:w="2370" w:type="dxa"/>
            <w:tcBorders>
              <w:top w:val="nil"/>
              <w:bottom w:val="nil"/>
            </w:tcBorders>
          </w:tcPr>
          <w:p w14:paraId="3A30C8FF" w14:textId="77777777" w:rsidR="0053222D" w:rsidRPr="002E34C0" w:rsidRDefault="0053222D" w:rsidP="00BD1C53">
            <w:pPr>
              <w:jc w:val="center"/>
              <w:rPr>
                <w:iCs/>
              </w:rPr>
            </w:pPr>
          </w:p>
        </w:tc>
      </w:tr>
      <w:tr w:rsidR="0053222D" w:rsidRPr="002E34C0" w14:paraId="77DA9E66" w14:textId="77777777" w:rsidTr="00BD1C53">
        <w:trPr>
          <w:trHeight w:val="427"/>
        </w:trPr>
        <w:tc>
          <w:tcPr>
            <w:tcW w:w="2368" w:type="dxa"/>
            <w:tcBorders>
              <w:top w:val="nil"/>
              <w:bottom w:val="nil"/>
            </w:tcBorders>
          </w:tcPr>
          <w:p w14:paraId="7DCD08CE" w14:textId="77777777" w:rsidR="0053222D" w:rsidRPr="002E34C0" w:rsidRDefault="0053222D" w:rsidP="00BD1C53">
            <w:pPr>
              <w:jc w:val="center"/>
              <w:rPr>
                <w:iCs/>
              </w:rPr>
            </w:pPr>
          </w:p>
        </w:tc>
        <w:tc>
          <w:tcPr>
            <w:tcW w:w="2368" w:type="dxa"/>
            <w:tcBorders>
              <w:top w:val="nil"/>
              <w:bottom w:val="nil"/>
            </w:tcBorders>
          </w:tcPr>
          <w:p w14:paraId="3DD7D4FA" w14:textId="77777777" w:rsidR="0053222D" w:rsidRPr="002E34C0" w:rsidRDefault="0053222D" w:rsidP="00BD1C53">
            <w:pPr>
              <w:jc w:val="center"/>
              <w:rPr>
                <w:b/>
                <w:bCs/>
                <w:iCs/>
              </w:rPr>
            </w:pPr>
            <w:r>
              <w:rPr>
                <w:b/>
                <w:bCs/>
                <w:iCs/>
              </w:rPr>
              <w:t>No</w:t>
            </w:r>
          </w:p>
        </w:tc>
        <w:tc>
          <w:tcPr>
            <w:tcW w:w="2369" w:type="dxa"/>
            <w:tcBorders>
              <w:top w:val="nil"/>
              <w:bottom w:val="nil"/>
            </w:tcBorders>
          </w:tcPr>
          <w:p w14:paraId="1C124454" w14:textId="77777777" w:rsidR="0053222D" w:rsidRPr="002E34C0" w:rsidRDefault="0053222D" w:rsidP="00BD1C53">
            <w:pPr>
              <w:jc w:val="center"/>
              <w:rPr>
                <w:iCs/>
              </w:rPr>
            </w:pPr>
            <w:r>
              <w:rPr>
                <w:iCs/>
              </w:rPr>
              <w:t>3400</w:t>
            </w:r>
          </w:p>
        </w:tc>
        <w:tc>
          <w:tcPr>
            <w:tcW w:w="2370" w:type="dxa"/>
            <w:tcBorders>
              <w:top w:val="nil"/>
              <w:bottom w:val="nil"/>
            </w:tcBorders>
          </w:tcPr>
          <w:p w14:paraId="03D40543" w14:textId="77777777" w:rsidR="0053222D" w:rsidRPr="002E34C0" w:rsidRDefault="0053222D" w:rsidP="00BD1C53">
            <w:pPr>
              <w:jc w:val="center"/>
              <w:rPr>
                <w:iCs/>
              </w:rPr>
            </w:pPr>
            <w:r>
              <w:rPr>
                <w:iCs/>
              </w:rPr>
              <w:t>922</w:t>
            </w:r>
          </w:p>
        </w:tc>
      </w:tr>
      <w:tr w:rsidR="0053222D" w:rsidRPr="002E34C0" w14:paraId="5050A570" w14:textId="77777777" w:rsidTr="00BD1C53">
        <w:trPr>
          <w:trHeight w:val="427"/>
        </w:trPr>
        <w:tc>
          <w:tcPr>
            <w:tcW w:w="2368" w:type="dxa"/>
            <w:tcBorders>
              <w:top w:val="nil"/>
              <w:bottom w:val="nil"/>
            </w:tcBorders>
          </w:tcPr>
          <w:p w14:paraId="18FB9EB3" w14:textId="77777777" w:rsidR="0053222D" w:rsidRPr="002E34C0" w:rsidRDefault="0053222D" w:rsidP="00BD1C53">
            <w:pPr>
              <w:jc w:val="center"/>
              <w:rPr>
                <w:iCs/>
              </w:rPr>
            </w:pPr>
          </w:p>
        </w:tc>
        <w:tc>
          <w:tcPr>
            <w:tcW w:w="2368" w:type="dxa"/>
            <w:tcBorders>
              <w:top w:val="nil"/>
              <w:bottom w:val="nil"/>
            </w:tcBorders>
          </w:tcPr>
          <w:p w14:paraId="08040562"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1D4F379A" w14:textId="77777777" w:rsidR="0053222D" w:rsidRPr="002E34C0" w:rsidRDefault="0053222D" w:rsidP="00BD1C53">
            <w:pPr>
              <w:jc w:val="center"/>
              <w:rPr>
                <w:iCs/>
              </w:rPr>
            </w:pPr>
            <w:r>
              <w:rPr>
                <w:iCs/>
              </w:rPr>
              <w:t>4097</w:t>
            </w:r>
          </w:p>
        </w:tc>
        <w:tc>
          <w:tcPr>
            <w:tcW w:w="2370" w:type="dxa"/>
            <w:tcBorders>
              <w:top w:val="nil"/>
              <w:bottom w:val="nil"/>
            </w:tcBorders>
          </w:tcPr>
          <w:p w14:paraId="0314CEDD" w14:textId="77777777" w:rsidR="0053222D" w:rsidRPr="002E34C0" w:rsidRDefault="0053222D" w:rsidP="00BD1C53">
            <w:pPr>
              <w:jc w:val="center"/>
              <w:rPr>
                <w:iCs/>
              </w:rPr>
            </w:pPr>
            <w:r>
              <w:rPr>
                <w:iCs/>
              </w:rPr>
              <w:t>2597</w:t>
            </w:r>
          </w:p>
        </w:tc>
      </w:tr>
      <w:tr w:rsidR="0053222D" w:rsidRPr="002E34C0" w14:paraId="2CE68CC2" w14:textId="77777777" w:rsidTr="00BD1C53">
        <w:trPr>
          <w:trHeight w:val="427"/>
        </w:trPr>
        <w:tc>
          <w:tcPr>
            <w:tcW w:w="2368" w:type="dxa"/>
            <w:tcBorders>
              <w:top w:val="nil"/>
              <w:bottom w:val="nil"/>
            </w:tcBorders>
          </w:tcPr>
          <w:p w14:paraId="40E79986" w14:textId="77777777" w:rsidR="0053222D" w:rsidRPr="002E34C0" w:rsidRDefault="0053222D" w:rsidP="00BD1C53">
            <w:pPr>
              <w:jc w:val="center"/>
              <w:rPr>
                <w:iCs/>
              </w:rPr>
            </w:pPr>
            <w:r>
              <w:rPr>
                <w:iCs/>
              </w:rPr>
              <w:lastRenderedPageBreak/>
              <w:t>8</w:t>
            </w:r>
          </w:p>
        </w:tc>
        <w:tc>
          <w:tcPr>
            <w:tcW w:w="2368" w:type="dxa"/>
            <w:tcBorders>
              <w:top w:val="nil"/>
              <w:bottom w:val="nil"/>
            </w:tcBorders>
          </w:tcPr>
          <w:p w14:paraId="0FF98060" w14:textId="77777777" w:rsidR="0053222D" w:rsidRPr="002E34C0" w:rsidRDefault="0053222D" w:rsidP="00BD1C53">
            <w:pPr>
              <w:jc w:val="center"/>
              <w:rPr>
                <w:iCs/>
              </w:rPr>
            </w:pPr>
          </w:p>
        </w:tc>
        <w:tc>
          <w:tcPr>
            <w:tcW w:w="2369" w:type="dxa"/>
            <w:tcBorders>
              <w:top w:val="nil"/>
              <w:bottom w:val="nil"/>
            </w:tcBorders>
          </w:tcPr>
          <w:p w14:paraId="71BE9C6B" w14:textId="77777777" w:rsidR="0053222D" w:rsidRPr="002E34C0" w:rsidRDefault="0053222D" w:rsidP="00BD1C53">
            <w:pPr>
              <w:jc w:val="center"/>
              <w:rPr>
                <w:iCs/>
              </w:rPr>
            </w:pPr>
          </w:p>
        </w:tc>
        <w:tc>
          <w:tcPr>
            <w:tcW w:w="2370" w:type="dxa"/>
            <w:tcBorders>
              <w:top w:val="nil"/>
              <w:bottom w:val="nil"/>
            </w:tcBorders>
          </w:tcPr>
          <w:p w14:paraId="3883A1E4" w14:textId="77777777" w:rsidR="0053222D" w:rsidRPr="002E34C0" w:rsidRDefault="0053222D" w:rsidP="00BD1C53">
            <w:pPr>
              <w:jc w:val="center"/>
              <w:rPr>
                <w:iCs/>
              </w:rPr>
            </w:pPr>
          </w:p>
        </w:tc>
      </w:tr>
      <w:tr w:rsidR="0053222D" w:rsidRPr="002E34C0" w14:paraId="1E544278" w14:textId="77777777" w:rsidTr="00BD1C53">
        <w:trPr>
          <w:trHeight w:val="427"/>
        </w:trPr>
        <w:tc>
          <w:tcPr>
            <w:tcW w:w="2368" w:type="dxa"/>
            <w:tcBorders>
              <w:top w:val="nil"/>
              <w:bottom w:val="nil"/>
            </w:tcBorders>
          </w:tcPr>
          <w:p w14:paraId="23B2BBA8" w14:textId="77777777" w:rsidR="0053222D" w:rsidRPr="002E34C0" w:rsidRDefault="0053222D" w:rsidP="00BD1C53">
            <w:pPr>
              <w:jc w:val="center"/>
              <w:rPr>
                <w:iCs/>
              </w:rPr>
            </w:pPr>
          </w:p>
        </w:tc>
        <w:tc>
          <w:tcPr>
            <w:tcW w:w="2368" w:type="dxa"/>
            <w:tcBorders>
              <w:top w:val="nil"/>
              <w:bottom w:val="nil"/>
            </w:tcBorders>
          </w:tcPr>
          <w:p w14:paraId="1AD5D2F5" w14:textId="77777777" w:rsidR="0053222D" w:rsidRPr="002E34C0" w:rsidRDefault="0053222D" w:rsidP="00BD1C53">
            <w:pPr>
              <w:jc w:val="center"/>
              <w:rPr>
                <w:b/>
                <w:bCs/>
                <w:iCs/>
              </w:rPr>
            </w:pPr>
            <w:r>
              <w:rPr>
                <w:b/>
                <w:bCs/>
                <w:iCs/>
              </w:rPr>
              <w:t>No</w:t>
            </w:r>
          </w:p>
        </w:tc>
        <w:tc>
          <w:tcPr>
            <w:tcW w:w="2369" w:type="dxa"/>
            <w:tcBorders>
              <w:top w:val="nil"/>
              <w:bottom w:val="nil"/>
            </w:tcBorders>
          </w:tcPr>
          <w:p w14:paraId="180AB9F4" w14:textId="77777777" w:rsidR="0053222D" w:rsidRPr="002E34C0" w:rsidRDefault="0053222D" w:rsidP="00BD1C53">
            <w:pPr>
              <w:jc w:val="center"/>
              <w:rPr>
                <w:iCs/>
              </w:rPr>
            </w:pPr>
            <w:r>
              <w:rPr>
                <w:iCs/>
              </w:rPr>
              <w:t>3336</w:t>
            </w:r>
          </w:p>
        </w:tc>
        <w:tc>
          <w:tcPr>
            <w:tcW w:w="2370" w:type="dxa"/>
            <w:tcBorders>
              <w:top w:val="nil"/>
              <w:bottom w:val="nil"/>
            </w:tcBorders>
          </w:tcPr>
          <w:p w14:paraId="6E8C7AEA" w14:textId="77777777" w:rsidR="0053222D" w:rsidRPr="002E34C0" w:rsidRDefault="0053222D" w:rsidP="00BD1C53">
            <w:pPr>
              <w:jc w:val="center"/>
              <w:rPr>
                <w:iCs/>
              </w:rPr>
            </w:pPr>
            <w:r>
              <w:rPr>
                <w:iCs/>
              </w:rPr>
              <w:t>1037</w:t>
            </w:r>
          </w:p>
        </w:tc>
      </w:tr>
      <w:tr w:rsidR="0053222D" w:rsidRPr="002E34C0" w14:paraId="05BCEEA0" w14:textId="77777777" w:rsidTr="00BD1C53">
        <w:trPr>
          <w:trHeight w:val="105"/>
        </w:trPr>
        <w:tc>
          <w:tcPr>
            <w:tcW w:w="2368" w:type="dxa"/>
            <w:tcBorders>
              <w:top w:val="nil"/>
              <w:bottom w:val="single" w:sz="4" w:space="0" w:color="auto"/>
            </w:tcBorders>
          </w:tcPr>
          <w:p w14:paraId="2186B8F5" w14:textId="77777777" w:rsidR="0053222D" w:rsidRPr="002E34C0" w:rsidRDefault="0053222D" w:rsidP="00BD1C53">
            <w:pPr>
              <w:jc w:val="center"/>
              <w:rPr>
                <w:iCs/>
              </w:rPr>
            </w:pPr>
          </w:p>
        </w:tc>
        <w:tc>
          <w:tcPr>
            <w:tcW w:w="2368" w:type="dxa"/>
            <w:tcBorders>
              <w:top w:val="nil"/>
              <w:bottom w:val="single" w:sz="4" w:space="0" w:color="auto"/>
            </w:tcBorders>
          </w:tcPr>
          <w:p w14:paraId="48724DCB" w14:textId="77777777" w:rsidR="0053222D" w:rsidRPr="002E34C0" w:rsidRDefault="0053222D" w:rsidP="00BD1C53">
            <w:pPr>
              <w:jc w:val="center"/>
              <w:rPr>
                <w:b/>
                <w:bCs/>
                <w:iCs/>
              </w:rPr>
            </w:pPr>
            <w:r>
              <w:rPr>
                <w:b/>
                <w:bCs/>
                <w:iCs/>
              </w:rPr>
              <w:t>Yes</w:t>
            </w:r>
          </w:p>
        </w:tc>
        <w:tc>
          <w:tcPr>
            <w:tcW w:w="2369" w:type="dxa"/>
            <w:tcBorders>
              <w:top w:val="nil"/>
              <w:bottom w:val="single" w:sz="4" w:space="0" w:color="auto"/>
            </w:tcBorders>
          </w:tcPr>
          <w:p w14:paraId="641F46D3" w14:textId="77777777" w:rsidR="0053222D" w:rsidRPr="002E34C0" w:rsidRDefault="0053222D" w:rsidP="00BD1C53">
            <w:pPr>
              <w:jc w:val="center"/>
              <w:rPr>
                <w:iCs/>
              </w:rPr>
            </w:pPr>
            <w:r>
              <w:rPr>
                <w:iCs/>
              </w:rPr>
              <w:t>3919</w:t>
            </w:r>
          </w:p>
        </w:tc>
        <w:tc>
          <w:tcPr>
            <w:tcW w:w="2370" w:type="dxa"/>
            <w:tcBorders>
              <w:top w:val="nil"/>
              <w:bottom w:val="single" w:sz="4" w:space="0" w:color="auto"/>
            </w:tcBorders>
          </w:tcPr>
          <w:p w14:paraId="1EED03F1" w14:textId="77777777" w:rsidR="0053222D" w:rsidRPr="002E34C0" w:rsidRDefault="0053222D" w:rsidP="00BD1C53">
            <w:pPr>
              <w:jc w:val="center"/>
              <w:rPr>
                <w:iCs/>
              </w:rPr>
            </w:pPr>
            <w:r>
              <w:rPr>
                <w:iCs/>
              </w:rPr>
              <w:t>2796</w:t>
            </w:r>
          </w:p>
        </w:tc>
      </w:tr>
    </w:tbl>
    <w:p w14:paraId="3C1B1AD6" w14:textId="77777777" w:rsidR="0053222D" w:rsidRPr="002E34C0" w:rsidRDefault="0053222D" w:rsidP="0053222D">
      <w:pPr>
        <w:rPr>
          <w:iCs/>
        </w:rPr>
      </w:pPr>
    </w:p>
    <w:p w14:paraId="1C83A62F" w14:textId="018B1578" w:rsidR="0053222D" w:rsidRDefault="0053222D" w:rsidP="003C7B16">
      <w:pPr>
        <w:pStyle w:val="Normal1"/>
        <w:ind w:left="885" w:hanging="885"/>
        <w:rPr>
          <w:lang w:val="en-US"/>
        </w:rPr>
      </w:pPr>
    </w:p>
    <w:p w14:paraId="4FC35F81" w14:textId="1533B993" w:rsidR="0053222D" w:rsidRDefault="0053222D" w:rsidP="003C7B16">
      <w:pPr>
        <w:pStyle w:val="Normal1"/>
        <w:ind w:left="885" w:hanging="885"/>
        <w:rPr>
          <w:lang w:val="en-US"/>
        </w:rPr>
      </w:pPr>
    </w:p>
    <w:p w14:paraId="7C62F5F2" w14:textId="7B8231EE" w:rsidR="0053222D" w:rsidRDefault="0053222D" w:rsidP="003C7B16">
      <w:pPr>
        <w:pStyle w:val="Normal1"/>
        <w:ind w:left="885" w:hanging="885"/>
        <w:rPr>
          <w:lang w:val="en-US"/>
        </w:rPr>
      </w:pPr>
    </w:p>
    <w:p w14:paraId="4CC282C1" w14:textId="5D1EF35D" w:rsidR="0053222D" w:rsidRDefault="0053222D" w:rsidP="003C7B16">
      <w:pPr>
        <w:pStyle w:val="Normal1"/>
        <w:ind w:left="885" w:hanging="885"/>
        <w:rPr>
          <w:lang w:val="en-US"/>
        </w:rPr>
      </w:pPr>
    </w:p>
    <w:p w14:paraId="076B1B0B" w14:textId="32F929D2" w:rsidR="0053222D" w:rsidRDefault="0053222D" w:rsidP="003C7B16">
      <w:pPr>
        <w:pStyle w:val="Normal1"/>
        <w:ind w:left="885" w:hanging="885"/>
        <w:rPr>
          <w:lang w:val="en-US"/>
        </w:rPr>
      </w:pPr>
    </w:p>
    <w:p w14:paraId="1BC6394E" w14:textId="1E911AE9" w:rsidR="0053222D" w:rsidRDefault="0053222D" w:rsidP="003C7B16">
      <w:pPr>
        <w:pStyle w:val="Normal1"/>
        <w:ind w:left="885" w:hanging="885"/>
        <w:rPr>
          <w:lang w:val="en-US"/>
        </w:rPr>
      </w:pPr>
    </w:p>
    <w:p w14:paraId="3FC2319D" w14:textId="17F62D21" w:rsidR="0053222D" w:rsidRDefault="0053222D" w:rsidP="003C7B16">
      <w:pPr>
        <w:pStyle w:val="Normal1"/>
        <w:ind w:left="885" w:hanging="885"/>
        <w:rPr>
          <w:lang w:val="en-US"/>
        </w:rPr>
      </w:pPr>
    </w:p>
    <w:p w14:paraId="5A2DFD57" w14:textId="315CCED8" w:rsidR="0053222D" w:rsidRDefault="0053222D" w:rsidP="003C7B16">
      <w:pPr>
        <w:pStyle w:val="Normal1"/>
        <w:ind w:left="885" w:hanging="885"/>
        <w:rPr>
          <w:lang w:val="en-US"/>
        </w:rPr>
      </w:pPr>
    </w:p>
    <w:p w14:paraId="5077FEF2" w14:textId="267C78E2" w:rsidR="0053222D" w:rsidRDefault="0053222D" w:rsidP="003C7B16">
      <w:pPr>
        <w:pStyle w:val="Normal1"/>
        <w:ind w:left="885" w:hanging="885"/>
        <w:rPr>
          <w:lang w:val="en-US"/>
        </w:rPr>
      </w:pPr>
    </w:p>
    <w:p w14:paraId="10365052" w14:textId="0EB40194" w:rsidR="0053222D" w:rsidRDefault="0053222D" w:rsidP="003C7B16">
      <w:pPr>
        <w:pStyle w:val="Normal1"/>
        <w:ind w:left="885" w:hanging="885"/>
        <w:rPr>
          <w:lang w:val="en-US"/>
        </w:rPr>
      </w:pPr>
    </w:p>
    <w:p w14:paraId="2AAD4F8D" w14:textId="55D1A452" w:rsidR="0053222D" w:rsidRDefault="0053222D" w:rsidP="003C7B16">
      <w:pPr>
        <w:pStyle w:val="Normal1"/>
        <w:ind w:left="885" w:hanging="885"/>
        <w:rPr>
          <w:lang w:val="en-US"/>
        </w:rPr>
      </w:pPr>
    </w:p>
    <w:p w14:paraId="6699BE4B" w14:textId="332641A7" w:rsidR="0053222D" w:rsidRDefault="0053222D" w:rsidP="003C7B16">
      <w:pPr>
        <w:pStyle w:val="Normal1"/>
        <w:ind w:left="885" w:hanging="885"/>
        <w:rPr>
          <w:lang w:val="en-US"/>
        </w:rPr>
      </w:pPr>
    </w:p>
    <w:p w14:paraId="5DB1678D" w14:textId="79DE7BCA" w:rsidR="0053222D" w:rsidRDefault="0053222D" w:rsidP="003C7B16">
      <w:pPr>
        <w:pStyle w:val="Normal1"/>
        <w:ind w:left="885" w:hanging="885"/>
        <w:rPr>
          <w:lang w:val="en-US"/>
        </w:rPr>
      </w:pPr>
    </w:p>
    <w:p w14:paraId="673FDFFA" w14:textId="188073BB" w:rsidR="0053222D" w:rsidRDefault="0053222D" w:rsidP="003C7B16">
      <w:pPr>
        <w:pStyle w:val="Normal1"/>
        <w:ind w:left="885" w:hanging="885"/>
        <w:rPr>
          <w:lang w:val="en-US"/>
        </w:rPr>
      </w:pPr>
    </w:p>
    <w:p w14:paraId="12E494B8" w14:textId="662A0AC4" w:rsidR="0053222D" w:rsidRDefault="0053222D" w:rsidP="003C7B16">
      <w:pPr>
        <w:pStyle w:val="Normal1"/>
        <w:ind w:left="885" w:hanging="885"/>
        <w:rPr>
          <w:lang w:val="en-US"/>
        </w:rPr>
      </w:pPr>
    </w:p>
    <w:p w14:paraId="75EBFCAF" w14:textId="7949AC99" w:rsidR="0053222D" w:rsidRDefault="0053222D" w:rsidP="003C7B16">
      <w:pPr>
        <w:pStyle w:val="Normal1"/>
        <w:ind w:left="885" w:hanging="885"/>
        <w:rPr>
          <w:lang w:val="en-US"/>
        </w:rPr>
      </w:pPr>
    </w:p>
    <w:p w14:paraId="1A6F607F" w14:textId="3DD5A5CE" w:rsidR="0053222D" w:rsidRDefault="0053222D" w:rsidP="003C7B16">
      <w:pPr>
        <w:pStyle w:val="Normal1"/>
        <w:ind w:left="885" w:hanging="885"/>
        <w:rPr>
          <w:lang w:val="en-US"/>
        </w:rPr>
      </w:pPr>
    </w:p>
    <w:p w14:paraId="4846961E" w14:textId="77777777" w:rsidR="0053222D" w:rsidRPr="00A70477" w:rsidRDefault="0053222D" w:rsidP="003C7B16">
      <w:pPr>
        <w:pStyle w:val="Normal1"/>
        <w:ind w:left="885" w:hanging="885"/>
        <w:rPr>
          <w:lang w:val="en-US"/>
        </w:rPr>
      </w:pPr>
    </w:p>
    <w:sectPr w:rsidR="0053222D" w:rsidRPr="00A70477"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2" w:author="Sean Joseph Hughes" w:date="2022-04-11T16:51:00Z" w:initials="SJH">
    <w:p w14:paraId="56A80881" w14:textId="77777777" w:rsidR="00F63BC6" w:rsidRDefault="00F63BC6" w:rsidP="00573211">
      <w:pPr>
        <w:pStyle w:val="CommentText"/>
      </w:pPr>
      <w:r>
        <w:rPr>
          <w:rStyle w:val="CommentReference"/>
        </w:rPr>
        <w:annotationRef/>
      </w:r>
      <w:r>
        <w:t>Check that these correspond to the right experiments and include the M and SDs of all relevant experiments.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A808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EDB19" w16cex:dateUtc="2022-04-11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A80881" w16cid:durableId="25FED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E1A12" w14:textId="77777777" w:rsidR="000854CA" w:rsidRDefault="000854CA">
      <w:pPr>
        <w:spacing w:line="240" w:lineRule="auto"/>
      </w:pPr>
      <w:r>
        <w:separator/>
      </w:r>
    </w:p>
  </w:endnote>
  <w:endnote w:type="continuationSeparator" w:id="0">
    <w:p w14:paraId="7D985F72" w14:textId="77777777" w:rsidR="000854CA" w:rsidRDefault="000854CA">
      <w:pPr>
        <w:spacing w:line="240" w:lineRule="auto"/>
      </w:pPr>
      <w:r>
        <w:continuationSeparator/>
      </w:r>
    </w:p>
  </w:endnote>
  <w:endnote w:type="continuationNotice" w:id="1">
    <w:p w14:paraId="6529F76C" w14:textId="77777777" w:rsidR="000854CA" w:rsidRDefault="000854C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Segoe UI"/>
    <w:panose1 w:val="020B0600040502020204"/>
    <w:charset w:val="00"/>
    <w:family w:val="swiss"/>
    <w:pitch w:val="variable"/>
    <w:sig w:usb0="E1000AEF" w:usb1="5000A1FF" w:usb2="00000000" w:usb3="00000000" w:csb0="000001BF" w:csb1="00000000"/>
  </w:font>
  <w:font w:name="Monaco">
    <w:altName w:val="Courier New"/>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9A21F" w14:textId="77777777" w:rsidR="000854CA" w:rsidRDefault="000854CA">
      <w:pPr>
        <w:spacing w:line="240" w:lineRule="auto"/>
      </w:pPr>
      <w:r>
        <w:separator/>
      </w:r>
    </w:p>
  </w:footnote>
  <w:footnote w:type="continuationSeparator" w:id="0">
    <w:p w14:paraId="67F17299" w14:textId="77777777" w:rsidR="000854CA" w:rsidRDefault="000854CA">
      <w:pPr>
        <w:spacing w:line="240" w:lineRule="auto"/>
      </w:pPr>
      <w:r>
        <w:continuationSeparator/>
      </w:r>
    </w:p>
  </w:footnote>
  <w:footnote w:type="continuationNotice" w:id="1">
    <w:p w14:paraId="35738A9A" w14:textId="77777777" w:rsidR="000854CA" w:rsidRDefault="000854CA">
      <w:pPr>
        <w:spacing w:line="240" w:lineRule="auto"/>
      </w:pPr>
    </w:p>
  </w:footnote>
  <w:footnote w:id="2">
    <w:p w14:paraId="325E5F18" w14:textId="1C515DD4" w:rsidR="00596C8A" w:rsidRPr="008C7500" w:rsidRDefault="00596C8A" w:rsidP="00C439F6">
      <w:pPr>
        <w:pStyle w:val="FootnoteText"/>
      </w:pPr>
      <w:r>
        <w:rPr>
          <w:rStyle w:val="FootnoteReference"/>
        </w:rPr>
        <w:footnoteRef/>
      </w:r>
      <w:r>
        <w:t xml:space="preserve"> </w:t>
      </w:r>
      <w:bookmarkStart w:id="3" w:name="_Hlk100583120"/>
      <w:bookmarkStart w:id="4" w:name="_Hlk100584492"/>
      <w:r>
        <w:t>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w:t>
      </w:r>
      <w:proofErr w:type="gramStart"/>
      <w:r>
        <w:rPr>
          <w:lang w:val="en-GB"/>
        </w:rPr>
        <w:t>Thus</w:t>
      </w:r>
      <w:proofErr w:type="gramEnd"/>
      <w:r>
        <w:rPr>
          <w:lang w:val="en-GB"/>
        </w:rPr>
        <w:t xml:space="preserve">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bookmarkEnd w:id="3"/>
    </w:p>
    <w:bookmarkEnd w:id="4"/>
  </w:footnote>
  <w:footnote w:id="3">
    <w:p w14:paraId="76840693" w14:textId="7A7CDFDE" w:rsidR="00596C8A" w:rsidRPr="007159FA" w:rsidRDefault="00596C8A">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596C8A" w:rsidRPr="002C347E" w:rsidRDefault="00596C8A">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4784AAB2" w:rsidR="00596C8A" w:rsidRPr="0021755E" w:rsidRDefault="00596C8A">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w:t>
      </w:r>
    </w:p>
  </w:footnote>
  <w:footnote w:id="7">
    <w:p w14:paraId="3154F46F" w14:textId="5D78E0EB" w:rsidR="00596C8A" w:rsidRPr="002C347E" w:rsidRDefault="00596C8A">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07AB3B12" w14:textId="4DFC8D13" w:rsidR="005E0B99" w:rsidRPr="005E0B99" w:rsidRDefault="005E0B99">
      <w:pPr>
        <w:pStyle w:val="FootnoteText"/>
      </w:pPr>
      <w:ins w:id="135" w:author="Sean Joseph Hughes" w:date="2022-04-10T17:56:00Z">
        <w:r w:rsidRPr="005E0B99">
          <w:rPr>
            <w:rStyle w:val="FootnoteReference"/>
            <w:color w:val="4F81BD" w:themeColor="accent1"/>
            <w:rPrChange w:id="136" w:author="Sean Joseph Hughes" w:date="2022-04-10T17:57:00Z">
              <w:rPr>
                <w:rStyle w:val="FootnoteReference"/>
              </w:rPr>
            </w:rPrChange>
          </w:rPr>
          <w:footnoteRef/>
        </w:r>
        <w:r w:rsidRPr="005E0B99">
          <w:rPr>
            <w:color w:val="4F81BD" w:themeColor="accent1"/>
            <w:rPrChange w:id="137" w:author="Sean Joseph Hughes" w:date="2022-04-10T17:57:00Z">
              <w:rPr/>
            </w:rPrChange>
          </w:rPr>
          <w:t xml:space="preserve"> </w:t>
        </w:r>
        <w:bookmarkStart w:id="138" w:name="_Hlk100655150"/>
        <w:r w:rsidRPr="005E0B99">
          <w:rPr>
            <w:color w:val="4F81BD" w:themeColor="accent1"/>
            <w:rPrChange w:id="139" w:author="Sean Joseph Hughes" w:date="2022-04-10T17:57:00Z">
              <w:rPr/>
            </w:rPrChange>
          </w:rPr>
          <w:t xml:space="preserve">Note that </w:t>
        </w:r>
      </w:ins>
      <w:ins w:id="140" w:author="Sean Joseph Hughes" w:date="2022-04-10T17:57:00Z">
        <w:r w:rsidRPr="005E0B99">
          <w:rPr>
            <w:color w:val="4F81BD" w:themeColor="accent1"/>
            <w:rPrChange w:id="141" w:author="Sean Joseph Hughes" w:date="2022-04-10T17:57:00Z">
              <w:rPr/>
            </w:rPrChange>
          </w:rPr>
          <w:t xml:space="preserve">in the interest of clarity </w:t>
        </w:r>
      </w:ins>
      <w:ins w:id="142" w:author="Sean Joseph Hughes" w:date="2022-04-10T17:56:00Z">
        <w:r w:rsidRPr="005E0B99">
          <w:rPr>
            <w:color w:val="4F81BD" w:themeColor="accent1"/>
            <w:rPrChange w:id="143" w:author="Sean Joseph Hughes" w:date="2022-04-10T17:57:00Z">
              <w:rPr/>
            </w:rPrChange>
          </w:rPr>
          <w:t>we refer</w:t>
        </w:r>
      </w:ins>
      <w:ins w:id="144" w:author="Sean Joseph Hughes" w:date="2022-04-10T17:57:00Z">
        <w:r w:rsidRPr="005E0B99">
          <w:rPr>
            <w:color w:val="4F81BD" w:themeColor="accent1"/>
            <w:rPrChange w:id="145" w:author="Sean Joseph Hughes" w:date="2022-04-10T17:57:00Z">
              <w:rPr/>
            </w:rPrChange>
          </w:rPr>
          <w:t>red</w:t>
        </w:r>
      </w:ins>
      <w:ins w:id="146" w:author="Sean Joseph Hughes" w:date="2022-04-10T17:56:00Z">
        <w:r w:rsidRPr="005E0B99">
          <w:rPr>
            <w:color w:val="4F81BD" w:themeColor="accent1"/>
            <w:rPrChange w:id="147" w:author="Sean Joseph Hughes" w:date="2022-04-10T17:57:00Z">
              <w:rPr/>
            </w:rPrChange>
          </w:rPr>
          <w:t xml:space="preserve"> to this self-reported measure of awareness as “General I</w:t>
        </w:r>
      </w:ins>
      <w:ins w:id="148" w:author="Sean Joseph Hughes" w:date="2022-04-10T17:57:00Z">
        <w:r w:rsidRPr="005E0B99">
          <w:rPr>
            <w:color w:val="4F81BD" w:themeColor="accent1"/>
            <w:rPrChange w:id="149" w:author="Sean Joseph Hughes" w:date="2022-04-10T17:57:00Z">
              <w:rPr/>
            </w:rPrChange>
          </w:rPr>
          <w:t>nfluence</w:t>
        </w:r>
      </w:ins>
      <w:ins w:id="150" w:author="Sean Joseph Hughes" w:date="2022-04-10T17:56:00Z">
        <w:r w:rsidRPr="005E0B99">
          <w:rPr>
            <w:color w:val="4F81BD" w:themeColor="accent1"/>
            <w:rPrChange w:id="151" w:author="Sean Joseph Hughes" w:date="2022-04-10T17:57:00Z">
              <w:rPr/>
            </w:rPrChange>
          </w:rPr>
          <w:t>”</w:t>
        </w:r>
      </w:ins>
      <w:ins w:id="152" w:author="Sean Joseph Hughes" w:date="2022-04-10T17:57:00Z">
        <w:r w:rsidRPr="005E0B99">
          <w:rPr>
            <w:color w:val="4F81BD" w:themeColor="accent1"/>
            <w:rPrChange w:id="153" w:author="Sean Joseph Hughes" w:date="2022-04-10T17:57:00Z">
              <w:rPr/>
            </w:rPrChange>
          </w:rPr>
          <w:t xml:space="preserve"> in our pre-registration document and as an offline measure of awareness in the analytic section of that same document.</w:t>
        </w:r>
      </w:ins>
    </w:p>
    <w:bookmarkEnd w:id="138"/>
  </w:footnote>
  <w:footnote w:id="9">
    <w:p w14:paraId="57DA7606" w14:textId="77777777" w:rsidR="00596C8A" w:rsidRPr="00F31BFB" w:rsidRDefault="00596C8A"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10">
    <w:p w14:paraId="56C75052" w14:textId="7D036010" w:rsidR="00F20344" w:rsidRPr="00F20344" w:rsidDel="00F63BC6" w:rsidRDefault="00F20344">
      <w:pPr>
        <w:pStyle w:val="FootnoteText"/>
        <w:rPr>
          <w:del w:id="235" w:author="Sean Joseph Hughes" w:date="2022-04-11T16:50:00Z"/>
        </w:rPr>
      </w:pPr>
      <w:del w:id="236" w:author="Sean Joseph Hughes" w:date="2022-04-11T16:50:00Z">
        <w:r w:rsidDel="00F63BC6">
          <w:rPr>
            <w:rStyle w:val="FootnoteReference"/>
          </w:rPr>
          <w:footnoteRef/>
        </w:r>
        <w:r w:rsidDel="00F63BC6">
          <w:delText xml:space="preserve"> </w:delText>
        </w:r>
        <w:r w:rsidR="00B828B4" w:rsidDel="00F63BC6">
          <w:delText>T</w:delText>
        </w:r>
        <w:r w:rsidDel="00F63BC6">
          <w:delText xml:space="preserve">he mean and standard deviations for standard </w:delText>
        </w:r>
        <w:r w:rsidR="00B828B4" w:rsidDel="00F63BC6">
          <w:delText xml:space="preserve">(Table 1) </w:delText>
        </w:r>
        <w:r w:rsidDel="00F63BC6">
          <w:delText xml:space="preserve">and IA-AMP effects </w:delText>
        </w:r>
        <w:r w:rsidR="00B828B4" w:rsidDel="00F63BC6">
          <w:delText xml:space="preserve">(Table 2) </w:delText>
        </w:r>
        <w:r w:rsidDel="00F63BC6">
          <w:delText>can be found in the Supplementary Materials.</w:delText>
        </w:r>
      </w:del>
    </w:p>
  </w:footnote>
  <w:footnote w:id="11">
    <w:p w14:paraId="5D8FD69B" w14:textId="6D21C8CB" w:rsidR="00596C8A" w:rsidRPr="00F31BFB" w:rsidRDefault="00596C8A"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2">
    <w:p w14:paraId="0E8DBC37" w14:textId="7062C55C" w:rsidR="00596C8A" w:rsidRPr="00D01429" w:rsidRDefault="00596C8A"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w:t>
      </w:r>
      <w:proofErr w:type="gramStart"/>
      <w:r>
        <w:t>5</w:t>
      </w:r>
      <w:proofErr w:type="gramEnd"/>
      <w:r>
        <w:t xml:space="preserve">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3">
    <w:p w14:paraId="2D2B8D5B" w14:textId="494B1F78" w:rsidR="00596C8A" w:rsidRPr="00F31BFB" w:rsidRDefault="00596C8A"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4">
    <w:p w14:paraId="6EF4AA74" w14:textId="3A473550" w:rsidR="004F3E5B" w:rsidRPr="004F3E5B" w:rsidRDefault="004F3E5B">
      <w:pPr>
        <w:pStyle w:val="FootnoteText"/>
      </w:pPr>
      <w:r>
        <w:rPr>
          <w:rStyle w:val="FootnoteReference"/>
        </w:rPr>
        <w:footnoteRef/>
      </w:r>
      <w:r>
        <w:t xml:space="preserve"> Note that we are agnostic to the AMP’s implicitness in other senses of the word (e.g., intentional): our goal here was to reevaluate the AMP’s specific claim to implicitness in the sense of awareness.</w:t>
      </w:r>
    </w:p>
  </w:footnote>
  <w:footnote w:id="15">
    <w:p w14:paraId="74213594" w14:textId="77777777" w:rsidR="00596C8A" w:rsidRPr="00F31BFB" w:rsidRDefault="00596C8A"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6">
    <w:p w14:paraId="26E9E3A6" w14:textId="4FF84087" w:rsidR="00F96169" w:rsidRPr="00F96169" w:rsidRDefault="00F96169">
      <w:pPr>
        <w:pStyle w:val="FootnoteText"/>
      </w:pPr>
      <w:ins w:id="990" w:author="Sean Joseph Hughes" w:date="2022-04-11T16:36:00Z">
        <w:r w:rsidRPr="00AB3814">
          <w:rPr>
            <w:rStyle w:val="FootnoteReference"/>
            <w:color w:val="4F81BD" w:themeColor="accent1"/>
            <w:rPrChange w:id="991" w:author="Sean Joseph Hughes" w:date="2022-04-11T16:38:00Z">
              <w:rPr>
                <w:rStyle w:val="FootnoteReference"/>
              </w:rPr>
            </w:rPrChange>
          </w:rPr>
          <w:footnoteRef/>
        </w:r>
        <w:r w:rsidRPr="00AB3814">
          <w:rPr>
            <w:color w:val="4F81BD" w:themeColor="accent1"/>
            <w:rPrChange w:id="992" w:author="Sean Joseph Hughes" w:date="2022-04-11T16:38:00Z">
              <w:rPr/>
            </w:rPrChange>
          </w:rPr>
          <w:t xml:space="preserve"> </w:t>
        </w:r>
        <w:bookmarkStart w:id="993" w:name="_Hlk100587916"/>
        <w:r w:rsidRPr="00AB3814">
          <w:rPr>
            <w:color w:val="4F81BD" w:themeColor="accent1"/>
            <w:rPrChange w:id="994" w:author="Sean Joseph Hughes" w:date="2022-04-11T16:38:00Z">
              <w:rPr/>
            </w:rPrChange>
          </w:rPr>
          <w:t xml:space="preserve">The different ways that awareness can be potentially defined and studied makes it difficult to (a) arrive at general conclusions about the role of awareness from past work, and (b) </w:t>
        </w:r>
      </w:ins>
      <w:ins w:id="995" w:author="Sean Joseph Hughes" w:date="2022-04-11T16:37:00Z">
        <w:r w:rsidR="00AB3814" w:rsidRPr="00AB3814">
          <w:rPr>
            <w:color w:val="4F81BD" w:themeColor="accent1"/>
            <w:rPrChange w:id="996" w:author="Sean Joseph Hughes" w:date="2022-04-11T16:38:00Z">
              <w:rPr/>
            </w:rPrChange>
          </w:rPr>
          <w:t>requires precision about what type of awareness one is measuring, and how they have done so</w:t>
        </w:r>
      </w:ins>
      <w:ins w:id="997" w:author="Sean Joseph Hughes" w:date="2022-04-11T16:42:00Z">
        <w:r w:rsidR="00F279D8">
          <w:rPr>
            <w:color w:val="4F81BD" w:themeColor="accent1"/>
          </w:rPr>
          <w:t xml:space="preserve"> (for a more detailed treatment of this issue see Hahn &amp; </w:t>
        </w:r>
        <w:proofErr w:type="spellStart"/>
        <w:r w:rsidR="00F279D8">
          <w:rPr>
            <w:color w:val="4F81BD" w:themeColor="accent1"/>
          </w:rPr>
          <w:t>Go</w:t>
        </w:r>
      </w:ins>
      <w:ins w:id="998" w:author="Sean Joseph Hughes" w:date="2022-04-11T16:43:00Z">
        <w:r w:rsidR="00F279D8">
          <w:rPr>
            <w:color w:val="4F81BD" w:themeColor="accent1"/>
          </w:rPr>
          <w:t>edderz</w:t>
        </w:r>
        <w:proofErr w:type="spellEnd"/>
        <w:r w:rsidR="00F279D8">
          <w:rPr>
            <w:color w:val="4F81BD" w:themeColor="accent1"/>
          </w:rPr>
          <w:t xml:space="preserve">, 2020; </w:t>
        </w:r>
        <w:r w:rsidR="00F279D8" w:rsidRPr="00F279D8">
          <w:rPr>
            <w:color w:val="4F81BD" w:themeColor="accent1"/>
          </w:rPr>
          <w:t>Corneille</w:t>
        </w:r>
        <w:r w:rsidR="00F279D8">
          <w:rPr>
            <w:color w:val="4F81BD" w:themeColor="accent1"/>
          </w:rPr>
          <w:t xml:space="preserve"> </w:t>
        </w:r>
        <w:r w:rsidR="00F279D8" w:rsidRPr="00F279D8">
          <w:rPr>
            <w:color w:val="4F81BD" w:themeColor="accent1"/>
          </w:rPr>
          <w:t xml:space="preserve">&amp; </w:t>
        </w:r>
        <w:proofErr w:type="spellStart"/>
        <w:r w:rsidR="00F279D8" w:rsidRPr="00F279D8">
          <w:rPr>
            <w:color w:val="4F81BD" w:themeColor="accent1"/>
          </w:rPr>
          <w:t>Hütter</w:t>
        </w:r>
        <w:proofErr w:type="spellEnd"/>
        <w:r w:rsidR="00F279D8" w:rsidRPr="00F279D8">
          <w:rPr>
            <w:color w:val="4F81BD" w:themeColor="accent1"/>
          </w:rPr>
          <w:t>, 2020</w:t>
        </w:r>
      </w:ins>
      <w:ins w:id="999" w:author="Sean Joseph Hughes" w:date="2022-04-11T16:42:00Z">
        <w:r w:rsidR="00F279D8">
          <w:rPr>
            <w:color w:val="4F81BD" w:themeColor="accent1"/>
          </w:rPr>
          <w:t>)</w:t>
        </w:r>
      </w:ins>
      <w:ins w:id="1000" w:author="Sean Joseph Hughes" w:date="2022-04-11T16:37:00Z">
        <w:r w:rsidR="00AB3814" w:rsidRPr="00AB3814">
          <w:rPr>
            <w:color w:val="4F81BD" w:themeColor="accent1"/>
            <w:rPrChange w:id="1001" w:author="Sean Joseph Hughes" w:date="2022-04-11T16:38:00Z">
              <w:rPr/>
            </w:rPrChange>
          </w:rPr>
          <w:t xml:space="preserve">. It is for this reason that we continually made reference to </w:t>
        </w:r>
        <w:r w:rsidR="00AB3814" w:rsidRPr="00F279D8">
          <w:rPr>
            <w:i/>
            <w:iCs/>
            <w:color w:val="4F81BD" w:themeColor="accent1"/>
            <w:rPrChange w:id="1002" w:author="Sean Joseph Hughes" w:date="2022-04-11T16:43:00Z">
              <w:rPr/>
            </w:rPrChange>
          </w:rPr>
          <w:t>influence</w:t>
        </w:r>
        <w:r w:rsidR="00AB3814" w:rsidRPr="00AB3814">
          <w:rPr>
            <w:color w:val="4F81BD" w:themeColor="accent1"/>
            <w:rPrChange w:id="1003" w:author="Sean Joseph Hughes" w:date="2022-04-11T16:38:00Z">
              <w:rPr/>
            </w:rPrChange>
          </w:rPr>
          <w:t xml:space="preserve"> awareness</w:t>
        </w:r>
      </w:ins>
      <w:ins w:id="1004" w:author="Sean Joseph Hughes" w:date="2022-04-11T16:43:00Z">
        <w:r w:rsidR="00F279D8">
          <w:rPr>
            <w:color w:val="4F81BD" w:themeColor="accent1"/>
          </w:rPr>
          <w:t xml:space="preserve"> throughout this </w:t>
        </w:r>
        <w:proofErr w:type="gramStart"/>
        <w:r w:rsidR="00F279D8">
          <w:rPr>
            <w:color w:val="4F81BD" w:themeColor="accent1"/>
          </w:rPr>
          <w:t>paper</w:t>
        </w:r>
      </w:ins>
      <w:ins w:id="1005" w:author="Sean Joseph Hughes" w:date="2022-04-11T16:37:00Z">
        <w:r w:rsidR="00AB3814" w:rsidRPr="00AB3814">
          <w:rPr>
            <w:color w:val="4F81BD" w:themeColor="accent1"/>
            <w:rPrChange w:id="1006" w:author="Sean Joseph Hughes" w:date="2022-04-11T16:38:00Z">
              <w:rPr/>
            </w:rPrChange>
          </w:rPr>
          <w:t>, and</w:t>
        </w:r>
        <w:proofErr w:type="gramEnd"/>
        <w:r w:rsidR="00AB3814" w:rsidRPr="00AB3814">
          <w:rPr>
            <w:color w:val="4F81BD" w:themeColor="accent1"/>
            <w:rPrChange w:id="1007" w:author="Sean Joseph Hughes" w:date="2022-04-11T16:38:00Z">
              <w:rPr/>
            </w:rPrChange>
          </w:rPr>
          <w:t xml:space="preserve"> sought to measure it using a range of measures (e.g., trial-by-trial vs. post-hoc self-</w:t>
        </w:r>
      </w:ins>
      <w:ins w:id="1008" w:author="Sean Joseph Hughes" w:date="2022-04-11T16:38:00Z">
        <w:r w:rsidR="00AB3814" w:rsidRPr="00AB3814">
          <w:rPr>
            <w:color w:val="4F81BD" w:themeColor="accent1"/>
            <w:rPrChange w:id="1009" w:author="Sean Joseph Hughes" w:date="2022-04-11T16:38:00Z">
              <w:rPr/>
            </w:rPrChange>
          </w:rPr>
          <w:t>reports), attitude domains, and both prospectively and retrospectively.</w:t>
        </w:r>
      </w:ins>
      <w:bookmarkEnd w:id="993"/>
    </w:p>
  </w:footnote>
  <w:footnote w:id="17">
    <w:p w14:paraId="5CFB9834" w14:textId="443B4916" w:rsidR="00596C8A" w:rsidRPr="00AF0E2D" w:rsidRDefault="00596C8A">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 xml:space="preserve">Likewise, one could examine what properties of the AMP alter one’s likelihood of being influence aware. Is it that certain types of primes that are more likely to elicit influence awareness than others (e.g., because of their valence, </w:t>
      </w:r>
      <w:proofErr w:type="gramStart"/>
      <w:r w:rsidRPr="000B7980">
        <w:t>extremity, familiarity).</w:t>
      </w:r>
      <w:proofErr w:type="gramEnd"/>
      <w:r w:rsidRPr="000B7980">
        <w:t xml:space="preserve">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2E77" w14:textId="3EB8A2EC"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09C5">
      <w:rPr>
        <w:rStyle w:val="PageNumber"/>
        <w:noProof/>
      </w:rPr>
      <w:t>70</w:t>
    </w:r>
    <w:r>
      <w:rPr>
        <w:rStyle w:val="PageNumber"/>
      </w:rPr>
      <w:fldChar w:fldCharType="end"/>
    </w:r>
  </w:p>
  <w:p w14:paraId="6FA169CA" w14:textId="0D16A8A3" w:rsidR="00596C8A" w:rsidRDefault="00596C8A"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596C8A" w:rsidRDefault="00596C8A"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017582798">
    <w:abstractNumId w:val="0"/>
  </w:num>
  <w:num w:numId="2" w16cid:durableId="1964457804">
    <w:abstractNumId w:val="5"/>
  </w:num>
  <w:num w:numId="3" w16cid:durableId="263660947">
    <w:abstractNumId w:val="6"/>
  </w:num>
  <w:num w:numId="4" w16cid:durableId="1896964829">
    <w:abstractNumId w:val="4"/>
  </w:num>
  <w:num w:numId="5" w16cid:durableId="303313920">
    <w:abstractNumId w:val="7"/>
  </w:num>
  <w:num w:numId="6" w16cid:durableId="1246918739">
    <w:abstractNumId w:val="2"/>
  </w:num>
  <w:num w:numId="7" w16cid:durableId="1986467236">
    <w:abstractNumId w:val="8"/>
  </w:num>
  <w:num w:numId="8" w16cid:durableId="1177187516">
    <w:abstractNumId w:val="3"/>
  </w:num>
  <w:num w:numId="9" w16cid:durableId="581413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an Joseph Hughes">
    <w15:presenceInfo w15:providerId="None" w15:userId="Sean Joseph Hughes"/>
  </w15:person>
  <w15:person w15:author="Jamie Cummins">
    <w15:presenceInfo w15:providerId="AD" w15:userId="S::jamie.cummins@ugent.be::89a1fb1c-5dfd-44ce-b872-7c43e1fa3f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BE" w:vendorID="64" w:dllVersion="0" w:nlCheck="1" w:checkStyle="0"/>
  <w:activeWritingStyle w:appName="MSWord" w:lang="nl-NL"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4713A"/>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324F"/>
    <w:rsid w:val="000854CA"/>
    <w:rsid w:val="0008606A"/>
    <w:rsid w:val="0009295E"/>
    <w:rsid w:val="0009602C"/>
    <w:rsid w:val="000A2AAE"/>
    <w:rsid w:val="000A46E1"/>
    <w:rsid w:val="000A48B9"/>
    <w:rsid w:val="000A4D67"/>
    <w:rsid w:val="000A4F35"/>
    <w:rsid w:val="000A55FF"/>
    <w:rsid w:val="000A7A3B"/>
    <w:rsid w:val="000B06F5"/>
    <w:rsid w:val="000B100F"/>
    <w:rsid w:val="000B12EE"/>
    <w:rsid w:val="000B1A8B"/>
    <w:rsid w:val="000B6B70"/>
    <w:rsid w:val="000B700D"/>
    <w:rsid w:val="000B7980"/>
    <w:rsid w:val="000C01EF"/>
    <w:rsid w:val="000C2846"/>
    <w:rsid w:val="000C5AE2"/>
    <w:rsid w:val="000C714F"/>
    <w:rsid w:val="000C7243"/>
    <w:rsid w:val="000D23CD"/>
    <w:rsid w:val="000E010A"/>
    <w:rsid w:val="000E03B0"/>
    <w:rsid w:val="000E0E4F"/>
    <w:rsid w:val="000E1A34"/>
    <w:rsid w:val="000E1F34"/>
    <w:rsid w:val="000E3A5A"/>
    <w:rsid w:val="000E474C"/>
    <w:rsid w:val="000F0765"/>
    <w:rsid w:val="000F1CD9"/>
    <w:rsid w:val="000F2856"/>
    <w:rsid w:val="000F6D6D"/>
    <w:rsid w:val="00101306"/>
    <w:rsid w:val="00101E69"/>
    <w:rsid w:val="00103EA7"/>
    <w:rsid w:val="001048B4"/>
    <w:rsid w:val="00104AA7"/>
    <w:rsid w:val="00104B52"/>
    <w:rsid w:val="001064EA"/>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ED3"/>
    <w:rsid w:val="001700B6"/>
    <w:rsid w:val="001739A4"/>
    <w:rsid w:val="00173A44"/>
    <w:rsid w:val="00183E6A"/>
    <w:rsid w:val="001851E2"/>
    <w:rsid w:val="001864B9"/>
    <w:rsid w:val="0019057F"/>
    <w:rsid w:val="00190F8A"/>
    <w:rsid w:val="00192C4B"/>
    <w:rsid w:val="00193657"/>
    <w:rsid w:val="00193F4C"/>
    <w:rsid w:val="00195A88"/>
    <w:rsid w:val="00195AE2"/>
    <w:rsid w:val="001A22D2"/>
    <w:rsid w:val="001A2FF0"/>
    <w:rsid w:val="001A4B83"/>
    <w:rsid w:val="001A4DF0"/>
    <w:rsid w:val="001A7CFD"/>
    <w:rsid w:val="001A7E5C"/>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5F04"/>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3E03"/>
    <w:rsid w:val="002158FF"/>
    <w:rsid w:val="0021755E"/>
    <w:rsid w:val="00222DE2"/>
    <w:rsid w:val="002233C5"/>
    <w:rsid w:val="00224C46"/>
    <w:rsid w:val="002256D7"/>
    <w:rsid w:val="00226DC8"/>
    <w:rsid w:val="00226E9D"/>
    <w:rsid w:val="00227BC4"/>
    <w:rsid w:val="00234188"/>
    <w:rsid w:val="00237445"/>
    <w:rsid w:val="00237594"/>
    <w:rsid w:val="00242B49"/>
    <w:rsid w:val="00242D60"/>
    <w:rsid w:val="00243232"/>
    <w:rsid w:val="002442CB"/>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3A17"/>
    <w:rsid w:val="00275A33"/>
    <w:rsid w:val="00276EBF"/>
    <w:rsid w:val="00277CCF"/>
    <w:rsid w:val="00277E3F"/>
    <w:rsid w:val="0028120C"/>
    <w:rsid w:val="0028305B"/>
    <w:rsid w:val="00283B31"/>
    <w:rsid w:val="00286692"/>
    <w:rsid w:val="00286982"/>
    <w:rsid w:val="002909BC"/>
    <w:rsid w:val="00292433"/>
    <w:rsid w:val="0029443F"/>
    <w:rsid w:val="002A1EFA"/>
    <w:rsid w:val="002A4BF9"/>
    <w:rsid w:val="002A4FC8"/>
    <w:rsid w:val="002A6D58"/>
    <w:rsid w:val="002B43AE"/>
    <w:rsid w:val="002B512B"/>
    <w:rsid w:val="002B59C5"/>
    <w:rsid w:val="002B6692"/>
    <w:rsid w:val="002B7CD8"/>
    <w:rsid w:val="002C0E56"/>
    <w:rsid w:val="002C3048"/>
    <w:rsid w:val="002C339E"/>
    <w:rsid w:val="002C347E"/>
    <w:rsid w:val="002C4A25"/>
    <w:rsid w:val="002C77B9"/>
    <w:rsid w:val="002D0DEF"/>
    <w:rsid w:val="002D1DDF"/>
    <w:rsid w:val="002D201C"/>
    <w:rsid w:val="002D3225"/>
    <w:rsid w:val="002D42AA"/>
    <w:rsid w:val="002D74D3"/>
    <w:rsid w:val="002E0017"/>
    <w:rsid w:val="002E1B0A"/>
    <w:rsid w:val="002E4C3C"/>
    <w:rsid w:val="002E532B"/>
    <w:rsid w:val="002E7318"/>
    <w:rsid w:val="002E755E"/>
    <w:rsid w:val="002E78A2"/>
    <w:rsid w:val="002F70C6"/>
    <w:rsid w:val="002F7159"/>
    <w:rsid w:val="00300B44"/>
    <w:rsid w:val="0030113F"/>
    <w:rsid w:val="00306656"/>
    <w:rsid w:val="00306FA0"/>
    <w:rsid w:val="003076C7"/>
    <w:rsid w:val="00307889"/>
    <w:rsid w:val="00311DEB"/>
    <w:rsid w:val="00316DC3"/>
    <w:rsid w:val="003179AF"/>
    <w:rsid w:val="00321BEB"/>
    <w:rsid w:val="00323E18"/>
    <w:rsid w:val="0032492E"/>
    <w:rsid w:val="00325BE9"/>
    <w:rsid w:val="00325C96"/>
    <w:rsid w:val="00326DCF"/>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1441"/>
    <w:rsid w:val="003A57A3"/>
    <w:rsid w:val="003B363D"/>
    <w:rsid w:val="003B36EC"/>
    <w:rsid w:val="003B4A5B"/>
    <w:rsid w:val="003B7477"/>
    <w:rsid w:val="003B78EE"/>
    <w:rsid w:val="003C03DA"/>
    <w:rsid w:val="003C07D5"/>
    <w:rsid w:val="003C4826"/>
    <w:rsid w:val="003C6A7F"/>
    <w:rsid w:val="003C7B16"/>
    <w:rsid w:val="003D1322"/>
    <w:rsid w:val="003D4883"/>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4610A"/>
    <w:rsid w:val="004517F6"/>
    <w:rsid w:val="00453710"/>
    <w:rsid w:val="00453A2C"/>
    <w:rsid w:val="004546BF"/>
    <w:rsid w:val="0045482D"/>
    <w:rsid w:val="0045524C"/>
    <w:rsid w:val="00455C5B"/>
    <w:rsid w:val="00456166"/>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43A0"/>
    <w:rsid w:val="00496F60"/>
    <w:rsid w:val="00497F17"/>
    <w:rsid w:val="004A00A6"/>
    <w:rsid w:val="004A2E6E"/>
    <w:rsid w:val="004A3449"/>
    <w:rsid w:val="004A6E51"/>
    <w:rsid w:val="004A7775"/>
    <w:rsid w:val="004B0048"/>
    <w:rsid w:val="004B09C7"/>
    <w:rsid w:val="004B1D01"/>
    <w:rsid w:val="004B3A22"/>
    <w:rsid w:val="004B67B7"/>
    <w:rsid w:val="004B75DA"/>
    <w:rsid w:val="004C673B"/>
    <w:rsid w:val="004D2CC1"/>
    <w:rsid w:val="004D2FA4"/>
    <w:rsid w:val="004D4BD6"/>
    <w:rsid w:val="004D6469"/>
    <w:rsid w:val="004E040E"/>
    <w:rsid w:val="004E1609"/>
    <w:rsid w:val="004E3280"/>
    <w:rsid w:val="004E42AE"/>
    <w:rsid w:val="004E451C"/>
    <w:rsid w:val="004F08E7"/>
    <w:rsid w:val="004F38FB"/>
    <w:rsid w:val="004F3E5B"/>
    <w:rsid w:val="004F3F29"/>
    <w:rsid w:val="004F4471"/>
    <w:rsid w:val="004F6067"/>
    <w:rsid w:val="00500005"/>
    <w:rsid w:val="00501E8A"/>
    <w:rsid w:val="005048BC"/>
    <w:rsid w:val="00504E43"/>
    <w:rsid w:val="00505A45"/>
    <w:rsid w:val="0050653C"/>
    <w:rsid w:val="00516030"/>
    <w:rsid w:val="0051760E"/>
    <w:rsid w:val="005209DD"/>
    <w:rsid w:val="00521E87"/>
    <w:rsid w:val="00526D45"/>
    <w:rsid w:val="00531552"/>
    <w:rsid w:val="00531ADD"/>
    <w:rsid w:val="00531BD4"/>
    <w:rsid w:val="0053222D"/>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2212"/>
    <w:rsid w:val="00583BCD"/>
    <w:rsid w:val="00584596"/>
    <w:rsid w:val="00594523"/>
    <w:rsid w:val="00596426"/>
    <w:rsid w:val="00596C8A"/>
    <w:rsid w:val="005A4B66"/>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04BA"/>
    <w:rsid w:val="005D1D22"/>
    <w:rsid w:val="005D2ACF"/>
    <w:rsid w:val="005D79F7"/>
    <w:rsid w:val="005E0877"/>
    <w:rsid w:val="005E0B99"/>
    <w:rsid w:val="005E13AE"/>
    <w:rsid w:val="005E552A"/>
    <w:rsid w:val="005E6050"/>
    <w:rsid w:val="005E6439"/>
    <w:rsid w:val="005E710A"/>
    <w:rsid w:val="005E7CD9"/>
    <w:rsid w:val="005F37C1"/>
    <w:rsid w:val="005F3C1F"/>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5A26"/>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1F4C"/>
    <w:rsid w:val="006929B5"/>
    <w:rsid w:val="0069560E"/>
    <w:rsid w:val="00697BA8"/>
    <w:rsid w:val="006A04D5"/>
    <w:rsid w:val="006A5BC2"/>
    <w:rsid w:val="006A71E2"/>
    <w:rsid w:val="006B0A1D"/>
    <w:rsid w:val="006B1BF2"/>
    <w:rsid w:val="006B39CC"/>
    <w:rsid w:val="006C0961"/>
    <w:rsid w:val="006C3799"/>
    <w:rsid w:val="006D1362"/>
    <w:rsid w:val="006D535F"/>
    <w:rsid w:val="006D6DDD"/>
    <w:rsid w:val="006D7BD5"/>
    <w:rsid w:val="006E371E"/>
    <w:rsid w:val="006E57FD"/>
    <w:rsid w:val="006F0A70"/>
    <w:rsid w:val="006F251E"/>
    <w:rsid w:val="006F3011"/>
    <w:rsid w:val="006F4A8D"/>
    <w:rsid w:val="006F6803"/>
    <w:rsid w:val="00702C06"/>
    <w:rsid w:val="00702D2A"/>
    <w:rsid w:val="007058F0"/>
    <w:rsid w:val="00706C1F"/>
    <w:rsid w:val="00712240"/>
    <w:rsid w:val="00712CE7"/>
    <w:rsid w:val="00714F54"/>
    <w:rsid w:val="007159FA"/>
    <w:rsid w:val="00716A57"/>
    <w:rsid w:val="007265B3"/>
    <w:rsid w:val="00731DE9"/>
    <w:rsid w:val="00732423"/>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0D26"/>
    <w:rsid w:val="007E1F09"/>
    <w:rsid w:val="007E37EA"/>
    <w:rsid w:val="007E418B"/>
    <w:rsid w:val="007E41AA"/>
    <w:rsid w:val="007F0AAC"/>
    <w:rsid w:val="007F2CA0"/>
    <w:rsid w:val="007F3CDB"/>
    <w:rsid w:val="00802211"/>
    <w:rsid w:val="00802CEA"/>
    <w:rsid w:val="008103E2"/>
    <w:rsid w:val="00811047"/>
    <w:rsid w:val="00812706"/>
    <w:rsid w:val="00816BD4"/>
    <w:rsid w:val="008226F7"/>
    <w:rsid w:val="00823B82"/>
    <w:rsid w:val="00825FD3"/>
    <w:rsid w:val="00827DD0"/>
    <w:rsid w:val="008329AC"/>
    <w:rsid w:val="008337EE"/>
    <w:rsid w:val="0083541A"/>
    <w:rsid w:val="00835872"/>
    <w:rsid w:val="0083668C"/>
    <w:rsid w:val="0083758B"/>
    <w:rsid w:val="008428FA"/>
    <w:rsid w:val="008475B2"/>
    <w:rsid w:val="00851C88"/>
    <w:rsid w:val="00851F65"/>
    <w:rsid w:val="00852A58"/>
    <w:rsid w:val="00855D12"/>
    <w:rsid w:val="00856406"/>
    <w:rsid w:val="0085690D"/>
    <w:rsid w:val="00857205"/>
    <w:rsid w:val="00857E12"/>
    <w:rsid w:val="00863032"/>
    <w:rsid w:val="00863901"/>
    <w:rsid w:val="00864EAC"/>
    <w:rsid w:val="00866211"/>
    <w:rsid w:val="008664A5"/>
    <w:rsid w:val="00872F69"/>
    <w:rsid w:val="00876F7E"/>
    <w:rsid w:val="008770DE"/>
    <w:rsid w:val="00881191"/>
    <w:rsid w:val="008818D6"/>
    <w:rsid w:val="00882FCA"/>
    <w:rsid w:val="00883230"/>
    <w:rsid w:val="00883404"/>
    <w:rsid w:val="008841E6"/>
    <w:rsid w:val="0088681F"/>
    <w:rsid w:val="00886BCE"/>
    <w:rsid w:val="00886FED"/>
    <w:rsid w:val="008922F5"/>
    <w:rsid w:val="008942E8"/>
    <w:rsid w:val="00894F3B"/>
    <w:rsid w:val="00896BA2"/>
    <w:rsid w:val="008970A0"/>
    <w:rsid w:val="008A0B2B"/>
    <w:rsid w:val="008A3B0F"/>
    <w:rsid w:val="008B1C76"/>
    <w:rsid w:val="008B275A"/>
    <w:rsid w:val="008B3376"/>
    <w:rsid w:val="008B4D9E"/>
    <w:rsid w:val="008B51E6"/>
    <w:rsid w:val="008B5626"/>
    <w:rsid w:val="008B58BB"/>
    <w:rsid w:val="008C0673"/>
    <w:rsid w:val="008C5979"/>
    <w:rsid w:val="008D1925"/>
    <w:rsid w:val="008D2B67"/>
    <w:rsid w:val="008D4ADA"/>
    <w:rsid w:val="008D6634"/>
    <w:rsid w:val="008D6948"/>
    <w:rsid w:val="008D7876"/>
    <w:rsid w:val="008D7B6A"/>
    <w:rsid w:val="008E02C4"/>
    <w:rsid w:val="008E2A94"/>
    <w:rsid w:val="008E58BD"/>
    <w:rsid w:val="008E7D04"/>
    <w:rsid w:val="008F0C15"/>
    <w:rsid w:val="008F182D"/>
    <w:rsid w:val="008F1DAF"/>
    <w:rsid w:val="008F221A"/>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375B"/>
    <w:rsid w:val="009267DD"/>
    <w:rsid w:val="00927B57"/>
    <w:rsid w:val="0093016D"/>
    <w:rsid w:val="00930DF6"/>
    <w:rsid w:val="009319E9"/>
    <w:rsid w:val="009349A9"/>
    <w:rsid w:val="00934DE9"/>
    <w:rsid w:val="00937EEA"/>
    <w:rsid w:val="009419D3"/>
    <w:rsid w:val="00941B10"/>
    <w:rsid w:val="00942143"/>
    <w:rsid w:val="0094289D"/>
    <w:rsid w:val="009453A8"/>
    <w:rsid w:val="009615BE"/>
    <w:rsid w:val="00961C6E"/>
    <w:rsid w:val="009624E8"/>
    <w:rsid w:val="00962650"/>
    <w:rsid w:val="00967D26"/>
    <w:rsid w:val="00971164"/>
    <w:rsid w:val="0097224F"/>
    <w:rsid w:val="0097325F"/>
    <w:rsid w:val="00973770"/>
    <w:rsid w:val="0097417B"/>
    <w:rsid w:val="009776A7"/>
    <w:rsid w:val="00981CD8"/>
    <w:rsid w:val="0098326C"/>
    <w:rsid w:val="00990419"/>
    <w:rsid w:val="00994012"/>
    <w:rsid w:val="00994965"/>
    <w:rsid w:val="0099616B"/>
    <w:rsid w:val="00996F59"/>
    <w:rsid w:val="009A1DD1"/>
    <w:rsid w:val="009A2C28"/>
    <w:rsid w:val="009A2E5A"/>
    <w:rsid w:val="009A5B5C"/>
    <w:rsid w:val="009A6956"/>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7DC"/>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66D5"/>
    <w:rsid w:val="00A27909"/>
    <w:rsid w:val="00A31DB9"/>
    <w:rsid w:val="00A32230"/>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2AFC"/>
    <w:rsid w:val="00A65965"/>
    <w:rsid w:val="00A70477"/>
    <w:rsid w:val="00A70BDC"/>
    <w:rsid w:val="00A70D73"/>
    <w:rsid w:val="00A71A39"/>
    <w:rsid w:val="00A75076"/>
    <w:rsid w:val="00A75888"/>
    <w:rsid w:val="00A76FDF"/>
    <w:rsid w:val="00A826B9"/>
    <w:rsid w:val="00A8270A"/>
    <w:rsid w:val="00A82A15"/>
    <w:rsid w:val="00A82B53"/>
    <w:rsid w:val="00A84093"/>
    <w:rsid w:val="00A87332"/>
    <w:rsid w:val="00A87B8C"/>
    <w:rsid w:val="00A9096F"/>
    <w:rsid w:val="00A9240F"/>
    <w:rsid w:val="00A9254E"/>
    <w:rsid w:val="00A935FB"/>
    <w:rsid w:val="00A97CAA"/>
    <w:rsid w:val="00AA4E07"/>
    <w:rsid w:val="00AA71A6"/>
    <w:rsid w:val="00AB18BA"/>
    <w:rsid w:val="00AB19FE"/>
    <w:rsid w:val="00AB3814"/>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539F"/>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B1F"/>
    <w:rsid w:val="00B53C37"/>
    <w:rsid w:val="00B5433A"/>
    <w:rsid w:val="00B54605"/>
    <w:rsid w:val="00B554AB"/>
    <w:rsid w:val="00B60CEF"/>
    <w:rsid w:val="00B61665"/>
    <w:rsid w:val="00B62C69"/>
    <w:rsid w:val="00B63CFF"/>
    <w:rsid w:val="00B641C1"/>
    <w:rsid w:val="00B644CD"/>
    <w:rsid w:val="00B6587B"/>
    <w:rsid w:val="00B67BE3"/>
    <w:rsid w:val="00B70763"/>
    <w:rsid w:val="00B72DDC"/>
    <w:rsid w:val="00B75A87"/>
    <w:rsid w:val="00B76166"/>
    <w:rsid w:val="00B769A6"/>
    <w:rsid w:val="00B825DA"/>
    <w:rsid w:val="00B828B4"/>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BBB"/>
    <w:rsid w:val="00BC3D17"/>
    <w:rsid w:val="00BC5B64"/>
    <w:rsid w:val="00BC6F7B"/>
    <w:rsid w:val="00BD2818"/>
    <w:rsid w:val="00BE03E5"/>
    <w:rsid w:val="00BE3854"/>
    <w:rsid w:val="00BE4760"/>
    <w:rsid w:val="00BE7219"/>
    <w:rsid w:val="00BE7572"/>
    <w:rsid w:val="00BF00EA"/>
    <w:rsid w:val="00BF2C34"/>
    <w:rsid w:val="00C01F8E"/>
    <w:rsid w:val="00C03A86"/>
    <w:rsid w:val="00C049AE"/>
    <w:rsid w:val="00C0705A"/>
    <w:rsid w:val="00C10D1A"/>
    <w:rsid w:val="00C17F13"/>
    <w:rsid w:val="00C20792"/>
    <w:rsid w:val="00C22D04"/>
    <w:rsid w:val="00C300B5"/>
    <w:rsid w:val="00C3039C"/>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0CAB"/>
    <w:rsid w:val="00CA3260"/>
    <w:rsid w:val="00CA466C"/>
    <w:rsid w:val="00CA560E"/>
    <w:rsid w:val="00CA5784"/>
    <w:rsid w:val="00CB1B8A"/>
    <w:rsid w:val="00CB70CA"/>
    <w:rsid w:val="00CB760F"/>
    <w:rsid w:val="00CB7C8D"/>
    <w:rsid w:val="00CC1036"/>
    <w:rsid w:val="00CC3B1E"/>
    <w:rsid w:val="00CC7C07"/>
    <w:rsid w:val="00CD2C5F"/>
    <w:rsid w:val="00CD5403"/>
    <w:rsid w:val="00CD5747"/>
    <w:rsid w:val="00CE019B"/>
    <w:rsid w:val="00CE0295"/>
    <w:rsid w:val="00CE08F5"/>
    <w:rsid w:val="00CE5632"/>
    <w:rsid w:val="00CF14AA"/>
    <w:rsid w:val="00CF2BA0"/>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48C6"/>
    <w:rsid w:val="00D5538D"/>
    <w:rsid w:val="00D55576"/>
    <w:rsid w:val="00D5762A"/>
    <w:rsid w:val="00D57B75"/>
    <w:rsid w:val="00D624A4"/>
    <w:rsid w:val="00D63AEF"/>
    <w:rsid w:val="00D63C5F"/>
    <w:rsid w:val="00D648D5"/>
    <w:rsid w:val="00D705C2"/>
    <w:rsid w:val="00D72077"/>
    <w:rsid w:val="00D721AF"/>
    <w:rsid w:val="00D74FF2"/>
    <w:rsid w:val="00D756CD"/>
    <w:rsid w:val="00D76738"/>
    <w:rsid w:val="00D76784"/>
    <w:rsid w:val="00D769BC"/>
    <w:rsid w:val="00D77D0A"/>
    <w:rsid w:val="00D80EBC"/>
    <w:rsid w:val="00D90842"/>
    <w:rsid w:val="00D91705"/>
    <w:rsid w:val="00D961A9"/>
    <w:rsid w:val="00DA0150"/>
    <w:rsid w:val="00DA3F35"/>
    <w:rsid w:val="00DA4269"/>
    <w:rsid w:val="00DA649C"/>
    <w:rsid w:val="00DA6F2A"/>
    <w:rsid w:val="00DB27DC"/>
    <w:rsid w:val="00DB7D56"/>
    <w:rsid w:val="00DC039C"/>
    <w:rsid w:val="00DC119A"/>
    <w:rsid w:val="00DC312A"/>
    <w:rsid w:val="00DC3FFD"/>
    <w:rsid w:val="00DC4DCE"/>
    <w:rsid w:val="00DD09C5"/>
    <w:rsid w:val="00DD28E5"/>
    <w:rsid w:val="00DD32EC"/>
    <w:rsid w:val="00DD64F0"/>
    <w:rsid w:val="00DD6EC8"/>
    <w:rsid w:val="00DD706F"/>
    <w:rsid w:val="00DD7A44"/>
    <w:rsid w:val="00DD7DDD"/>
    <w:rsid w:val="00DD7EA6"/>
    <w:rsid w:val="00DE3DC0"/>
    <w:rsid w:val="00DF67D6"/>
    <w:rsid w:val="00E00205"/>
    <w:rsid w:val="00E00ACA"/>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5A64"/>
    <w:rsid w:val="00E26BE3"/>
    <w:rsid w:val="00E27C6D"/>
    <w:rsid w:val="00E34BF2"/>
    <w:rsid w:val="00E350BA"/>
    <w:rsid w:val="00E35297"/>
    <w:rsid w:val="00E37A1D"/>
    <w:rsid w:val="00E37FBA"/>
    <w:rsid w:val="00E42949"/>
    <w:rsid w:val="00E43197"/>
    <w:rsid w:val="00E43D9C"/>
    <w:rsid w:val="00E45447"/>
    <w:rsid w:val="00E45837"/>
    <w:rsid w:val="00E477D4"/>
    <w:rsid w:val="00E5122B"/>
    <w:rsid w:val="00E5267F"/>
    <w:rsid w:val="00E535EE"/>
    <w:rsid w:val="00E53B5B"/>
    <w:rsid w:val="00E53E4E"/>
    <w:rsid w:val="00E5547B"/>
    <w:rsid w:val="00E55DA2"/>
    <w:rsid w:val="00E55FA3"/>
    <w:rsid w:val="00E61C3D"/>
    <w:rsid w:val="00E6606D"/>
    <w:rsid w:val="00E66548"/>
    <w:rsid w:val="00E70BFC"/>
    <w:rsid w:val="00E71FDC"/>
    <w:rsid w:val="00E7308D"/>
    <w:rsid w:val="00E74691"/>
    <w:rsid w:val="00E7486E"/>
    <w:rsid w:val="00E7508D"/>
    <w:rsid w:val="00E756E5"/>
    <w:rsid w:val="00E777A5"/>
    <w:rsid w:val="00E77D7A"/>
    <w:rsid w:val="00E77DA4"/>
    <w:rsid w:val="00E820F4"/>
    <w:rsid w:val="00E82D8A"/>
    <w:rsid w:val="00E82D96"/>
    <w:rsid w:val="00E84C6B"/>
    <w:rsid w:val="00E85CB4"/>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551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037D"/>
    <w:rsid w:val="00EF1968"/>
    <w:rsid w:val="00EF25FB"/>
    <w:rsid w:val="00EF2749"/>
    <w:rsid w:val="00EF2A46"/>
    <w:rsid w:val="00EF4124"/>
    <w:rsid w:val="00EF4154"/>
    <w:rsid w:val="00EF4458"/>
    <w:rsid w:val="00EF63BC"/>
    <w:rsid w:val="00EF70CA"/>
    <w:rsid w:val="00F03724"/>
    <w:rsid w:val="00F06B82"/>
    <w:rsid w:val="00F10A97"/>
    <w:rsid w:val="00F123E7"/>
    <w:rsid w:val="00F13CE7"/>
    <w:rsid w:val="00F16ABB"/>
    <w:rsid w:val="00F20344"/>
    <w:rsid w:val="00F20DC4"/>
    <w:rsid w:val="00F229F1"/>
    <w:rsid w:val="00F279D8"/>
    <w:rsid w:val="00F308FA"/>
    <w:rsid w:val="00F31BFB"/>
    <w:rsid w:val="00F33820"/>
    <w:rsid w:val="00F34681"/>
    <w:rsid w:val="00F364E2"/>
    <w:rsid w:val="00F36A90"/>
    <w:rsid w:val="00F36DBB"/>
    <w:rsid w:val="00F4082D"/>
    <w:rsid w:val="00F40A4C"/>
    <w:rsid w:val="00F4140A"/>
    <w:rsid w:val="00F41C35"/>
    <w:rsid w:val="00F52BAB"/>
    <w:rsid w:val="00F61207"/>
    <w:rsid w:val="00F63BC6"/>
    <w:rsid w:val="00F6461B"/>
    <w:rsid w:val="00F64677"/>
    <w:rsid w:val="00F70884"/>
    <w:rsid w:val="00F7463A"/>
    <w:rsid w:val="00F76056"/>
    <w:rsid w:val="00F76061"/>
    <w:rsid w:val="00F843CA"/>
    <w:rsid w:val="00F84715"/>
    <w:rsid w:val="00F87513"/>
    <w:rsid w:val="00F87E18"/>
    <w:rsid w:val="00F96169"/>
    <w:rsid w:val="00FA0A32"/>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3878"/>
    <w:rsid w:val="00FD41C5"/>
    <w:rsid w:val="00FD4A0B"/>
    <w:rsid w:val="00FD72E9"/>
    <w:rsid w:val="00FE26CD"/>
    <w:rsid w:val="00FE43D8"/>
    <w:rsid w:val="00FE7042"/>
    <w:rsid w:val="00FF0473"/>
    <w:rsid w:val="00FF0C4D"/>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3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 w:type="character" w:styleId="UnresolvedMention">
    <w:name w:val="Unresolved Mention"/>
    <w:basedOn w:val="DefaultParagraphFont"/>
    <w:uiPriority w:val="99"/>
    <w:semiHidden/>
    <w:unhideWhenUsed/>
    <w:rsid w:val="00E82D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60222726">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44310309">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0022-3514.42.1.116" TargetMode="External"/><Relationship Id="rId21" Type="http://schemas.openxmlformats.org/officeDocument/2006/relationships/image" Target="media/image5.png"/><Relationship Id="rId34" Type="http://schemas.openxmlformats.org/officeDocument/2006/relationships/hyperlink" Target="https://doi.org/10.1016/j.psychres.2017.11.083" TargetMode="External"/><Relationship Id="rId42" Type="http://schemas.openxmlformats.org/officeDocument/2006/relationships/hyperlink" Target="https://doi.org/10.1037/a0014747" TargetMode="External"/><Relationship Id="rId47" Type="http://schemas.openxmlformats.org/officeDocument/2006/relationships/hyperlink" Target="https://doi.org/10.1016/j.jesp.2016.06.004" TargetMode="External"/><Relationship Id="rId50" Type="http://schemas.openxmlformats.org/officeDocument/2006/relationships/hyperlink" Target="about:blank" TargetMode="External"/><Relationship Id="rId55" Type="http://schemas.openxmlformats.org/officeDocument/2006/relationships/hyperlink" Target="https://doi.org/10.1016/j.jbtep.2006.10.001" TargetMode="External"/><Relationship Id="rId63"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doi.org/10.20982/tqmp.13.2.p120" TargetMode="External"/><Relationship Id="rId11" Type="http://schemas.openxmlformats.org/officeDocument/2006/relationships/header" Target="header3.xml"/><Relationship Id="rId24" Type="http://schemas.openxmlformats.org/officeDocument/2006/relationships/hyperlink" Target="https://doi.org/10.1037/a0026907" TargetMode="External"/><Relationship Id="rId32" Type="http://schemas.openxmlformats.org/officeDocument/2006/relationships/hyperlink" Target="https://doi.org/10.1111/josi.12048" TargetMode="External"/><Relationship Id="rId37" Type="http://schemas.openxmlformats.org/officeDocument/2006/relationships/hyperlink" Target="https://doi.org/10.1037/0022-3514.74.6.1464" TargetMode="External"/><Relationship Id="rId40" Type="http://schemas.openxmlformats.org/officeDocument/2006/relationships/hyperlink" Target="https://doi.org/10.1080/02699931.2010.508260" TargetMode="External"/><Relationship Id="rId45" Type="http://schemas.openxmlformats.org/officeDocument/2006/relationships/hyperlink" Target="https://doi.org/10.1177/2515245918770963" TargetMode="External"/><Relationship Id="rId53" Type="http://schemas.openxmlformats.org/officeDocument/2006/relationships/hyperlink" Target="https://doi.org/10.1111/spc3.12148" TargetMode="External"/><Relationship Id="rId58" Type="http://schemas.openxmlformats.org/officeDocument/2006/relationships/hyperlink" Target="https://doi.org/10.1002/eat.22843"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doi.org/10.1027/1618-3169/a000376" TargetMode="Externa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emf"/><Relationship Id="rId27" Type="http://schemas.openxmlformats.org/officeDocument/2006/relationships/hyperlink" Target="https://doi.org/10.1016/j.socscimed.2017.05.013" TargetMode="External"/><Relationship Id="rId30" Type="http://schemas.openxmlformats.org/officeDocument/2006/relationships/hyperlink" Target="https://doi.org/10.20982/tqmp.13.2.p120" TargetMode="External"/><Relationship Id="rId35" Type="http://schemas.openxmlformats.org/officeDocument/2006/relationships/hyperlink" Target="https://doi.org/10.1037/a0036436" TargetMode="External"/><Relationship Id="rId43" Type="http://schemas.openxmlformats.org/officeDocument/2006/relationships/hyperlink" Target="https://doi.org/10.1093/poq/nfs051" TargetMode="External"/><Relationship Id="rId48" Type="http://schemas.openxmlformats.org/officeDocument/2006/relationships/hyperlink" Target="https://doi.org/10.1016/j.chiabu.2017.02.005" TargetMode="External"/><Relationship Id="rId56" Type="http://schemas.openxmlformats.org/officeDocument/2006/relationships/hyperlink" Target="https://doi.org/10.1002/per.1861" TargetMode="External"/><Relationship Id="rId64" Type="http://schemas.openxmlformats.org/officeDocument/2006/relationships/hyperlink" Target="https://doi.org/10.1016/j.addbeh.2017.08.026" TargetMode="External"/><Relationship Id="rId8" Type="http://schemas.openxmlformats.org/officeDocument/2006/relationships/hyperlink" Target="https://osf.io/gv7cm/" TargetMode="External"/><Relationship Id="rId51" Type="http://schemas.openxmlformats.org/officeDocument/2006/relationships/hyperlink" Target="https://doi.org/10.1177/0146167212475225" TargetMode="External"/><Relationship Id="rId3" Type="http://schemas.openxmlformats.org/officeDocument/2006/relationships/styles" Target="styles.xml"/><Relationship Id="rId12" Type="http://schemas.openxmlformats.org/officeDocument/2006/relationships/image" Target="media/image1.emf"/><Relationship Id="rId17" Type="http://schemas.microsoft.com/office/2018/08/relationships/commentsExtensible" Target="commentsExtensible.xml"/><Relationship Id="rId25" Type="http://schemas.openxmlformats.org/officeDocument/2006/relationships/hyperlink" Target="https://doi.org/10.1037/0022-3514.42.1.116" TargetMode="External"/><Relationship Id="rId33" Type="http://schemas.openxmlformats.org/officeDocument/2006/relationships/hyperlink" Target="https://doi.org/10.3758/BF03193146" TargetMode="External"/><Relationship Id="rId38" Type="http://schemas.openxmlformats.org/officeDocument/2006/relationships/hyperlink" Target="https://doi.org/10.1037/pspi0000155" TargetMode="External"/><Relationship Id="rId46" Type="http://schemas.openxmlformats.org/officeDocument/2006/relationships/hyperlink" Target="https://doi.org/10.1037/pspa0000146" TargetMode="External"/><Relationship Id="rId59" Type="http://schemas.openxmlformats.org/officeDocument/2006/relationships/hyperlink" Target="https://doi.org/10.1016/j.eatbeh.2013.10.017"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dx.doi.org/10.1007/s10608-012-9484-1" TargetMode="External"/><Relationship Id="rId54" Type="http://schemas.openxmlformats.org/officeDocument/2006/relationships/hyperlink" Target="https://doi.org/10.5334/pb-51-2-109" TargetMode="External"/><Relationship Id="rId62" Type="http://schemas.openxmlformats.org/officeDocument/2006/relationships/hyperlink" Target="https://doi.org/10.1002/ejsp.233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https://doi.org/10.1177/0146167212446835" TargetMode="External"/><Relationship Id="rId28" Type="http://schemas.openxmlformats.org/officeDocument/2006/relationships/hyperlink" Target="https://doi.org/10.4135/9781412976237.n2" TargetMode="External"/><Relationship Id="rId36" Type="http://schemas.openxmlformats.org/officeDocument/2006/relationships/hyperlink" Target="https://doi.org/10.1177/0146167213502548" TargetMode="External"/><Relationship Id="rId49" Type="http://schemas.openxmlformats.org/officeDocument/2006/relationships/hyperlink" Target="https://doi.org/10.1016/j.chiabu.2017.02.005" TargetMode="External"/><Relationship Id="rId57" Type="http://schemas.openxmlformats.org/officeDocument/2006/relationships/hyperlink" Target="https://doi.org/10.1016/j.jbtep.2015.07.005" TargetMode="External"/><Relationship Id="rId10" Type="http://schemas.openxmlformats.org/officeDocument/2006/relationships/header" Target="header2.xml"/><Relationship Id="rId31" Type="http://schemas.openxmlformats.org/officeDocument/2006/relationships/hyperlink" Target="https://doi.org/10.1111/pops.12013" TargetMode="External"/><Relationship Id="rId44" Type="http://schemas.openxmlformats.org/officeDocument/2006/relationships/hyperlink" Target="https://doi.org/10.1177/2515245918770963" TargetMode="External"/><Relationship Id="rId52" Type="http://schemas.openxmlformats.org/officeDocument/2006/relationships/hyperlink" Target="https://doi.org/10.1037/0022-3514.89.3.277" TargetMode="External"/><Relationship Id="rId60" Type="http://schemas.openxmlformats.org/officeDocument/2006/relationships/hyperlink" Target="https://doi.org/10.1027/1618-3169/a000376"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image" Target="media/image2.emf"/><Relationship Id="rId39" Type="http://schemas.openxmlformats.org/officeDocument/2006/relationships/hyperlink" Target="https://doi.org/10.1080/02699931.2010.5082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80</Pages>
  <Words>20656</Words>
  <Characters>117742</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Jamie Cummins</cp:lastModifiedBy>
  <cp:revision>3</cp:revision>
  <cp:lastPrinted>2019-05-22T14:08:00Z</cp:lastPrinted>
  <dcterms:created xsi:type="dcterms:W3CDTF">2022-04-12T09:29:00Z</dcterms:created>
  <dcterms:modified xsi:type="dcterms:W3CDTF">2022-04-21T14:33:00Z</dcterms:modified>
</cp:coreProperties>
</file>