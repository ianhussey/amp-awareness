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5E672" w14:textId="75473377" w:rsidR="00206529" w:rsidRPr="002622F5" w:rsidRDefault="00A02509" w:rsidP="00750661">
      <w:pPr>
        <w:pStyle w:val="Heading1"/>
        <w:rPr>
          <w:b w:val="0"/>
          <w:lang w:val="en-US"/>
        </w:rPr>
      </w:pPr>
      <w:r w:rsidRPr="002622F5">
        <w:rPr>
          <w:b w:val="0"/>
          <w:lang w:val="en-US"/>
        </w:rPr>
        <w:t>Abstract</w:t>
      </w:r>
    </w:p>
    <w:p w14:paraId="144674B7" w14:textId="763B2BD7" w:rsidR="00206529" w:rsidRPr="002622F5" w:rsidRDefault="00A02509" w:rsidP="0040241C">
      <w:pPr>
        <w:pStyle w:val="Normal1"/>
        <w:rPr>
          <w:lang w:val="en-US"/>
        </w:rPr>
      </w:pPr>
      <w:r w:rsidRPr="002622F5">
        <w:rPr>
          <w:lang w:val="en-US"/>
        </w:rPr>
        <w:t xml:space="preserve">The Affect Misattribution Procedure </w:t>
      </w:r>
      <w:r w:rsidR="001D35BD">
        <w:rPr>
          <w:lang w:val="en-US"/>
        </w:rPr>
        <w:t xml:space="preserve">(AMP) </w:t>
      </w:r>
      <w:r w:rsidR="000267C6">
        <w:rPr>
          <w:lang w:val="en-US"/>
        </w:rPr>
        <w:t xml:space="preserve">is </w:t>
      </w:r>
      <w:r w:rsidR="007B5E58">
        <w:rPr>
          <w:lang w:val="en-US"/>
        </w:rPr>
        <w:t xml:space="preserve">used </w:t>
      </w:r>
      <w:r w:rsidR="0040241C">
        <w:rPr>
          <w:lang w:val="en-US"/>
        </w:rPr>
        <w:t>in many areas of psychological science</w:t>
      </w:r>
      <w:r w:rsidR="0040241C" w:rsidRPr="0040241C">
        <w:rPr>
          <w:lang w:val="en-US"/>
        </w:rPr>
        <w:t xml:space="preserve"> </w:t>
      </w:r>
      <w:r w:rsidR="001D35BD">
        <w:rPr>
          <w:lang w:val="en-US"/>
        </w:rPr>
        <w:t xml:space="preserve">based on </w:t>
      </w:r>
      <w:r w:rsidR="000267C6">
        <w:rPr>
          <w:lang w:val="en-US"/>
        </w:rPr>
        <w:t xml:space="preserve">the </w:t>
      </w:r>
      <w:r w:rsidR="0040241C">
        <w:rPr>
          <w:lang w:val="en-US"/>
        </w:rPr>
        <w:t xml:space="preserve">assumption that it </w:t>
      </w:r>
      <w:r w:rsidR="000267C6">
        <w:rPr>
          <w:lang w:val="en-US"/>
        </w:rPr>
        <w:t xml:space="preserve">not only taps into </w:t>
      </w:r>
      <w:r w:rsidR="0040241C">
        <w:rPr>
          <w:lang w:val="en-US"/>
        </w:rPr>
        <w:t xml:space="preserve">attitudes and biases </w:t>
      </w:r>
      <w:r w:rsidR="000267C6">
        <w:rPr>
          <w:lang w:val="en-US"/>
        </w:rPr>
        <w:t xml:space="preserve">but does so without a person’s </w:t>
      </w:r>
      <w:r w:rsidRPr="002622F5">
        <w:rPr>
          <w:lang w:val="en-US"/>
        </w:rPr>
        <w:t>aware</w:t>
      </w:r>
      <w:r w:rsidR="000267C6">
        <w:rPr>
          <w:lang w:val="en-US"/>
        </w:rPr>
        <w:t>ness</w:t>
      </w:r>
      <w:r w:rsidRPr="002622F5">
        <w:rPr>
          <w:lang w:val="en-US"/>
        </w:rPr>
        <w:t xml:space="preserve">. </w:t>
      </w:r>
      <w:r w:rsidR="001D35BD" w:rsidRPr="002622F5">
        <w:rPr>
          <w:lang w:val="en-US"/>
        </w:rPr>
        <w:t xml:space="preserve">Across </w:t>
      </w:r>
      <w:r w:rsidR="001D35BD">
        <w:rPr>
          <w:lang w:val="en-US"/>
        </w:rPr>
        <w:t xml:space="preserve">eight </w:t>
      </w:r>
      <w:r w:rsidR="003E03E5">
        <w:rPr>
          <w:lang w:val="en-US"/>
        </w:rPr>
        <w:t>prereg</w:t>
      </w:r>
      <w:r w:rsidR="001D35BD" w:rsidRPr="002622F5">
        <w:rPr>
          <w:lang w:val="en-US"/>
        </w:rPr>
        <w:t xml:space="preserve">istered </w:t>
      </w:r>
      <w:r w:rsidR="001D35BD">
        <w:rPr>
          <w:lang w:val="en-US"/>
        </w:rPr>
        <w:t xml:space="preserve">studies </w:t>
      </w:r>
      <w:r w:rsidR="001D35BD" w:rsidRPr="002622F5">
        <w:rPr>
          <w:lang w:val="en-US"/>
        </w:rPr>
        <w:t>(</w:t>
      </w:r>
      <w:r w:rsidR="001D35BD" w:rsidRPr="002622F5">
        <w:rPr>
          <w:i/>
          <w:lang w:val="en-US"/>
        </w:rPr>
        <w:t>N</w:t>
      </w:r>
      <w:r w:rsidR="001D35BD" w:rsidRPr="002622F5">
        <w:rPr>
          <w:lang w:val="en-US"/>
        </w:rPr>
        <w:t xml:space="preserve"> = </w:t>
      </w:r>
      <w:r w:rsidR="00FA6AF5">
        <w:rPr>
          <w:lang w:val="en-US"/>
        </w:rPr>
        <w:t>160</w:t>
      </w:r>
      <w:r w:rsidR="001D35BD">
        <w:rPr>
          <w:lang w:val="en-US"/>
        </w:rPr>
        <w:t>3</w:t>
      </w:r>
      <w:r w:rsidR="001D35BD" w:rsidRPr="002622F5">
        <w:rPr>
          <w:lang w:val="en-US"/>
        </w:rPr>
        <w:t xml:space="preserve">) plus meta-analyses </w:t>
      </w:r>
      <w:r w:rsidR="001D35BD">
        <w:rPr>
          <w:lang w:val="en-US"/>
        </w:rPr>
        <w:t xml:space="preserve">we </w:t>
      </w:r>
      <w:r w:rsidR="0040241C">
        <w:rPr>
          <w:lang w:val="en-US"/>
        </w:rPr>
        <w:t>reexamine</w:t>
      </w:r>
      <w:r w:rsidR="001D35BD">
        <w:rPr>
          <w:lang w:val="en-US"/>
        </w:rPr>
        <w:t>d</w:t>
      </w:r>
      <w:r w:rsidR="0040241C">
        <w:rPr>
          <w:lang w:val="en-US"/>
        </w:rPr>
        <w:t xml:space="preserve"> </w:t>
      </w:r>
      <w:r w:rsidRPr="002622F5">
        <w:rPr>
          <w:lang w:val="en-US"/>
        </w:rPr>
        <w:t xml:space="preserve">the </w:t>
      </w:r>
      <w:r w:rsidR="001D35BD">
        <w:rPr>
          <w:lang w:val="en-US"/>
        </w:rPr>
        <w:t>‘</w:t>
      </w:r>
      <w:r w:rsidRPr="002622F5">
        <w:rPr>
          <w:lang w:val="en-US"/>
        </w:rPr>
        <w:t>implicitness</w:t>
      </w:r>
      <w:r w:rsidR="001D35BD">
        <w:rPr>
          <w:lang w:val="en-US"/>
        </w:rPr>
        <w:t>’</w:t>
      </w:r>
      <w:r w:rsidRPr="002622F5">
        <w:rPr>
          <w:lang w:val="en-US"/>
        </w:rPr>
        <w:t xml:space="preserve"> of AMP effects</w:t>
      </w:r>
      <w:r w:rsidR="001D35BD">
        <w:rPr>
          <w:lang w:val="en-US"/>
        </w:rPr>
        <w:t xml:space="preserve">, and in particular, </w:t>
      </w:r>
      <w:r w:rsidR="000267C6">
        <w:rPr>
          <w:lang w:val="en-US"/>
        </w:rPr>
        <w:t xml:space="preserve">the idea that people are unaware of the </w:t>
      </w:r>
      <w:r w:rsidRPr="002622F5">
        <w:rPr>
          <w:lang w:val="en-US"/>
        </w:rPr>
        <w:t>prime</w:t>
      </w:r>
      <w:r w:rsidR="000267C6">
        <w:rPr>
          <w:lang w:val="en-US"/>
        </w:rPr>
        <w:t xml:space="preserve">’s influence on their </w:t>
      </w:r>
      <w:r w:rsidR="001D597F">
        <w:rPr>
          <w:lang w:val="en-US"/>
        </w:rPr>
        <w:t>evaluations</w:t>
      </w:r>
      <w:r w:rsidRPr="002622F5">
        <w:rPr>
          <w:lang w:val="en-US"/>
        </w:rPr>
        <w:t xml:space="preserve">. </w:t>
      </w:r>
      <w:r w:rsidR="001D35BD">
        <w:rPr>
          <w:lang w:val="en-US"/>
        </w:rPr>
        <w:t xml:space="preserve">Results indicated that </w:t>
      </w:r>
      <w:r w:rsidRPr="002622F5">
        <w:rPr>
          <w:lang w:val="en-US"/>
        </w:rPr>
        <w:t xml:space="preserve">AMP effects and their predictive validity </w:t>
      </w:r>
      <w:r w:rsidR="001D35BD">
        <w:rPr>
          <w:lang w:val="en-US"/>
        </w:rPr>
        <w:t xml:space="preserve">are </w:t>
      </w:r>
      <w:r w:rsidRPr="002622F5">
        <w:rPr>
          <w:lang w:val="en-US"/>
        </w:rPr>
        <w:t xml:space="preserve">primarily </w:t>
      </w:r>
      <w:r w:rsidR="00B36927">
        <w:rPr>
          <w:lang w:val="en-US"/>
        </w:rPr>
        <w:t xml:space="preserve">moderated </w:t>
      </w:r>
      <w:r w:rsidRPr="002622F5">
        <w:rPr>
          <w:lang w:val="en-US"/>
        </w:rPr>
        <w:t>by a subset of influence</w:t>
      </w:r>
      <w:r w:rsidR="001D35BD">
        <w:rPr>
          <w:lang w:val="en-US"/>
        </w:rPr>
        <w:t xml:space="preserve"> </w:t>
      </w:r>
      <w:r w:rsidRPr="002622F5">
        <w:rPr>
          <w:lang w:val="en-US"/>
        </w:rPr>
        <w:t>aware trials (within individuals), and high rates of influence</w:t>
      </w:r>
      <w:r w:rsidR="001D35BD">
        <w:rPr>
          <w:lang w:val="en-US"/>
        </w:rPr>
        <w:t xml:space="preserve"> </w:t>
      </w:r>
      <w:r w:rsidRPr="002622F5">
        <w:rPr>
          <w:lang w:val="en-US"/>
        </w:rPr>
        <w:t xml:space="preserve">awareness (between individuals). </w:t>
      </w:r>
      <w:r w:rsidR="000267C6">
        <w:rPr>
          <w:lang w:val="en-US"/>
        </w:rPr>
        <w:t>Interestingly</w:t>
      </w:r>
      <w:r w:rsidRPr="002622F5">
        <w:rPr>
          <w:lang w:val="en-US"/>
        </w:rPr>
        <w:t>, an individual’s influence</w:t>
      </w:r>
      <w:r w:rsidR="001D35BD">
        <w:rPr>
          <w:lang w:val="en-US"/>
        </w:rPr>
        <w:t xml:space="preserve"> </w:t>
      </w:r>
      <w:r w:rsidRPr="002622F5">
        <w:rPr>
          <w:lang w:val="en-US"/>
        </w:rPr>
        <w:t xml:space="preserve">awareness rate </w:t>
      </w:r>
      <w:r w:rsidR="000267C6">
        <w:rPr>
          <w:lang w:val="en-US"/>
        </w:rPr>
        <w:t xml:space="preserve">on </w:t>
      </w:r>
      <w:r w:rsidRPr="002622F5">
        <w:rPr>
          <w:lang w:val="en-US"/>
        </w:rPr>
        <w:t>one AMP predict</w:t>
      </w:r>
      <w:r w:rsidR="000267C6">
        <w:rPr>
          <w:lang w:val="en-US"/>
        </w:rPr>
        <w:t>ed</w:t>
      </w:r>
      <w:r w:rsidRPr="002622F5">
        <w:rPr>
          <w:lang w:val="en-US"/>
        </w:rPr>
        <w:t xml:space="preserve"> </w:t>
      </w:r>
      <w:r w:rsidR="000267C6">
        <w:rPr>
          <w:lang w:val="en-US"/>
        </w:rPr>
        <w:t xml:space="preserve">how they </w:t>
      </w:r>
      <w:r w:rsidRPr="002622F5">
        <w:rPr>
          <w:lang w:val="en-US"/>
        </w:rPr>
        <w:t>perform</w:t>
      </w:r>
      <w:r w:rsidR="000267C6">
        <w:rPr>
          <w:lang w:val="en-US"/>
        </w:rPr>
        <w:t>ed</w:t>
      </w:r>
      <w:r w:rsidRPr="002622F5">
        <w:rPr>
          <w:lang w:val="en-US"/>
        </w:rPr>
        <w:t xml:space="preserve"> </w:t>
      </w:r>
      <w:r w:rsidR="000267C6">
        <w:rPr>
          <w:lang w:val="en-US"/>
        </w:rPr>
        <w:t xml:space="preserve">on an earlier </w:t>
      </w:r>
      <w:r w:rsidRPr="002622F5">
        <w:rPr>
          <w:lang w:val="en-US"/>
        </w:rPr>
        <w:t xml:space="preserve">AMP, </w:t>
      </w:r>
      <w:r w:rsidR="007B5E58">
        <w:rPr>
          <w:lang w:val="en-US"/>
        </w:rPr>
        <w:t>even when the two assessed different</w:t>
      </w:r>
      <w:r w:rsidR="00226DC8">
        <w:rPr>
          <w:lang w:val="en-US"/>
        </w:rPr>
        <w:t xml:space="preserve"> attitude domains</w:t>
      </w:r>
      <w:r w:rsidRPr="002622F5">
        <w:rPr>
          <w:i/>
          <w:lang w:val="en-US"/>
        </w:rPr>
        <w:t>.</w:t>
      </w:r>
      <w:r w:rsidRPr="002622F5">
        <w:rPr>
          <w:lang w:val="en-US"/>
        </w:rPr>
        <w:t xml:space="preserve"> Taken together, our results suggest that AMP effects are not implicit</w:t>
      </w:r>
      <w:r w:rsidR="0040241C">
        <w:rPr>
          <w:lang w:val="en-US"/>
        </w:rPr>
        <w:t xml:space="preserve"> </w:t>
      </w:r>
      <w:r w:rsidR="00B4357B">
        <w:rPr>
          <w:lang w:val="en-US"/>
        </w:rPr>
        <w:t xml:space="preserve">in the way </w:t>
      </w:r>
      <w:r w:rsidR="007B5E58">
        <w:rPr>
          <w:lang w:val="en-US"/>
        </w:rPr>
        <w:t xml:space="preserve">that has been </w:t>
      </w:r>
      <w:r w:rsidR="0040241C">
        <w:rPr>
          <w:lang w:val="en-US"/>
        </w:rPr>
        <w:t>claimed</w:t>
      </w:r>
      <w:r w:rsidRPr="002622F5">
        <w:rPr>
          <w:lang w:val="en-US"/>
        </w:rPr>
        <w:t xml:space="preserve">, </w:t>
      </w:r>
      <w:r w:rsidR="001D35BD">
        <w:rPr>
          <w:lang w:val="en-US"/>
        </w:rPr>
        <w:t xml:space="preserve">a finding that </w:t>
      </w:r>
      <w:r w:rsidR="00226DC8">
        <w:rPr>
          <w:lang w:val="en-US"/>
        </w:rPr>
        <w:t>has implications for the procedure</w:t>
      </w:r>
      <w:r w:rsidR="001D35BD">
        <w:rPr>
          <w:lang w:val="en-US"/>
        </w:rPr>
        <w:t>,</w:t>
      </w:r>
      <w:r w:rsidR="00226DC8">
        <w:rPr>
          <w:lang w:val="en-US"/>
        </w:rPr>
        <w:t xml:space="preserve"> </w:t>
      </w:r>
      <w:r w:rsidR="001D35BD">
        <w:rPr>
          <w:lang w:val="en-US"/>
        </w:rPr>
        <w:t xml:space="preserve">past findings, </w:t>
      </w:r>
      <w:r w:rsidR="00226DC8">
        <w:rPr>
          <w:lang w:val="en-US"/>
        </w:rPr>
        <w:t>and theory</w:t>
      </w:r>
      <w:r w:rsidRPr="002622F5">
        <w:rPr>
          <w:lang w:val="en-US"/>
        </w:rPr>
        <w:t xml:space="preserve">. All materials and data </w:t>
      </w:r>
      <w:r w:rsidR="00B4357B">
        <w:rPr>
          <w:lang w:val="en-US"/>
        </w:rPr>
        <w:t xml:space="preserve">are </w:t>
      </w:r>
      <w:r w:rsidRPr="002622F5">
        <w:rPr>
          <w:lang w:val="en-US"/>
        </w:rPr>
        <w:t xml:space="preserve">available at </w:t>
      </w:r>
      <w:hyperlink r:id="rId8">
        <w:r w:rsidRPr="002622F5">
          <w:rPr>
            <w:color w:val="1155CC"/>
            <w:u w:val="single"/>
            <w:lang w:val="en-US"/>
          </w:rPr>
          <w:t>osf.io/gv7cm</w:t>
        </w:r>
      </w:hyperlink>
    </w:p>
    <w:p w14:paraId="6DF84707" w14:textId="77777777" w:rsidR="00206529" w:rsidRPr="002622F5" w:rsidRDefault="00A02509" w:rsidP="00FF0EC0">
      <w:pPr>
        <w:pStyle w:val="Normal1"/>
        <w:ind w:firstLine="720"/>
        <w:rPr>
          <w:lang w:val="en-US"/>
        </w:rPr>
        <w:sectPr w:rsidR="00206529" w:rsidRPr="002622F5" w:rsidSect="00A70477">
          <w:headerReference w:type="even" r:id="rId9"/>
          <w:headerReference w:type="default" r:id="rId10"/>
          <w:headerReference w:type="first" r:id="rId11"/>
          <w:type w:val="continuous"/>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651027A0" w14:textId="77777777" w:rsidR="00A116DA" w:rsidRDefault="00A116DA" w:rsidP="00A116DA">
      <w:pPr>
        <w:pStyle w:val="Normal1"/>
        <w:rPr>
          <w:lang w:val="en-US"/>
        </w:rPr>
      </w:pPr>
      <w:r w:rsidRPr="00A116DA">
        <w:rPr>
          <w:b/>
          <w:lang w:val="en-US"/>
        </w:rPr>
        <w:lastRenderedPageBreak/>
        <w:t>Effects on the Affect Misattribution Procedure are Strongly Moderated by Awareness</w:t>
      </w:r>
      <w:r w:rsidRPr="002622F5" w:rsidDel="00A116DA">
        <w:rPr>
          <w:lang w:val="en-US"/>
        </w:rPr>
        <w:t xml:space="preserve"> </w:t>
      </w:r>
    </w:p>
    <w:p w14:paraId="359481ED" w14:textId="701B5EC9" w:rsidR="00E9178B" w:rsidRDefault="00A02509">
      <w:pPr>
        <w:pStyle w:val="Normal1"/>
        <w:ind w:firstLine="720"/>
        <w:rPr>
          <w:lang w:val="en-US"/>
        </w:rPr>
      </w:pPr>
      <w:r w:rsidRPr="002622F5">
        <w:rPr>
          <w:lang w:val="en-US"/>
        </w:rPr>
        <w:t xml:space="preserve">Over the </w:t>
      </w:r>
      <w:r w:rsidR="00F52BAB">
        <w:rPr>
          <w:lang w:val="en-US"/>
        </w:rPr>
        <w:t xml:space="preserve">past </w:t>
      </w:r>
      <w:r w:rsidRPr="002622F5">
        <w:rPr>
          <w:lang w:val="en-US"/>
        </w:rPr>
        <w:t xml:space="preserve">twenty years research on implicit cognition has </w:t>
      </w:r>
      <w:r w:rsidR="005B31ED">
        <w:rPr>
          <w:lang w:val="en-US"/>
        </w:rPr>
        <w:t>grown</w:t>
      </w:r>
      <w:r w:rsidR="005B31ED" w:rsidRPr="002622F5">
        <w:rPr>
          <w:lang w:val="en-US"/>
        </w:rPr>
        <w:t xml:space="preserve"> </w:t>
      </w:r>
      <w:r w:rsidRPr="002622F5">
        <w:rPr>
          <w:lang w:val="en-US"/>
        </w:rPr>
        <w:t xml:space="preserve">from a relatively </w:t>
      </w:r>
      <w:r w:rsidR="00051985">
        <w:rPr>
          <w:lang w:val="en-US"/>
        </w:rPr>
        <w:t xml:space="preserve">niche </w:t>
      </w:r>
      <w:r w:rsidR="00383F63">
        <w:rPr>
          <w:lang w:val="en-US"/>
        </w:rPr>
        <w:t xml:space="preserve">field </w:t>
      </w:r>
      <w:r w:rsidRPr="002622F5">
        <w:rPr>
          <w:lang w:val="en-US"/>
        </w:rPr>
        <w:t xml:space="preserve">into, what is today, one of the </w:t>
      </w:r>
      <w:r w:rsidR="001D35BD">
        <w:rPr>
          <w:lang w:val="en-US"/>
        </w:rPr>
        <w:t>mo</w:t>
      </w:r>
      <w:r w:rsidR="00276EBF">
        <w:rPr>
          <w:lang w:val="en-US"/>
        </w:rPr>
        <w:t>st</w:t>
      </w:r>
      <w:r w:rsidR="001D35BD">
        <w:rPr>
          <w:lang w:val="en-US"/>
        </w:rPr>
        <w:t xml:space="preserve"> </w:t>
      </w:r>
      <w:r w:rsidRPr="002622F5">
        <w:rPr>
          <w:lang w:val="en-US"/>
        </w:rPr>
        <w:t xml:space="preserve">prolific and widely examined topics in psychological science. The idea that our automatic thoughts, feelings, and actions shape downstream behavior drives research, theory, and application throughout the </w:t>
      </w:r>
      <w:r w:rsidR="00F52BAB">
        <w:rPr>
          <w:lang w:val="en-US"/>
        </w:rPr>
        <w:t>discipline</w:t>
      </w:r>
      <w:r w:rsidRPr="002622F5">
        <w:rPr>
          <w:lang w:val="en-US"/>
        </w:rPr>
        <w:t xml:space="preserve">, </w:t>
      </w:r>
      <w:r w:rsidR="00555775">
        <w:rPr>
          <w:lang w:val="en-US"/>
        </w:rPr>
        <w:t xml:space="preserve">especially </w:t>
      </w:r>
      <w:r w:rsidRPr="002622F5">
        <w:rPr>
          <w:lang w:val="en-US"/>
        </w:rPr>
        <w:t xml:space="preserve">in social and personality psychology, neuroscience, health, cognitive, and clinical psychology (for a book length treatment see Gawronski &amp; Payne, 2010). </w:t>
      </w:r>
    </w:p>
    <w:p w14:paraId="08A6BE95" w14:textId="1938D378" w:rsidR="00E9178B" w:rsidRDefault="00A02509" w:rsidP="00E9178B">
      <w:pPr>
        <w:pStyle w:val="Normal1"/>
        <w:ind w:firstLine="720"/>
        <w:rPr>
          <w:lang w:val="en-US"/>
        </w:rPr>
      </w:pPr>
      <w:r w:rsidRPr="002622F5">
        <w:rPr>
          <w:lang w:val="en-US"/>
        </w:rPr>
        <w:t xml:space="preserve">The success of the topic has been due </w:t>
      </w:r>
      <w:r w:rsidR="00761E51" w:rsidRPr="002622F5">
        <w:rPr>
          <w:lang w:val="en-US"/>
        </w:rPr>
        <w:t xml:space="preserve">in large part </w:t>
      </w:r>
      <w:r w:rsidRPr="002622F5">
        <w:rPr>
          <w:lang w:val="en-US"/>
        </w:rPr>
        <w:t xml:space="preserve">to the development and widespread use of </w:t>
      </w:r>
      <w:r w:rsidR="00555775">
        <w:rPr>
          <w:lang w:val="en-US"/>
        </w:rPr>
        <w:t xml:space="preserve">tasks </w:t>
      </w:r>
      <w:r w:rsidRPr="002622F5">
        <w:rPr>
          <w:lang w:val="en-US"/>
        </w:rPr>
        <w:t xml:space="preserve">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report </w:t>
      </w:r>
      <w:r w:rsidR="00F52BAB">
        <w:rPr>
          <w:lang w:val="en-US"/>
        </w:rPr>
        <w:t xml:space="preserve">on </w:t>
      </w:r>
      <w:r w:rsidRPr="002622F5">
        <w:rPr>
          <w:lang w:val="en-US"/>
        </w:rPr>
        <w:t xml:space="preserve">their thoughts, feelings, and actions, indirect procedures seek to probe the mind by interpreting performance (e.g., speed and/or accuracy) on experimental paradigms. </w:t>
      </w:r>
      <w:r w:rsidR="001D35BD">
        <w:rPr>
          <w:lang w:val="en-US"/>
        </w:rPr>
        <w:t>N</w:t>
      </w:r>
      <w:r w:rsidR="001D35BD" w:rsidRPr="002622F5">
        <w:rPr>
          <w:lang w:val="en-US"/>
        </w:rPr>
        <w:t>otable examples include the Implicit Association Test (IAT: Greenwald, McGhee, &amp; Schwartz, 1998), evaluative priming tasks (Hermans, De Houwer, &amp; Eelen, 1994), and approach-avoidance tasks (Rinck &amp; Becker, 2007; for a review see Gawronski &amp; De Houwer, 2014</w:t>
      </w:r>
      <w:r w:rsidR="001D35BD">
        <w:rPr>
          <w:lang w:val="en-US"/>
        </w:rPr>
        <w:t xml:space="preserve">). </w:t>
      </w:r>
      <w:r w:rsidRPr="002622F5">
        <w:rPr>
          <w:lang w:val="en-US"/>
        </w:rPr>
        <w:t xml:space="preserve">The outcomes of these procedures are commonly referred to as </w:t>
      </w:r>
      <w:r w:rsidRPr="002622F5">
        <w:rPr>
          <w:i/>
          <w:lang w:val="en-US"/>
        </w:rPr>
        <w:t xml:space="preserve">implicit measures </w:t>
      </w:r>
      <w:r w:rsidRPr="002622F5">
        <w:rPr>
          <w:lang w:val="en-US"/>
        </w:rPr>
        <w:t>(</w:t>
      </w:r>
      <w:r w:rsidR="001D35BD">
        <w:rPr>
          <w:lang w:val="en-US"/>
        </w:rPr>
        <w:t xml:space="preserve">e.g., the IAT </w:t>
      </w:r>
      <w:r w:rsidR="001D35BD" w:rsidRPr="002C347E">
        <w:rPr>
          <w:i/>
          <w:lang w:val="en-US"/>
        </w:rPr>
        <w:t>effect</w:t>
      </w:r>
      <w:r w:rsidR="001D35BD">
        <w:rPr>
          <w:lang w:val="en-US"/>
        </w:rPr>
        <w:t xml:space="preserve">, priming </w:t>
      </w:r>
      <w:r w:rsidR="001D35BD" w:rsidRPr="002C347E">
        <w:rPr>
          <w:i/>
          <w:lang w:val="en-US"/>
        </w:rPr>
        <w:t>effects</w:t>
      </w:r>
      <w:r w:rsidR="001D35BD">
        <w:rPr>
          <w:lang w:val="en-US"/>
        </w:rPr>
        <w:t xml:space="preserve">; for more see </w:t>
      </w:r>
      <w:r w:rsidRPr="002622F5">
        <w:rPr>
          <w:lang w:val="en-US"/>
        </w:rPr>
        <w:t xml:space="preserve">De Houwer, 2006). </w:t>
      </w:r>
    </w:p>
    <w:p w14:paraId="7748AF91" w14:textId="65D93FCF" w:rsidR="00206529" w:rsidRPr="002622F5" w:rsidRDefault="00A02509" w:rsidP="00E03828">
      <w:pPr>
        <w:pStyle w:val="Normal1"/>
        <w:ind w:firstLine="720"/>
        <w:rPr>
          <w:lang w:val="en-US"/>
        </w:rPr>
      </w:pPr>
      <w:r w:rsidRPr="002622F5">
        <w:rPr>
          <w:lang w:val="en-US"/>
        </w:rPr>
        <w:t xml:space="preserve">Indirect procedures are often deployed under the assumption that they limit a person’s ability to control how they respond, </w:t>
      </w:r>
      <w:r w:rsidR="00F52BAB">
        <w:rPr>
          <w:lang w:val="en-US"/>
        </w:rPr>
        <w:t xml:space="preserve">or their </w:t>
      </w:r>
      <w:r w:rsidRPr="002622F5">
        <w:rPr>
          <w:lang w:val="en-US"/>
        </w:rPr>
        <w:t>need for introspective access</w:t>
      </w:r>
      <w:r w:rsidR="00F52BAB">
        <w:rPr>
          <w:lang w:val="en-US"/>
        </w:rPr>
        <w:t xml:space="preserve"> and/or </w:t>
      </w:r>
      <w:r w:rsidRPr="002622F5">
        <w:rPr>
          <w:lang w:val="en-US"/>
        </w:rPr>
        <w:t>conscious aware</w:t>
      </w:r>
      <w:r w:rsidR="00F52BAB">
        <w:rPr>
          <w:lang w:val="en-US"/>
        </w:rPr>
        <w:t xml:space="preserve">ness of </w:t>
      </w:r>
      <w:r w:rsidRPr="002622F5">
        <w:rPr>
          <w:lang w:val="en-US"/>
        </w:rPr>
        <w:t>the content under investigation</w:t>
      </w:r>
      <w:r w:rsidR="007411B0">
        <w:rPr>
          <w:lang w:val="en-US"/>
        </w:rPr>
        <w:t xml:space="preserve"> (i.e., that they operate under </w:t>
      </w:r>
      <w:r w:rsidR="00F52BAB">
        <w:rPr>
          <w:lang w:val="en-US"/>
        </w:rPr>
        <w:t xml:space="preserve">the </w:t>
      </w:r>
      <w:r w:rsidR="007411B0">
        <w:rPr>
          <w:lang w:val="en-US"/>
        </w:rPr>
        <w:t>conditions</w:t>
      </w:r>
      <w:r w:rsidR="00F52BAB">
        <w:rPr>
          <w:lang w:val="en-US"/>
        </w:rPr>
        <w:t xml:space="preserve"> of automaticity</w:t>
      </w:r>
      <w:r w:rsidR="007411B0">
        <w:rPr>
          <w:lang w:val="en-US"/>
        </w:rPr>
        <w:t>)</w:t>
      </w:r>
      <w:r w:rsidRPr="002622F5">
        <w:rPr>
          <w:lang w:val="en-US"/>
        </w:rPr>
        <w:t xml:space="preserve">. As a result, </w:t>
      </w:r>
      <w:r w:rsidR="001D35BD">
        <w:rPr>
          <w:lang w:val="en-US"/>
        </w:rPr>
        <w:t xml:space="preserve">these tasks </w:t>
      </w:r>
      <w:r w:rsidR="00F52BAB">
        <w:rPr>
          <w:lang w:val="en-US"/>
        </w:rPr>
        <w:t xml:space="preserve">are typically </w:t>
      </w:r>
      <w:r w:rsidRPr="002622F5">
        <w:rPr>
          <w:lang w:val="en-US"/>
        </w:rPr>
        <w:t xml:space="preserve">used </w:t>
      </w:r>
      <w:r w:rsidR="00F52BAB">
        <w:rPr>
          <w:lang w:val="en-US"/>
        </w:rPr>
        <w:t xml:space="preserve">when </w:t>
      </w:r>
      <w:r w:rsidRPr="002622F5">
        <w:rPr>
          <w:lang w:val="en-US"/>
        </w:rPr>
        <w:t xml:space="preserve">researchers want </w:t>
      </w:r>
      <w:r w:rsidR="00F52BAB">
        <w:rPr>
          <w:lang w:val="en-US"/>
        </w:rPr>
        <w:t xml:space="preserve">to gain </w:t>
      </w:r>
      <w:r w:rsidRPr="002622F5">
        <w:rPr>
          <w:lang w:val="en-US"/>
        </w:rPr>
        <w:t xml:space="preserve">insight into content that people may be unwilling or unable to report (see Greenwald et al., 1998; Hahn &amp; Gawronski, 2019). Although debate continues about what implicit measures actually </w:t>
      </w:r>
      <w:r w:rsidR="001D35BD">
        <w:rPr>
          <w:lang w:val="en-US"/>
        </w:rPr>
        <w:t xml:space="preserve">reflect </w:t>
      </w:r>
      <w:r w:rsidRPr="002622F5">
        <w:rPr>
          <w:lang w:val="en-US"/>
        </w:rPr>
        <w:t>(Brownstein, Madva, &amp; Gawronski, 2019</w:t>
      </w:r>
      <w:r w:rsidR="00E9178B">
        <w:rPr>
          <w:lang w:val="en-US"/>
        </w:rPr>
        <w:t xml:space="preserve">; Corneille </w:t>
      </w:r>
      <w:r w:rsidR="00555775">
        <w:rPr>
          <w:lang w:val="en-US"/>
        </w:rPr>
        <w:t xml:space="preserve">&amp; </w:t>
      </w:r>
      <w:proofErr w:type="spellStart"/>
      <w:r w:rsidR="00555775">
        <w:rPr>
          <w:lang w:val="en-US"/>
        </w:rPr>
        <w:t>Hutter</w:t>
      </w:r>
      <w:proofErr w:type="spellEnd"/>
      <w:r w:rsidR="00555775">
        <w:rPr>
          <w:lang w:val="en-US"/>
        </w:rPr>
        <w:t>, 2020</w:t>
      </w:r>
      <w:r w:rsidR="00242B49">
        <w:rPr>
          <w:lang w:val="en-US"/>
        </w:rPr>
        <w:t xml:space="preserve">; </w:t>
      </w:r>
      <w:proofErr w:type="spellStart"/>
      <w:r w:rsidR="00242B49">
        <w:rPr>
          <w:lang w:val="en-US"/>
        </w:rPr>
        <w:t>Schimmack</w:t>
      </w:r>
      <w:proofErr w:type="spellEnd"/>
      <w:r w:rsidR="00242B49">
        <w:rPr>
          <w:lang w:val="en-US"/>
        </w:rPr>
        <w:t xml:space="preserve">, </w:t>
      </w:r>
      <w:r w:rsidR="00A9096F">
        <w:rPr>
          <w:lang w:val="en-US"/>
        </w:rPr>
        <w:t>2021</w:t>
      </w:r>
      <w:r w:rsidRPr="002622F5">
        <w:rPr>
          <w:lang w:val="en-US"/>
        </w:rPr>
        <w:t xml:space="preserve">), a vast </w:t>
      </w:r>
      <w:r w:rsidRPr="002622F5">
        <w:rPr>
          <w:lang w:val="en-US"/>
        </w:rPr>
        <w:lastRenderedPageBreak/>
        <w:t xml:space="preserve">and ever-increasing number of studies continue to rely on </w:t>
      </w:r>
      <w:r w:rsidR="001D35BD">
        <w:rPr>
          <w:lang w:val="en-US"/>
        </w:rPr>
        <w:t xml:space="preserve">indirect procedures and their effects </w:t>
      </w:r>
      <w:r w:rsidRPr="002622F5">
        <w:rPr>
          <w:lang w:val="en-US"/>
        </w:rPr>
        <w:t xml:space="preserve">to provide insights that </w:t>
      </w:r>
      <w:r w:rsidR="00F52BAB">
        <w:rPr>
          <w:lang w:val="en-US"/>
        </w:rPr>
        <w:t>other (</w:t>
      </w:r>
      <w:r w:rsidRPr="002622F5">
        <w:rPr>
          <w:lang w:val="en-US"/>
        </w:rPr>
        <w:t>self-report</w:t>
      </w:r>
      <w:r w:rsidR="00F52BAB">
        <w:rPr>
          <w:lang w:val="en-US"/>
        </w:rPr>
        <w:t>)</w:t>
      </w:r>
      <w:r w:rsidRPr="002622F5">
        <w:rPr>
          <w:lang w:val="en-US"/>
        </w:rPr>
        <w:t xml:space="preserve"> </w:t>
      </w:r>
      <w:r w:rsidR="001D35BD">
        <w:rPr>
          <w:lang w:val="en-US"/>
        </w:rPr>
        <w:t xml:space="preserve">procedures </w:t>
      </w:r>
      <w:r w:rsidRPr="002622F5">
        <w:rPr>
          <w:lang w:val="en-US"/>
        </w:rPr>
        <w:t xml:space="preserve">cannot. </w:t>
      </w:r>
    </w:p>
    <w:p w14:paraId="3A8444BD" w14:textId="77777777" w:rsidR="00206529" w:rsidRPr="002622F5" w:rsidRDefault="00A02509" w:rsidP="00124669">
      <w:pPr>
        <w:pStyle w:val="Heading2"/>
      </w:pPr>
      <w:bookmarkStart w:id="0" w:name="_30j0zll" w:colFirst="0" w:colLast="0"/>
      <w:bookmarkEnd w:id="0"/>
      <w:r w:rsidRPr="002622F5">
        <w:t xml:space="preserve">The Affect Misattribution Procedure </w:t>
      </w:r>
    </w:p>
    <w:p w14:paraId="7F4DD242" w14:textId="53A10E9E" w:rsidR="00206529" w:rsidRDefault="00A02509">
      <w:pPr>
        <w:pStyle w:val="Normal1"/>
        <w:ind w:firstLine="720"/>
        <w:rPr>
          <w:lang w:val="en-US"/>
        </w:rPr>
      </w:pPr>
      <w:r w:rsidRPr="002622F5">
        <w:rPr>
          <w:lang w:val="en-US"/>
        </w:rPr>
        <w:t xml:space="preserve">The Affect Misattribution Procedure (AMP) has emerged as one of the more popular indirect procedures </w:t>
      </w:r>
      <w:r w:rsidR="00193F4C">
        <w:rPr>
          <w:lang w:val="en-US"/>
        </w:rPr>
        <w:t>(</w:t>
      </w:r>
      <w:r w:rsidRPr="002622F5">
        <w:rPr>
          <w:lang w:val="en-US"/>
        </w:rPr>
        <w:t xml:space="preserve">see Payne &amp; Lundberg, 2014). At its core, the AMP consists of trials </w:t>
      </w:r>
      <w:r w:rsidR="001D35BD">
        <w:rPr>
          <w:lang w:val="en-US"/>
        </w:rPr>
        <w:t xml:space="preserve">made up of </w:t>
      </w:r>
      <w:r w:rsidRPr="002622F5">
        <w:rPr>
          <w:lang w:val="en-US"/>
        </w:rPr>
        <w:t xml:space="preserve">three </w:t>
      </w:r>
      <w:r w:rsidR="00193F4C">
        <w:rPr>
          <w:lang w:val="en-US"/>
        </w:rPr>
        <w:t>elements</w:t>
      </w:r>
      <w:r w:rsidRPr="002622F5">
        <w:rPr>
          <w:lang w:val="en-US"/>
        </w:rPr>
        <w:t xml:space="preserve">: </w:t>
      </w:r>
      <w:r w:rsidR="00555775">
        <w:rPr>
          <w:lang w:val="en-US"/>
        </w:rPr>
        <w:t xml:space="preserve">(a) </w:t>
      </w:r>
      <w:r w:rsidRPr="002622F5">
        <w:rPr>
          <w:lang w:val="en-US"/>
        </w:rPr>
        <w:t xml:space="preserve">a prime </w:t>
      </w:r>
      <w:r w:rsidR="001D35BD">
        <w:rPr>
          <w:lang w:val="en-US"/>
        </w:rPr>
        <w:t xml:space="preserve">stimulus </w:t>
      </w:r>
      <w:r w:rsidRPr="002622F5">
        <w:rPr>
          <w:lang w:val="en-US"/>
        </w:rPr>
        <w:t>(e.g., a</w:t>
      </w:r>
      <w:r w:rsidR="001D35BD">
        <w:rPr>
          <w:lang w:val="en-US"/>
        </w:rPr>
        <w:t>n</w:t>
      </w:r>
      <w:r w:rsidRPr="002622F5">
        <w:rPr>
          <w:lang w:val="en-US"/>
        </w:rPr>
        <w:t xml:space="preserve"> </w:t>
      </w:r>
      <w:r w:rsidR="001D35BD">
        <w:rPr>
          <w:lang w:val="en-US"/>
        </w:rPr>
        <w:t xml:space="preserve">image of a </w:t>
      </w:r>
      <w:r w:rsidR="00193F4C">
        <w:rPr>
          <w:lang w:val="en-US"/>
        </w:rPr>
        <w:t>social in-</w:t>
      </w:r>
      <w:r w:rsidRPr="002622F5">
        <w:rPr>
          <w:lang w:val="en-US"/>
        </w:rPr>
        <w:t xml:space="preserve">group member) which is first flashed on screen for a brief period of time, followed quickly by </w:t>
      </w:r>
      <w:r w:rsidR="00555775">
        <w:rPr>
          <w:lang w:val="en-US"/>
        </w:rPr>
        <w:t xml:space="preserve">(b) </w:t>
      </w:r>
      <w:r w:rsidRPr="002622F5">
        <w:rPr>
          <w:lang w:val="en-US"/>
        </w:rPr>
        <w:t xml:space="preserve">a target </w:t>
      </w:r>
      <w:r w:rsidR="001D35BD">
        <w:rPr>
          <w:lang w:val="en-US"/>
        </w:rPr>
        <w:t xml:space="preserve">stimulus </w:t>
      </w:r>
      <w:r w:rsidRPr="002622F5">
        <w:rPr>
          <w:lang w:val="en-US"/>
        </w:rPr>
        <w:t xml:space="preserve">(usually a neutral Chinese </w:t>
      </w:r>
      <w:r w:rsidR="00226DC8">
        <w:rPr>
          <w:lang w:val="en-US"/>
        </w:rPr>
        <w:t>pictograph</w:t>
      </w:r>
      <w:r w:rsidRPr="002622F5">
        <w:rPr>
          <w:lang w:val="en-US"/>
        </w:rPr>
        <w:t xml:space="preserve">), which is subsequently masked by </w:t>
      </w:r>
      <w:r w:rsidR="00555775">
        <w:rPr>
          <w:lang w:val="en-US"/>
        </w:rPr>
        <w:t xml:space="preserve">(c) </w:t>
      </w:r>
      <w:r w:rsidRPr="002622F5">
        <w:rPr>
          <w:lang w:val="en-US"/>
        </w:rPr>
        <w:t>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target </w:t>
      </w:r>
      <w:r w:rsidR="00193F4C">
        <w:rPr>
          <w:lang w:val="en-US"/>
        </w:rPr>
        <w:t xml:space="preserve">stimulus </w:t>
      </w:r>
      <w:r w:rsidRPr="002622F5">
        <w:rPr>
          <w:lang w:val="en-US"/>
        </w:rPr>
        <w:t xml:space="preserve">is, while ignoring the prime </w:t>
      </w:r>
      <w:r w:rsidR="00193F4C">
        <w:rPr>
          <w:lang w:val="en-US"/>
        </w:rPr>
        <w:t xml:space="preserve">that </w:t>
      </w:r>
      <w:r w:rsidRPr="002622F5">
        <w:rPr>
          <w:lang w:val="en-US"/>
        </w:rPr>
        <w:t xml:space="preserve">preceded it. Despite being explicitly told to disregard the prime when evaluating the target, people nonetheless evaluate the </w:t>
      </w:r>
      <w:r w:rsidR="00555775">
        <w:rPr>
          <w:lang w:val="en-US"/>
        </w:rPr>
        <w:t xml:space="preserve">latter </w:t>
      </w:r>
      <w:r w:rsidRPr="002622F5">
        <w:rPr>
          <w:lang w:val="en-US"/>
        </w:rPr>
        <w:t xml:space="preserve">in ways that are consistent with the valence of the </w:t>
      </w:r>
      <w:r w:rsidR="00555775">
        <w:rPr>
          <w:lang w:val="en-US"/>
        </w:rPr>
        <w:t>former</w:t>
      </w:r>
      <w:r w:rsidRPr="002622F5">
        <w:rPr>
          <w:lang w:val="en-US"/>
        </w:rPr>
        <w:t xml:space="preserve">. For instance, when a neutral Chinese </w:t>
      </w:r>
      <w:r w:rsidR="00226DC8">
        <w:rPr>
          <w:lang w:val="en-US"/>
        </w:rPr>
        <w:t xml:space="preserve">pictograph </w:t>
      </w:r>
      <w:r w:rsidRPr="002622F5">
        <w:rPr>
          <w:lang w:val="en-US"/>
        </w:rPr>
        <w:t xml:space="preserve">is preceded by a social </w:t>
      </w:r>
      <w:r w:rsidR="002622F5" w:rsidRPr="002622F5">
        <w:rPr>
          <w:lang w:val="en-US"/>
        </w:rPr>
        <w:t>in-group</w:t>
      </w:r>
      <w:r w:rsidRPr="002622F5">
        <w:rPr>
          <w:lang w:val="en-US"/>
        </w:rPr>
        <w:t xml:space="preserve"> member, </w:t>
      </w:r>
      <w:r w:rsidR="00193F4C">
        <w:rPr>
          <w:lang w:val="en-US"/>
        </w:rPr>
        <w:t xml:space="preserve">people </w:t>
      </w:r>
      <w:r w:rsidRPr="002622F5">
        <w:rPr>
          <w:lang w:val="en-US"/>
        </w:rPr>
        <w:t xml:space="preserve">are more likely to evaluate </w:t>
      </w:r>
      <w:r w:rsidR="00226DC8">
        <w:rPr>
          <w:lang w:val="en-US"/>
        </w:rPr>
        <w:t xml:space="preserve">it </w:t>
      </w:r>
      <w:r w:rsidRPr="002622F5">
        <w:rPr>
          <w:lang w:val="en-US"/>
        </w:rPr>
        <w:t>as pleasant</w:t>
      </w:r>
      <w:r w:rsidR="001D35BD">
        <w:rPr>
          <w:lang w:val="en-US"/>
        </w:rPr>
        <w:t>,</w:t>
      </w:r>
      <w:r w:rsidRPr="002622F5">
        <w:rPr>
          <w:lang w:val="en-US"/>
        </w:rPr>
        <w:t xml:space="preserve"> </w:t>
      </w:r>
      <w:r w:rsidR="00226DC8">
        <w:rPr>
          <w:lang w:val="en-US"/>
        </w:rPr>
        <w:t xml:space="preserve">compared to </w:t>
      </w:r>
      <w:r w:rsidR="00193F4C">
        <w:rPr>
          <w:lang w:val="en-US"/>
        </w:rPr>
        <w:t xml:space="preserve">when </w:t>
      </w:r>
      <w:r w:rsidRPr="002622F5">
        <w:rPr>
          <w:lang w:val="en-US"/>
        </w:rPr>
        <w:t xml:space="preserve">it is preceded by a </w:t>
      </w:r>
      <w:r w:rsidR="00193F4C">
        <w:rPr>
          <w:lang w:val="en-US"/>
        </w:rPr>
        <w:t xml:space="preserve">social </w:t>
      </w:r>
      <w:r w:rsidR="002622F5" w:rsidRPr="002622F5">
        <w:rPr>
          <w:lang w:val="en-US"/>
        </w:rPr>
        <w:t>out-group</w:t>
      </w:r>
      <w:r w:rsidRPr="002622F5">
        <w:rPr>
          <w:lang w:val="en-US"/>
        </w:rPr>
        <w:t xml:space="preserve"> member (Payne, Cheng, Govorun, &amp; Stewart, 2005). </w:t>
      </w:r>
    </w:p>
    <w:p w14:paraId="67D40EB4" w14:textId="52A2AFBE" w:rsidR="00E03828" w:rsidRDefault="00E03828" w:rsidP="00E03828">
      <w:pPr>
        <w:pStyle w:val="Normal1"/>
        <w:ind w:firstLine="720"/>
        <w:rPr>
          <w:lang w:val="en-US"/>
        </w:rPr>
      </w:pPr>
      <w:r w:rsidRPr="002622F5">
        <w:rPr>
          <w:lang w:val="en-US"/>
        </w:rPr>
        <w:t xml:space="preserve">Since its creation, the AMP has attracted considerable attention. It is commonly used in social psychology to assess </w:t>
      </w:r>
      <w:r w:rsidR="00193F4C">
        <w:rPr>
          <w:lang w:val="en-US"/>
        </w:rPr>
        <w:t xml:space="preserve">attitudes </w:t>
      </w:r>
      <w:r w:rsidRPr="002622F5">
        <w:rPr>
          <w:lang w:val="en-US"/>
        </w:rPr>
        <w:t xml:space="preserve">in </w:t>
      </w:r>
      <w:r w:rsidR="002D1DDF">
        <w:rPr>
          <w:lang w:val="en-US"/>
        </w:rPr>
        <w:t xml:space="preserve">domains such as race </w:t>
      </w:r>
      <w:r w:rsidRPr="002622F5">
        <w:rPr>
          <w:lang w:val="en-US"/>
        </w:rPr>
        <w:t>(Payne et al., 2005; Ditonto, Lau, &amp; Sears, 2013; although see Teige-Mocigemba, Becker, Sherman, Reichardt, &amp; Klauer, 2017), gender (Ye &amp; Gawronski, 2018), sexuality (Imhoff, Schmidt, Bernhardt, Dierksmeier, &amp; Banse, 2011), and politic</w:t>
      </w:r>
      <w:r w:rsidR="002D1DDF">
        <w:rPr>
          <w:lang w:val="en-US"/>
        </w:rPr>
        <w:t xml:space="preserve">s </w:t>
      </w:r>
      <w:r w:rsidRPr="002622F5">
        <w:rPr>
          <w:lang w:val="en-US"/>
        </w:rPr>
        <w:t>(Payne et al., 2005; Kalmoe &amp; Piston, 2013)</w:t>
      </w:r>
      <w:r w:rsidR="002D1DDF">
        <w:rPr>
          <w:lang w:val="en-US"/>
        </w:rPr>
        <w:t>.</w:t>
      </w:r>
      <w:r w:rsidRPr="002622F5">
        <w:rPr>
          <w:lang w:val="en-US"/>
        </w:rPr>
        <w:t xml:space="preserve"> </w:t>
      </w:r>
      <w:r w:rsidR="00193F4C">
        <w:rPr>
          <w:lang w:val="en-US"/>
        </w:rPr>
        <w:t xml:space="preserve">It has been </w:t>
      </w:r>
      <w:r w:rsidR="002D1DDF">
        <w:rPr>
          <w:lang w:val="en-US"/>
        </w:rPr>
        <w:t xml:space="preserve">used </w:t>
      </w:r>
      <w:r w:rsidRPr="002622F5">
        <w:rPr>
          <w:lang w:val="en-US"/>
        </w:rPr>
        <w:t xml:space="preserve">to investigate the origins of attitudes and stereotypes (Dunham &amp; Emory, 2014; Mann et al., 2019; Van Dessel, Mertens, Smith, &amp; De Houwer, 2017), and to assess the effectiveness of </w:t>
      </w:r>
      <w:r w:rsidR="00193F4C">
        <w:rPr>
          <w:lang w:val="en-US"/>
        </w:rPr>
        <w:t xml:space="preserve">attitude change </w:t>
      </w:r>
      <w:r w:rsidRPr="002622F5">
        <w:rPr>
          <w:lang w:val="en-US"/>
        </w:rPr>
        <w:t xml:space="preserve">interventions (Mann &amp; Ferguson, 2017). In clinical psychology, </w:t>
      </w:r>
      <w:r w:rsidR="00193F4C">
        <w:rPr>
          <w:lang w:val="en-US"/>
        </w:rPr>
        <w:t xml:space="preserve">it </w:t>
      </w:r>
      <w:r w:rsidRPr="002622F5">
        <w:rPr>
          <w:lang w:val="en-US"/>
        </w:rPr>
        <w:t xml:space="preserve">is used to assess, </w:t>
      </w:r>
      <w:r w:rsidR="00193F4C">
        <w:rPr>
          <w:lang w:val="en-US"/>
        </w:rPr>
        <w:t xml:space="preserve">and sometimes </w:t>
      </w:r>
      <w:r w:rsidRPr="002622F5">
        <w:rPr>
          <w:lang w:val="en-US"/>
        </w:rPr>
        <w:t xml:space="preserve">provide prospective prediction of, </w:t>
      </w:r>
      <w:r w:rsidR="00193F4C">
        <w:rPr>
          <w:lang w:val="en-US"/>
        </w:rPr>
        <w:t xml:space="preserve">maladaptive </w:t>
      </w:r>
      <w:r w:rsidRPr="002622F5">
        <w:rPr>
          <w:lang w:val="en-US"/>
        </w:rPr>
        <w:t xml:space="preserve">behaviors such as eating disorders, </w:t>
      </w:r>
      <w:r w:rsidRPr="002622F5">
        <w:rPr>
          <w:lang w:val="en-US"/>
        </w:rPr>
        <w:lastRenderedPageBreak/>
        <w:t xml:space="preserve">non-suicidal self-injury, alcoholism, anxiety, depressive symptoms, and physical abuse (Fox et al., 2018; Görgen, Joormann, Hiller, &amp; Witthöft, 2015; Jasper &amp; Witthöft, 2013; McCarthy, Skowronski, Crouch, &amp; Milner, 2017; Smith, Forrest, Velkoff, Ribeiro, &amp; Franklin, 2018; Zerhouni, Bègue, Comiran, &amp; Wiers, 2018). Some clinical researchers </w:t>
      </w:r>
      <w:r w:rsidR="00193F4C">
        <w:rPr>
          <w:lang w:val="en-US"/>
        </w:rPr>
        <w:t xml:space="preserve">also </w:t>
      </w:r>
      <w:r w:rsidRPr="002622F5">
        <w:rPr>
          <w:lang w:val="en-US"/>
        </w:rPr>
        <w:t xml:space="preserve">use the task as an outcome measure to benchmark the effectiveness of psychological interventions (Chapman et al., 2018; Schreiber, Witthöft, Neng, &amp; Weck, 2016). </w:t>
      </w:r>
    </w:p>
    <w:p w14:paraId="34B908A5" w14:textId="0AF82F55" w:rsidR="00ED21E5" w:rsidRPr="00F61207" w:rsidRDefault="00ED21E5" w:rsidP="00B3311A">
      <w:pPr>
        <w:pStyle w:val="Heading2"/>
      </w:pPr>
      <w:r>
        <w:t>Two Competing Accounts of the AMP Effect</w:t>
      </w:r>
    </w:p>
    <w:p w14:paraId="27F4A8B8" w14:textId="2E399EDF" w:rsidR="00AD11B0" w:rsidRDefault="003F59FA" w:rsidP="00712240">
      <w:pPr>
        <w:pStyle w:val="Normal1"/>
        <w:ind w:firstLine="720"/>
        <w:rPr>
          <w:lang w:val="en-US"/>
        </w:rPr>
      </w:pPr>
      <w:r>
        <w:rPr>
          <w:lang w:val="en-US"/>
        </w:rPr>
        <w:t>T</w:t>
      </w:r>
      <w:r w:rsidR="00ED21E5">
        <w:rPr>
          <w:lang w:val="en-US"/>
        </w:rPr>
        <w:t>wo distinct perspectives</w:t>
      </w:r>
      <w:r w:rsidR="00B554AB">
        <w:rPr>
          <w:lang w:val="en-US"/>
        </w:rPr>
        <w:t xml:space="preserve"> h</w:t>
      </w:r>
      <w:r w:rsidR="00195AE2">
        <w:rPr>
          <w:lang w:val="en-US"/>
        </w:rPr>
        <w:t xml:space="preserve">ave emerged to explain </w:t>
      </w:r>
      <w:r w:rsidR="00193F4C">
        <w:rPr>
          <w:lang w:val="en-US"/>
        </w:rPr>
        <w:t xml:space="preserve">the aforementioned </w:t>
      </w:r>
      <w:r w:rsidR="00195AE2">
        <w:rPr>
          <w:lang w:val="en-US"/>
        </w:rPr>
        <w:t>effects</w:t>
      </w:r>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w:t>
      </w:r>
      <w:r w:rsidR="00B554AB">
        <w:rPr>
          <w:lang w:val="en-US"/>
        </w:rPr>
        <w:t>nt.</w:t>
      </w:r>
      <w:r w:rsidR="00C439F6">
        <w:rPr>
          <w:rStyle w:val="FootnoteReference"/>
          <w:lang w:val="en-US"/>
        </w:rPr>
        <w:footnoteReference w:id="2"/>
      </w:r>
      <w:r w:rsidR="00C439F6">
        <w:rPr>
          <w:lang w:val="en-US"/>
        </w:rPr>
        <w:t xml:space="preserve"> </w:t>
      </w:r>
      <w:r w:rsidR="00B554AB">
        <w:rPr>
          <w:lang w:val="en-US"/>
        </w:rPr>
        <w:t xml:space="preserve">Both </w:t>
      </w:r>
      <w:r w:rsidR="00193F4C">
        <w:rPr>
          <w:lang w:val="en-US"/>
        </w:rPr>
        <w:t xml:space="preserve">start from the position that </w:t>
      </w:r>
      <w:r w:rsidR="00FB7EC7">
        <w:rPr>
          <w:lang w:val="en-US"/>
        </w:rPr>
        <w:t xml:space="preserve">AMP </w:t>
      </w:r>
      <w:r w:rsidR="00195AE2">
        <w:rPr>
          <w:lang w:val="en-US"/>
        </w:rPr>
        <w:t xml:space="preserve">effects represent </w:t>
      </w:r>
      <w:r w:rsidR="00193F4C">
        <w:rPr>
          <w:lang w:val="en-US"/>
        </w:rPr>
        <w:t xml:space="preserve">a </w:t>
      </w:r>
      <w:r w:rsidR="00FB7EC7">
        <w:rPr>
          <w:lang w:val="en-US"/>
        </w:rPr>
        <w:t xml:space="preserve">valid measure of </w:t>
      </w:r>
      <w:r w:rsidR="00193F4C">
        <w:rPr>
          <w:lang w:val="en-US"/>
        </w:rPr>
        <w:t>attitudes and bias</w:t>
      </w:r>
      <w:r w:rsidR="00195AE2">
        <w:rPr>
          <w:lang w:val="en-US"/>
        </w:rPr>
        <w:t xml:space="preserve">. </w:t>
      </w:r>
      <w:r w:rsidR="00193F4C">
        <w:rPr>
          <w:lang w:val="en-US"/>
        </w:rPr>
        <w:t xml:space="preserve">However, </w:t>
      </w:r>
      <w:r w:rsidR="00FB7EC7">
        <w:rPr>
          <w:lang w:val="en-US"/>
        </w:rPr>
        <w:t xml:space="preserve">they differ </w:t>
      </w:r>
      <w:r w:rsidR="00D76738">
        <w:rPr>
          <w:lang w:val="en-US"/>
        </w:rPr>
        <w:t xml:space="preserve">in </w:t>
      </w:r>
      <w:r w:rsidR="007411B0">
        <w:rPr>
          <w:lang w:val="en-US"/>
        </w:rPr>
        <w:t xml:space="preserve">how “implicit” or “automatic” </w:t>
      </w:r>
      <w:r w:rsidR="00051985">
        <w:rPr>
          <w:lang w:val="en-US"/>
        </w:rPr>
        <w:t xml:space="preserve">those </w:t>
      </w:r>
      <w:r w:rsidR="007411B0">
        <w:rPr>
          <w:lang w:val="en-US"/>
        </w:rPr>
        <w:t xml:space="preserve">effects are </w:t>
      </w:r>
      <w:r w:rsidR="00226DC8">
        <w:rPr>
          <w:lang w:val="en-US"/>
        </w:rPr>
        <w:t xml:space="preserve">said </w:t>
      </w:r>
      <w:r w:rsidR="007411B0">
        <w:rPr>
          <w:lang w:val="en-US"/>
        </w:rPr>
        <w:t>to be.</w:t>
      </w:r>
      <w:r w:rsidR="00B554AB">
        <w:rPr>
          <w:lang w:val="en-US"/>
        </w:rPr>
        <w:t xml:space="preserve"> </w:t>
      </w:r>
      <w:r w:rsidR="008B3376">
        <w:rPr>
          <w:lang w:val="en-US"/>
        </w:rPr>
        <w:t xml:space="preserve">On the one hand, the </w:t>
      </w:r>
      <w:r w:rsidR="00FB7EC7">
        <w:rPr>
          <w:lang w:val="en-US"/>
        </w:rPr>
        <w:t xml:space="preserve">implicit account </w:t>
      </w:r>
      <w:r w:rsidR="00195AE2">
        <w:rPr>
          <w:lang w:val="en-US"/>
        </w:rPr>
        <w:t xml:space="preserve">argues </w:t>
      </w:r>
      <w:r w:rsidR="00FB7EC7">
        <w:rPr>
          <w:lang w:val="en-US"/>
        </w:rPr>
        <w:t xml:space="preserve">that AMP effects </w:t>
      </w:r>
      <w:r w:rsidR="00ED21E5">
        <w:rPr>
          <w:lang w:val="en-US"/>
        </w:rPr>
        <w:t xml:space="preserve">reflect </w:t>
      </w:r>
      <w:r w:rsidR="00195AE2">
        <w:rPr>
          <w:lang w:val="en-US"/>
        </w:rPr>
        <w:t xml:space="preserve">evaluations </w:t>
      </w:r>
      <w:r w:rsidR="00ED21E5">
        <w:rPr>
          <w:lang w:val="en-US"/>
        </w:rPr>
        <w:t xml:space="preserve">captured </w:t>
      </w:r>
      <w:r w:rsidR="007411B0">
        <w:rPr>
          <w:lang w:val="en-US"/>
        </w:rPr>
        <w:t xml:space="preserve">under </w:t>
      </w:r>
      <w:r w:rsidR="00B554AB">
        <w:rPr>
          <w:lang w:val="en-US"/>
        </w:rPr>
        <w:t xml:space="preserve">certain </w:t>
      </w:r>
      <w:r w:rsidR="007411B0">
        <w:rPr>
          <w:lang w:val="en-US"/>
        </w:rPr>
        <w:t>conditions</w:t>
      </w:r>
      <w:r w:rsidR="00051985">
        <w:rPr>
          <w:lang w:val="en-US"/>
        </w:rPr>
        <w:t xml:space="preserve"> </w:t>
      </w:r>
      <w:r w:rsidR="00B554AB">
        <w:rPr>
          <w:lang w:val="en-US"/>
        </w:rPr>
        <w:t xml:space="preserve">of automaticity </w:t>
      </w:r>
      <w:r w:rsidR="00051985">
        <w:rPr>
          <w:lang w:val="en-US"/>
        </w:rPr>
        <w:t>(i.e.,</w:t>
      </w:r>
      <w:r w:rsidR="007A47FD">
        <w:rPr>
          <w:lang w:val="en-US"/>
        </w:rPr>
        <w:t xml:space="preserve"> specifically,</w:t>
      </w:r>
      <w:r w:rsidR="00051985">
        <w:rPr>
          <w:lang w:val="en-US"/>
        </w:rPr>
        <w:t xml:space="preserve"> in the </w:t>
      </w:r>
      <w:r w:rsidR="00195AE2">
        <w:rPr>
          <w:lang w:val="en-US"/>
        </w:rPr>
        <w:t xml:space="preserve">absence of </w:t>
      </w:r>
      <w:r w:rsidR="00ED21E5">
        <w:rPr>
          <w:lang w:val="en-US"/>
        </w:rPr>
        <w:t xml:space="preserve">intention </w:t>
      </w:r>
      <w:r w:rsidR="00761E51">
        <w:rPr>
          <w:lang w:val="en-US"/>
        </w:rPr>
        <w:t>and</w:t>
      </w:r>
      <w:r w:rsidR="00ED21E5">
        <w:rPr>
          <w:lang w:val="en-US"/>
        </w:rPr>
        <w:t xml:space="preserve"> awareness</w:t>
      </w:r>
      <w:r w:rsidR="00051985">
        <w:rPr>
          <w:lang w:val="en-US"/>
        </w:rPr>
        <w:t xml:space="preserve">; </w:t>
      </w:r>
      <w:r w:rsidR="00ED21E5">
        <w:rPr>
          <w:lang w:val="en-US"/>
        </w:rPr>
        <w:t>Payne et a</w:t>
      </w:r>
      <w:r w:rsidR="00537FB1">
        <w:rPr>
          <w:lang w:val="en-US"/>
        </w:rPr>
        <w:t>l</w:t>
      </w:r>
      <w:r w:rsidR="00ED21E5">
        <w:rPr>
          <w:lang w:val="en-US"/>
        </w:rPr>
        <w:t xml:space="preserve">., 2005; Payne et al., 2013). </w:t>
      </w:r>
      <w:r w:rsidR="008B3376">
        <w:rPr>
          <w:lang w:val="en-US"/>
        </w:rPr>
        <w:t xml:space="preserve">On the other hand, the </w:t>
      </w:r>
      <w:r w:rsidR="00FB7EC7">
        <w:rPr>
          <w:lang w:val="en-US"/>
        </w:rPr>
        <w:t>explicit account reject</w:t>
      </w:r>
      <w:r w:rsidR="00195AE2">
        <w:rPr>
          <w:lang w:val="en-US"/>
        </w:rPr>
        <w:t>s</w:t>
      </w:r>
      <w:r w:rsidR="00FB7EC7">
        <w:rPr>
          <w:lang w:val="en-US"/>
        </w:rPr>
        <w:t xml:space="preserve"> this </w:t>
      </w:r>
      <w:r w:rsidR="00D76738">
        <w:rPr>
          <w:lang w:val="en-US"/>
        </w:rPr>
        <w:t xml:space="preserve">idea </w:t>
      </w:r>
      <w:r w:rsidR="00FB7EC7">
        <w:rPr>
          <w:lang w:val="en-US"/>
        </w:rPr>
        <w:t xml:space="preserve">and </w:t>
      </w:r>
      <w:r w:rsidR="00C439F6">
        <w:rPr>
          <w:lang w:val="en-US"/>
        </w:rPr>
        <w:t xml:space="preserve">argues that participants are aware of the </w:t>
      </w:r>
      <w:r w:rsidR="008B3376">
        <w:rPr>
          <w:lang w:val="en-US"/>
        </w:rPr>
        <w:t xml:space="preserve">prime’s </w:t>
      </w:r>
      <w:r w:rsidR="00C439F6">
        <w:rPr>
          <w:lang w:val="en-US"/>
        </w:rPr>
        <w:t xml:space="preserve">influence </w:t>
      </w:r>
      <w:r w:rsidR="00383F63">
        <w:rPr>
          <w:lang w:val="en-US"/>
        </w:rPr>
        <w:t>on</w:t>
      </w:r>
      <w:r w:rsidR="008B3376">
        <w:rPr>
          <w:lang w:val="en-US"/>
        </w:rPr>
        <w:t xml:space="preserve"> their </w:t>
      </w:r>
      <w:r w:rsidR="001D597F">
        <w:rPr>
          <w:lang w:val="en-US"/>
        </w:rPr>
        <w:t>evaluations</w:t>
      </w:r>
      <w:r w:rsidR="00C439F6">
        <w:rPr>
          <w:lang w:val="en-US"/>
        </w:rPr>
        <w:t xml:space="preserve">, and exert intentional control over their behavior in order to respond in-line with </w:t>
      </w:r>
      <w:r w:rsidR="008B3376">
        <w:rPr>
          <w:lang w:val="en-US"/>
        </w:rPr>
        <w:t xml:space="preserve">those </w:t>
      </w:r>
      <w:r w:rsidR="00C439F6">
        <w:rPr>
          <w:lang w:val="en-US"/>
        </w:rPr>
        <w:t>primes (</w:t>
      </w:r>
      <w:r w:rsidR="00596C8A">
        <w:rPr>
          <w:lang w:val="en-US"/>
        </w:rPr>
        <w:t xml:space="preserve">e.g., </w:t>
      </w:r>
      <w:r w:rsidR="00C439F6">
        <w:rPr>
          <w:lang w:val="en-US"/>
        </w:rPr>
        <w:t xml:space="preserve">Bar-Anan &amp; Nosek, 2012; Mann et al., 2019). </w:t>
      </w:r>
      <w:r w:rsidR="004E1609">
        <w:rPr>
          <w:lang w:val="en-US"/>
        </w:rPr>
        <w:t>In what follows we briefly consider research which has examined the issues of awareness and intention of AMP effects.</w:t>
      </w:r>
    </w:p>
    <w:p w14:paraId="1D93402B" w14:textId="07BC9611" w:rsidR="00E45837" w:rsidRPr="00E45837" w:rsidRDefault="00AD11B0" w:rsidP="00B3311A">
      <w:pPr>
        <w:pStyle w:val="Heading3"/>
        <w:rPr>
          <w:lang w:val="en-US"/>
        </w:rPr>
      </w:pPr>
      <w:r w:rsidRPr="00E45837">
        <w:rPr>
          <w:lang w:val="en-US"/>
        </w:rPr>
        <w:t>Intentionality in the AMP</w:t>
      </w:r>
    </w:p>
    <w:p w14:paraId="016FEAFC" w14:textId="2D05C4E6" w:rsidR="00D317AB" w:rsidRDefault="0083541A" w:rsidP="007159FA">
      <w:pPr>
        <w:pStyle w:val="Normal1"/>
        <w:ind w:firstLine="720"/>
        <w:rPr>
          <w:lang w:val="en-US"/>
        </w:rPr>
      </w:pPr>
      <w:r>
        <w:rPr>
          <w:lang w:val="en-US"/>
        </w:rPr>
        <w:t xml:space="preserve">The idea </w:t>
      </w:r>
      <w:r w:rsidR="00D317AB">
        <w:rPr>
          <w:lang w:val="en-US"/>
        </w:rPr>
        <w:t xml:space="preserve">that participants intentionally rely on the prime when evaluating the target can be </w:t>
      </w:r>
      <w:r>
        <w:rPr>
          <w:lang w:val="en-US"/>
        </w:rPr>
        <w:t xml:space="preserve">argued on the basis of several </w:t>
      </w:r>
      <w:r w:rsidR="00D317AB">
        <w:rPr>
          <w:lang w:val="en-US"/>
        </w:rPr>
        <w:t xml:space="preserve">studies. For instance, </w:t>
      </w:r>
      <w:r w:rsidR="00E13EC9" w:rsidRPr="002622F5">
        <w:rPr>
          <w:lang w:val="en-US"/>
        </w:rPr>
        <w:t xml:space="preserve">Bar-Anan and Nosek (2012) </w:t>
      </w:r>
      <w:r w:rsidR="00E13EC9">
        <w:rPr>
          <w:lang w:val="en-US"/>
        </w:rPr>
        <w:t xml:space="preserve">asked </w:t>
      </w:r>
      <w:r w:rsidR="00E13EC9" w:rsidRPr="002622F5">
        <w:rPr>
          <w:lang w:val="en-US"/>
        </w:rPr>
        <w:lastRenderedPageBreak/>
        <w:t xml:space="preserve">participants </w:t>
      </w:r>
      <w:r w:rsidR="00E13EC9">
        <w:rPr>
          <w:lang w:val="en-US"/>
        </w:rPr>
        <w:t xml:space="preserve">to </w:t>
      </w:r>
      <w:r w:rsidR="00051985">
        <w:rPr>
          <w:lang w:val="en-US"/>
        </w:rPr>
        <w:t xml:space="preserve">first </w:t>
      </w:r>
      <w:r w:rsidR="00E13EC9" w:rsidRPr="002622F5">
        <w:rPr>
          <w:lang w:val="en-US"/>
        </w:rPr>
        <w:t xml:space="preserve">complete an AMP and </w:t>
      </w:r>
      <w:r w:rsidR="00D317AB">
        <w:rPr>
          <w:lang w:val="en-US"/>
        </w:rPr>
        <w:t xml:space="preserve">then </w:t>
      </w:r>
      <w:r w:rsidR="00B61665">
        <w:rPr>
          <w:lang w:val="en-US"/>
        </w:rPr>
        <w:t xml:space="preserve">retrospectively </w:t>
      </w:r>
      <w:r w:rsidR="00E13EC9" w:rsidRPr="002622F5">
        <w:rPr>
          <w:lang w:val="en-US"/>
        </w:rPr>
        <w:t xml:space="preserve">indicate if they had intentionally based their evaluations on the prime rather </w:t>
      </w:r>
      <w:r w:rsidR="004E1609">
        <w:rPr>
          <w:lang w:val="en-US"/>
        </w:rPr>
        <w:t xml:space="preserve">the </w:t>
      </w:r>
      <w:r w:rsidR="00E13EC9" w:rsidRPr="002622F5">
        <w:rPr>
          <w:lang w:val="en-US"/>
        </w:rPr>
        <w:t>target</w:t>
      </w:r>
      <w:r w:rsidR="00E13EC9">
        <w:rPr>
          <w:lang w:val="en-US"/>
        </w:rPr>
        <w:t xml:space="preserve">. </w:t>
      </w:r>
      <w:r w:rsidR="00B61665" w:rsidRPr="00B61665">
        <w:rPr>
          <w:lang w:val="en-US"/>
        </w:rPr>
        <w:t>They found that AMP effects were moderated by those who retrospectively reported intentionally rating the primes</w:t>
      </w:r>
      <w:r w:rsidR="00E13EC9">
        <w:rPr>
          <w:lang w:val="en-US"/>
        </w:rPr>
        <w:t xml:space="preserve">. </w:t>
      </w:r>
      <w:r w:rsidR="007159FA">
        <w:rPr>
          <w:lang w:val="en-US"/>
        </w:rPr>
        <w:t>Across a series of studies</w:t>
      </w:r>
      <w:r w:rsidR="00D317AB">
        <w:rPr>
          <w:lang w:val="en-US"/>
        </w:rPr>
        <w:t xml:space="preserve">, Weil and colleagues (2017) </w:t>
      </w:r>
      <w:r w:rsidR="007159FA">
        <w:rPr>
          <w:lang w:val="en-US"/>
        </w:rPr>
        <w:t xml:space="preserve">exposed </w:t>
      </w:r>
      <w:r w:rsidR="00D317AB">
        <w:rPr>
          <w:lang w:val="en-US"/>
        </w:rPr>
        <w:t xml:space="preserve">participants </w:t>
      </w:r>
      <w:r w:rsidR="007159FA">
        <w:rPr>
          <w:lang w:val="en-US"/>
        </w:rPr>
        <w:t xml:space="preserve">to either a bogus </w:t>
      </w:r>
      <w:r w:rsidR="00D317AB">
        <w:rPr>
          <w:lang w:val="en-US"/>
        </w:rPr>
        <w:t xml:space="preserve">subliminal </w:t>
      </w:r>
      <w:r w:rsidR="007159FA">
        <w:rPr>
          <w:lang w:val="en-US"/>
        </w:rPr>
        <w:t xml:space="preserve">presentation task that falsely claimed to show </w:t>
      </w:r>
      <w:r w:rsidR="00CE019B">
        <w:rPr>
          <w:lang w:val="en-US"/>
        </w:rPr>
        <w:t xml:space="preserve">certain </w:t>
      </w:r>
      <w:r w:rsidR="00D317AB">
        <w:rPr>
          <w:lang w:val="en-US"/>
        </w:rPr>
        <w:t>targets (Chinese ideographs)</w:t>
      </w:r>
      <w:r w:rsidR="007159FA">
        <w:rPr>
          <w:lang w:val="en-US"/>
        </w:rPr>
        <w:t>,</w:t>
      </w:r>
      <w:r w:rsidR="007159FA" w:rsidRPr="007159FA">
        <w:rPr>
          <w:lang w:val="en-US"/>
        </w:rPr>
        <w:t xml:space="preserve"> </w:t>
      </w:r>
      <w:r w:rsidR="007159FA">
        <w:rPr>
          <w:lang w:val="en-US"/>
        </w:rPr>
        <w:t>or a genuine supraliminal presentation task</w:t>
      </w:r>
      <w:r w:rsidR="00D317AB">
        <w:rPr>
          <w:lang w:val="en-US"/>
        </w:rPr>
        <w:t xml:space="preserve"> </w:t>
      </w:r>
      <w:r w:rsidR="007159FA">
        <w:rPr>
          <w:lang w:val="en-US"/>
        </w:rPr>
        <w:t xml:space="preserve">that actually did so. Thereafter they </w:t>
      </w:r>
      <w:r w:rsidR="00D317AB">
        <w:rPr>
          <w:lang w:val="en-US"/>
        </w:rPr>
        <w:t>complete</w:t>
      </w:r>
      <w:r w:rsidR="007159FA">
        <w:rPr>
          <w:lang w:val="en-US"/>
        </w:rPr>
        <w:t>d</w:t>
      </w:r>
      <w:r w:rsidR="00D317AB">
        <w:rPr>
          <w:lang w:val="en-US"/>
        </w:rPr>
        <w:t xml:space="preserve"> an AMP</w:t>
      </w:r>
      <w:r w:rsidR="007159FA">
        <w:rPr>
          <w:lang w:val="en-US"/>
        </w:rPr>
        <w:t>.</w:t>
      </w:r>
      <w:r w:rsidR="00CE019B">
        <w:rPr>
          <w:lang w:val="en-US"/>
        </w:rPr>
        <w:t xml:space="preserve"> </w:t>
      </w:r>
      <w:r w:rsidR="007159FA">
        <w:rPr>
          <w:lang w:val="en-US"/>
        </w:rPr>
        <w:t>H</w:t>
      </w:r>
      <w:r w:rsidR="00CE019B">
        <w:rPr>
          <w:lang w:val="en-US"/>
        </w:rPr>
        <w:t xml:space="preserve">alf of the </w:t>
      </w:r>
      <w:r w:rsidR="007159FA">
        <w:rPr>
          <w:lang w:val="en-US"/>
        </w:rPr>
        <w:t xml:space="preserve">sample </w:t>
      </w:r>
      <w:r w:rsidR="00CE019B">
        <w:rPr>
          <w:lang w:val="en-US"/>
        </w:rPr>
        <w:t xml:space="preserve">were told to evaluate the </w:t>
      </w:r>
      <w:r w:rsidR="007159FA">
        <w:rPr>
          <w:lang w:val="en-US"/>
        </w:rPr>
        <w:t xml:space="preserve">valence of the </w:t>
      </w:r>
      <w:r w:rsidR="00CE019B">
        <w:rPr>
          <w:lang w:val="en-US"/>
        </w:rPr>
        <w:t xml:space="preserve">targets whereas the other half were asked to evaluate them </w:t>
      </w:r>
      <w:r w:rsidR="007159FA">
        <w:rPr>
          <w:lang w:val="en-US"/>
        </w:rPr>
        <w:t xml:space="preserve">in terms of </w:t>
      </w:r>
      <w:r w:rsidR="00CE019B">
        <w:rPr>
          <w:lang w:val="en-US"/>
        </w:rPr>
        <w:t xml:space="preserve">their familiarity. Once the AMP was complete participants </w:t>
      </w:r>
      <w:r w:rsidR="007159FA">
        <w:rPr>
          <w:lang w:val="en-US"/>
        </w:rPr>
        <w:t xml:space="preserve">completed </w:t>
      </w:r>
      <w:r w:rsidR="00CE019B">
        <w:rPr>
          <w:lang w:val="en-US"/>
        </w:rPr>
        <w:t>similar post-hoc intention question</w:t>
      </w:r>
      <w:r w:rsidR="007159FA">
        <w:rPr>
          <w:lang w:val="en-US"/>
        </w:rPr>
        <w:t>s</w:t>
      </w:r>
      <w:r w:rsidR="00CE019B">
        <w:rPr>
          <w:lang w:val="en-US"/>
        </w:rPr>
        <w:t xml:space="preserve"> as </w:t>
      </w:r>
      <w:r w:rsidR="007159FA">
        <w:rPr>
          <w:lang w:val="en-US"/>
        </w:rPr>
        <w:t xml:space="preserve">in </w:t>
      </w:r>
      <w:r w:rsidR="00CE019B">
        <w:rPr>
          <w:lang w:val="en-US"/>
        </w:rPr>
        <w:t xml:space="preserve">Bar-Anan and Nosek (2012). </w:t>
      </w:r>
      <w:r w:rsidR="006D6DDD">
        <w:t>Replicating Bar-Anan and Nosek (2012), AMP scores were positively correlated with intention ratings in the valence-judgment condition (but not in the familiarity condition)</w:t>
      </w:r>
      <w:r w:rsidR="00397FFC">
        <w:t xml:space="preserve"> (</w:t>
      </w:r>
      <w:r w:rsidR="0083758B">
        <w:t xml:space="preserve">also see </w:t>
      </w:r>
      <w:r w:rsidR="00397FFC">
        <w:t>Mann et al.,</w:t>
      </w:r>
      <w:r w:rsidR="001F0A27">
        <w:t xml:space="preserve"> </w:t>
      </w:r>
      <w:r w:rsidR="00397FFC">
        <w:t>201</w:t>
      </w:r>
      <w:r w:rsidR="001F0A27">
        <w:t>9,</w:t>
      </w:r>
      <w:r w:rsidR="0083758B">
        <w:t xml:space="preserve"> for additional evidence on the role of intentionality in AMP effects</w:t>
      </w:r>
      <w:r w:rsidR="00397FFC">
        <w:t>)</w:t>
      </w:r>
      <w:r w:rsidR="006D6DDD">
        <w:t>.</w:t>
      </w:r>
      <w:r w:rsidR="007159FA">
        <w:t xml:space="preserve"> </w:t>
      </w:r>
      <w:r w:rsidR="007159FA">
        <w:rPr>
          <w:rStyle w:val="FootnoteReference"/>
        </w:rPr>
        <w:footnoteReference w:id="3"/>
      </w:r>
    </w:p>
    <w:p w14:paraId="684E8D81" w14:textId="143233EB" w:rsidR="00541533" w:rsidRDefault="00E13EC9" w:rsidP="000E0E4F">
      <w:pPr>
        <w:pStyle w:val="Normal1"/>
        <w:ind w:firstLine="720"/>
        <w:rPr>
          <w:lang w:val="en-US"/>
        </w:rPr>
      </w:pPr>
      <w:r w:rsidRPr="002622F5">
        <w:rPr>
          <w:lang w:val="en-US"/>
        </w:rPr>
        <w:t xml:space="preserve">Proponents of the implicit account </w:t>
      </w:r>
      <w:r w:rsidR="004E1609">
        <w:rPr>
          <w:lang w:val="en-US"/>
        </w:rPr>
        <w:t xml:space="preserve">conducted </w:t>
      </w:r>
      <w:r w:rsidR="00AD11B0">
        <w:rPr>
          <w:lang w:val="en-US"/>
        </w:rPr>
        <w:t xml:space="preserve">several </w:t>
      </w:r>
      <w:r w:rsidRPr="002622F5">
        <w:rPr>
          <w:lang w:val="en-US"/>
        </w:rPr>
        <w:t xml:space="preserve">experiments </w:t>
      </w:r>
      <w:r w:rsidR="004E1609">
        <w:rPr>
          <w:lang w:val="en-US"/>
        </w:rPr>
        <w:t xml:space="preserve">which </w:t>
      </w:r>
      <w:r w:rsidR="00AD11B0">
        <w:rPr>
          <w:lang w:val="en-US"/>
        </w:rPr>
        <w:t>rejected</w:t>
      </w:r>
      <w:r w:rsidR="00C439F6">
        <w:rPr>
          <w:lang w:val="en-US"/>
        </w:rPr>
        <w:t xml:space="preserve"> these claims. For instance, </w:t>
      </w:r>
      <w:r w:rsidRPr="002622F5">
        <w:rPr>
          <w:lang w:val="en-US"/>
        </w:rPr>
        <w:t xml:space="preserve">Payne </w:t>
      </w:r>
      <w:r w:rsidR="00C439F6">
        <w:rPr>
          <w:lang w:val="en-US"/>
        </w:rPr>
        <w:t>and colleagues (</w:t>
      </w:r>
      <w:r w:rsidRPr="002622F5">
        <w:rPr>
          <w:lang w:val="en-US"/>
        </w:rPr>
        <w:t>2013)</w:t>
      </w:r>
      <w:r w:rsidR="00C439F6">
        <w:rPr>
          <w:lang w:val="en-US"/>
        </w:rPr>
        <w:t xml:space="preserve"> </w:t>
      </w:r>
      <w:r w:rsidR="00652294">
        <w:rPr>
          <w:lang w:val="en-US"/>
        </w:rPr>
        <w:t xml:space="preserve">found </w:t>
      </w:r>
      <w:r w:rsidRPr="002622F5">
        <w:rPr>
          <w:lang w:val="en-US"/>
        </w:rPr>
        <w:t xml:space="preserve">that the relationship between intentionality ratings and AMP effects </w:t>
      </w:r>
      <w:r w:rsidR="00BC33D3">
        <w:rPr>
          <w:lang w:val="en-US"/>
        </w:rPr>
        <w:t xml:space="preserve">was </w:t>
      </w:r>
      <w:r w:rsidR="000B1A8B">
        <w:rPr>
          <w:lang w:val="en-US"/>
        </w:rPr>
        <w:t xml:space="preserve">similar </w:t>
      </w:r>
      <w:r w:rsidRPr="002622F5">
        <w:rPr>
          <w:lang w:val="en-US"/>
        </w:rPr>
        <w:t xml:space="preserve">when people </w:t>
      </w:r>
      <w:r w:rsidR="00BC33D3">
        <w:rPr>
          <w:lang w:val="en-US"/>
        </w:rPr>
        <w:t xml:space="preserve">had </w:t>
      </w:r>
      <w:r w:rsidRPr="002622F5">
        <w:rPr>
          <w:lang w:val="en-US"/>
        </w:rPr>
        <w:t xml:space="preserve">to indicate if they </w:t>
      </w:r>
      <w:r w:rsidR="00652294">
        <w:rPr>
          <w:lang w:val="en-US"/>
        </w:rPr>
        <w:t xml:space="preserve">were </w:t>
      </w:r>
      <w:r w:rsidR="000B1A8B" w:rsidRPr="000B1A8B">
        <w:rPr>
          <w:lang w:val="en-US"/>
        </w:rPr>
        <w:t xml:space="preserve">intentionally or </w:t>
      </w:r>
      <w:r w:rsidRPr="000E0E4F">
        <w:rPr>
          <w:lang w:val="en-US"/>
        </w:rPr>
        <w:t>unintentionally</w:t>
      </w:r>
      <w:r w:rsidRPr="002622F5">
        <w:rPr>
          <w:lang w:val="en-US"/>
        </w:rPr>
        <w:t xml:space="preserve"> influenced by the prime. </w:t>
      </w:r>
      <w:r w:rsidR="00193F4C">
        <w:rPr>
          <w:lang w:val="en-US"/>
        </w:rPr>
        <w:t>Drawing on this finding the</w:t>
      </w:r>
      <w:r w:rsidR="00BC33D3">
        <w:rPr>
          <w:lang w:val="en-US"/>
        </w:rPr>
        <w:t>y</w:t>
      </w:r>
      <w:r w:rsidR="00193F4C">
        <w:rPr>
          <w:lang w:val="en-US"/>
        </w:rPr>
        <w:t xml:space="preserve"> claimed </w:t>
      </w:r>
      <w:r w:rsidRPr="002622F5">
        <w:rPr>
          <w:lang w:val="en-US"/>
        </w:rPr>
        <w:t xml:space="preserve">that people may be able to identify </w:t>
      </w:r>
      <w:r w:rsidRPr="002622F5">
        <w:rPr>
          <w:i/>
          <w:lang w:val="en-US"/>
        </w:rPr>
        <w:t xml:space="preserve">that </w:t>
      </w:r>
      <w:r w:rsidR="000B1A8B">
        <w:rPr>
          <w:lang w:val="en-US"/>
        </w:rPr>
        <w:t xml:space="preserve">they acted in a particular </w:t>
      </w:r>
      <w:r w:rsidR="007A47FD">
        <w:rPr>
          <w:lang w:val="en-US"/>
        </w:rPr>
        <w:t>way,</w:t>
      </w:r>
      <w:r w:rsidRPr="002622F5">
        <w:rPr>
          <w:lang w:val="en-US"/>
        </w:rPr>
        <w:t xml:space="preserve"> but they are unable to say </w:t>
      </w:r>
      <w:r w:rsidRPr="002622F5">
        <w:rPr>
          <w:i/>
          <w:lang w:val="en-US"/>
        </w:rPr>
        <w:t xml:space="preserve">why </w:t>
      </w:r>
      <w:r w:rsidRPr="002622F5">
        <w:rPr>
          <w:lang w:val="en-US"/>
        </w:rPr>
        <w:t xml:space="preserve">they acted in this way. </w:t>
      </w:r>
      <w:r w:rsidR="000B1A8B">
        <w:rPr>
          <w:lang w:val="en-US"/>
        </w:rPr>
        <w:t>In a second experiment</w:t>
      </w:r>
      <w:r w:rsidRPr="002622F5">
        <w:rPr>
          <w:lang w:val="en-US"/>
        </w:rPr>
        <w:t xml:space="preserve">, participants </w:t>
      </w:r>
      <w:r w:rsidR="00652294">
        <w:rPr>
          <w:lang w:val="en-US"/>
        </w:rPr>
        <w:t xml:space="preserve">were asked </w:t>
      </w:r>
      <w:r w:rsidRPr="002622F5">
        <w:rPr>
          <w:lang w:val="en-US"/>
        </w:rPr>
        <w:t xml:space="preserve">to complete the AMP twice: once where they had to evaluate the target </w:t>
      </w:r>
      <w:r w:rsidR="00811047">
        <w:rPr>
          <w:lang w:val="en-US"/>
        </w:rPr>
        <w:t xml:space="preserve">instead of prime (standard </w:t>
      </w:r>
      <w:r w:rsidR="008F229B">
        <w:rPr>
          <w:lang w:val="en-US"/>
        </w:rPr>
        <w:t xml:space="preserve">‘unintentional’ </w:t>
      </w:r>
      <w:r w:rsidR="00811047">
        <w:rPr>
          <w:lang w:val="en-US"/>
        </w:rPr>
        <w:t xml:space="preserve">AMP) </w:t>
      </w:r>
      <w:r w:rsidRPr="002622F5">
        <w:rPr>
          <w:lang w:val="en-US"/>
        </w:rPr>
        <w:t xml:space="preserve">and once where they had to </w:t>
      </w:r>
      <w:r w:rsidR="00193F4C">
        <w:rPr>
          <w:lang w:val="en-US"/>
        </w:rPr>
        <w:t xml:space="preserve">evaluate </w:t>
      </w:r>
      <w:r w:rsidRPr="002622F5">
        <w:rPr>
          <w:lang w:val="en-US"/>
        </w:rPr>
        <w:t>the prime instead of the target</w:t>
      </w:r>
      <w:r w:rsidR="00811047">
        <w:rPr>
          <w:lang w:val="en-US"/>
        </w:rPr>
        <w:t xml:space="preserve"> (</w:t>
      </w:r>
      <w:r w:rsidR="00652294">
        <w:rPr>
          <w:lang w:val="en-US"/>
        </w:rPr>
        <w:t>an ‘</w:t>
      </w:r>
      <w:r w:rsidR="00811047">
        <w:rPr>
          <w:lang w:val="en-US"/>
        </w:rPr>
        <w:t>intention</w:t>
      </w:r>
      <w:r w:rsidR="00051985">
        <w:rPr>
          <w:lang w:val="en-US"/>
        </w:rPr>
        <w:t>al</w:t>
      </w:r>
      <w:r w:rsidR="00652294">
        <w:rPr>
          <w:lang w:val="en-US"/>
        </w:rPr>
        <w:t>’</w:t>
      </w:r>
      <w:r w:rsidR="00811047">
        <w:rPr>
          <w:lang w:val="en-US"/>
        </w:rPr>
        <w:t xml:space="preserve"> AMP)</w:t>
      </w:r>
      <w:r w:rsidR="000F0765">
        <w:rPr>
          <w:lang w:val="en-US"/>
        </w:rPr>
        <w:t xml:space="preserve">. </w:t>
      </w:r>
      <w:r w:rsidR="001F6498">
        <w:rPr>
          <w:rStyle w:val="FootnoteReference"/>
          <w:lang w:val="en-US"/>
        </w:rPr>
        <w:footnoteReference w:id="4"/>
      </w:r>
      <w:r w:rsidRPr="002622F5">
        <w:rPr>
          <w:lang w:val="en-US"/>
        </w:rPr>
        <w:t xml:space="preserve"> </w:t>
      </w:r>
      <w:r w:rsidR="00193F4C">
        <w:rPr>
          <w:lang w:val="en-US"/>
        </w:rPr>
        <w:t xml:space="preserve">The authors </w:t>
      </w:r>
      <w:r w:rsidR="000B1A8B">
        <w:rPr>
          <w:lang w:val="en-US"/>
        </w:rPr>
        <w:t xml:space="preserve">found </w:t>
      </w:r>
      <w:r w:rsidRPr="002622F5">
        <w:rPr>
          <w:lang w:val="en-US"/>
        </w:rPr>
        <w:t xml:space="preserve">that the relationship between </w:t>
      </w:r>
      <w:r w:rsidR="00811047">
        <w:rPr>
          <w:lang w:val="en-US"/>
        </w:rPr>
        <w:t xml:space="preserve">standard </w:t>
      </w:r>
      <w:r w:rsidRPr="002622F5">
        <w:rPr>
          <w:lang w:val="en-US"/>
        </w:rPr>
        <w:t xml:space="preserve">AMP and </w:t>
      </w:r>
      <w:r w:rsidR="007A47FD">
        <w:rPr>
          <w:lang w:val="en-US"/>
        </w:rPr>
        <w:t xml:space="preserve">personality </w:t>
      </w:r>
      <w:r w:rsidR="007A47FD">
        <w:rPr>
          <w:lang w:val="en-US"/>
        </w:rPr>
        <w:lastRenderedPageBreak/>
        <w:t>judgements of a Black person</w:t>
      </w:r>
      <w:r w:rsidRPr="002622F5">
        <w:rPr>
          <w:lang w:val="en-US"/>
        </w:rPr>
        <w:t xml:space="preserve"> </w:t>
      </w:r>
      <w:r w:rsidR="000B1A8B">
        <w:rPr>
          <w:lang w:val="en-US"/>
        </w:rPr>
        <w:t>w</w:t>
      </w:r>
      <w:r w:rsidR="007A47FD">
        <w:rPr>
          <w:lang w:val="en-US"/>
        </w:rPr>
        <w:t>ere</w:t>
      </w:r>
      <w:r w:rsidR="000B1A8B">
        <w:rPr>
          <w:lang w:val="en-US"/>
        </w:rPr>
        <w:t xml:space="preserve"> different</w:t>
      </w:r>
      <w:r w:rsidRPr="002622F5">
        <w:rPr>
          <w:lang w:val="en-US"/>
        </w:rPr>
        <w:t xml:space="preserve"> </w:t>
      </w:r>
      <w:r w:rsidR="000B1A8B">
        <w:rPr>
          <w:lang w:val="en-US"/>
        </w:rPr>
        <w:t xml:space="preserve">to </w:t>
      </w:r>
      <w:r w:rsidRPr="002622F5">
        <w:rPr>
          <w:lang w:val="en-US"/>
        </w:rPr>
        <w:t xml:space="preserve">the relationship between </w:t>
      </w:r>
      <w:r w:rsidR="00051985">
        <w:rPr>
          <w:lang w:val="en-US"/>
        </w:rPr>
        <w:t xml:space="preserve">the </w:t>
      </w:r>
      <w:r w:rsidRPr="002622F5">
        <w:rPr>
          <w:lang w:val="en-US"/>
        </w:rPr>
        <w:t xml:space="preserve">intentional AMP and </w:t>
      </w:r>
      <w:r w:rsidR="007A47FD">
        <w:rPr>
          <w:lang w:val="en-US"/>
        </w:rPr>
        <w:t>that same personality judgement</w:t>
      </w:r>
      <w:r w:rsidR="00193F4C">
        <w:rPr>
          <w:lang w:val="en-US"/>
        </w:rPr>
        <w:t>.</w:t>
      </w:r>
      <w:r w:rsidR="000B1A8B">
        <w:rPr>
          <w:lang w:val="en-US"/>
        </w:rPr>
        <w:t xml:space="preserve"> </w:t>
      </w:r>
      <w:r w:rsidR="00017BAB">
        <w:rPr>
          <w:lang w:val="en-US"/>
        </w:rPr>
        <w:t xml:space="preserve">These </w:t>
      </w:r>
      <w:r w:rsidR="004E1609">
        <w:rPr>
          <w:lang w:val="en-US"/>
        </w:rPr>
        <w:t xml:space="preserve">results </w:t>
      </w:r>
      <w:r w:rsidR="00AD11B0">
        <w:rPr>
          <w:lang w:val="en-US"/>
        </w:rPr>
        <w:t xml:space="preserve">and others (e.g., Gawronski &amp; Ye, </w:t>
      </w:r>
      <w:r w:rsidR="00A82A15">
        <w:rPr>
          <w:lang w:val="en-US"/>
        </w:rPr>
        <w:t>2014</w:t>
      </w:r>
      <w:r w:rsidR="00AD11B0">
        <w:rPr>
          <w:lang w:val="en-US"/>
        </w:rPr>
        <w:t xml:space="preserve">) have been </w:t>
      </w:r>
      <w:r w:rsidR="00051985">
        <w:rPr>
          <w:lang w:val="en-US"/>
        </w:rPr>
        <w:t xml:space="preserve">advanced </w:t>
      </w:r>
      <w:r w:rsidR="00AD11B0">
        <w:rPr>
          <w:lang w:val="en-US"/>
        </w:rPr>
        <w:t xml:space="preserve">in </w:t>
      </w:r>
      <w:r w:rsidRPr="002622F5">
        <w:rPr>
          <w:lang w:val="en-US"/>
        </w:rPr>
        <w:t xml:space="preserve">support </w:t>
      </w:r>
      <w:r w:rsidR="00AD11B0">
        <w:rPr>
          <w:lang w:val="en-US"/>
        </w:rPr>
        <w:t xml:space="preserve">of </w:t>
      </w:r>
      <w:r w:rsidR="00051985">
        <w:rPr>
          <w:lang w:val="en-US"/>
        </w:rPr>
        <w:t xml:space="preserve">the idea that </w:t>
      </w:r>
      <w:r w:rsidRPr="002622F5">
        <w:rPr>
          <w:lang w:val="en-US"/>
        </w:rPr>
        <w:t xml:space="preserve">AMP effects </w:t>
      </w:r>
      <w:r w:rsidR="00051985">
        <w:rPr>
          <w:lang w:val="en-US"/>
        </w:rPr>
        <w:t xml:space="preserve">are </w:t>
      </w:r>
      <w:r w:rsidRPr="002622F5">
        <w:rPr>
          <w:lang w:val="en-US"/>
        </w:rPr>
        <w:t>unintentional</w:t>
      </w:r>
      <w:r w:rsidR="00C439F6">
        <w:rPr>
          <w:lang w:val="en-US"/>
        </w:rPr>
        <w:t xml:space="preserve"> in nature</w:t>
      </w:r>
      <w:r w:rsidR="00276EBF">
        <w:rPr>
          <w:lang w:val="en-US"/>
        </w:rPr>
        <w:t xml:space="preserve">. </w:t>
      </w:r>
    </w:p>
    <w:p w14:paraId="650C13FF" w14:textId="20E31E21" w:rsidR="007411B0" w:rsidRDefault="00276EBF" w:rsidP="000E0E4F">
      <w:pPr>
        <w:pStyle w:val="Normal1"/>
        <w:ind w:firstLine="720"/>
        <w:rPr>
          <w:lang w:val="en-US"/>
        </w:rPr>
      </w:pPr>
      <w:r>
        <w:rPr>
          <w:lang w:val="en-US"/>
        </w:rPr>
        <w:t>In short, a number of studies investigating intentionality within the AMP</w:t>
      </w:r>
      <w:r w:rsidR="00541533">
        <w:rPr>
          <w:lang w:val="en-US"/>
        </w:rPr>
        <w:t xml:space="preserve"> have been carried out</w:t>
      </w:r>
      <w:r>
        <w:rPr>
          <w:lang w:val="en-US"/>
        </w:rPr>
        <w:t xml:space="preserve"> and </w:t>
      </w:r>
      <w:r w:rsidR="00886FED">
        <w:rPr>
          <w:lang w:val="en-US"/>
        </w:rPr>
        <w:t xml:space="preserve">debates continues as to whether </w:t>
      </w:r>
      <w:r>
        <w:rPr>
          <w:lang w:val="en-US"/>
        </w:rPr>
        <w:t>AMP effects qualify as unintentional</w:t>
      </w:r>
      <w:r w:rsidR="00541533">
        <w:rPr>
          <w:lang w:val="en-US"/>
        </w:rPr>
        <w:t xml:space="preserve"> in nature</w:t>
      </w:r>
      <w:r>
        <w:rPr>
          <w:lang w:val="en-US"/>
        </w:rPr>
        <w:t>.</w:t>
      </w:r>
    </w:p>
    <w:p w14:paraId="5111584A" w14:textId="77777777" w:rsidR="00E45837" w:rsidRPr="00E45837" w:rsidRDefault="00AD11B0" w:rsidP="00B3311A">
      <w:pPr>
        <w:pStyle w:val="Heading3"/>
        <w:rPr>
          <w:lang w:val="en-US"/>
        </w:rPr>
      </w:pPr>
      <w:r w:rsidRPr="00E45837">
        <w:rPr>
          <w:lang w:val="en-US"/>
        </w:rPr>
        <w:t>Awareness in the AMP</w:t>
      </w:r>
    </w:p>
    <w:p w14:paraId="764F9CF2" w14:textId="61AD87EB" w:rsidR="00886FED" w:rsidRDefault="006F251E" w:rsidP="00B61665">
      <w:pPr>
        <w:pStyle w:val="Normal1"/>
        <w:ind w:firstLine="720"/>
        <w:rPr>
          <w:lang w:val="en-US"/>
        </w:rPr>
      </w:pPr>
      <w:r>
        <w:rPr>
          <w:lang w:val="en-US"/>
        </w:rPr>
        <w:t>T</w:t>
      </w:r>
      <w:r w:rsidR="00276EBF">
        <w:rPr>
          <w:lang w:val="en-US"/>
        </w:rPr>
        <w:t>he implicit and explicit accounts</w:t>
      </w:r>
      <w:r>
        <w:rPr>
          <w:lang w:val="en-US"/>
        </w:rPr>
        <w:t xml:space="preserve"> also differ in </w:t>
      </w:r>
      <w:r w:rsidR="00B61665">
        <w:rPr>
          <w:lang w:val="en-US"/>
        </w:rPr>
        <w:t xml:space="preserve">how </w:t>
      </w:r>
      <w:r>
        <w:rPr>
          <w:lang w:val="en-US"/>
        </w:rPr>
        <w:t xml:space="preserve">awareness </w:t>
      </w:r>
      <w:r w:rsidR="00B61665">
        <w:rPr>
          <w:lang w:val="en-US"/>
        </w:rPr>
        <w:t xml:space="preserve">and </w:t>
      </w:r>
      <w:r>
        <w:rPr>
          <w:lang w:val="en-US"/>
        </w:rPr>
        <w:t>AMP effects</w:t>
      </w:r>
      <w:r w:rsidR="00B61665">
        <w:rPr>
          <w:lang w:val="en-US"/>
        </w:rPr>
        <w:t xml:space="preserve"> are thought to be related to one another. Although both acknowledge that people can be aware that the prime has influenced their response to the target, they differ in the causal vs. correlational role that awareness </w:t>
      </w:r>
      <w:r w:rsidR="00516030">
        <w:rPr>
          <w:lang w:val="en-US"/>
        </w:rPr>
        <w:t xml:space="preserve">is assumed to </w:t>
      </w:r>
      <w:r w:rsidR="00B61665">
        <w:rPr>
          <w:lang w:val="en-US"/>
        </w:rPr>
        <w:t>play.</w:t>
      </w:r>
      <w:r w:rsidR="00276EBF">
        <w:rPr>
          <w:lang w:val="en-US"/>
        </w:rPr>
        <w:t xml:space="preserve"> </w:t>
      </w:r>
      <w:r w:rsidR="00B61665">
        <w:rPr>
          <w:lang w:val="en-US"/>
        </w:rPr>
        <w:t>P</w:t>
      </w:r>
      <w:r w:rsidR="00276EBF">
        <w:rPr>
          <w:lang w:val="en-US"/>
        </w:rPr>
        <w:t xml:space="preserve">roponents of the implicit account </w:t>
      </w:r>
      <w:r w:rsidR="00516030">
        <w:rPr>
          <w:lang w:val="en-US"/>
        </w:rPr>
        <w:t xml:space="preserve">argue </w:t>
      </w:r>
      <w:r w:rsidR="00B61665">
        <w:rPr>
          <w:lang w:val="en-US"/>
        </w:rPr>
        <w:t xml:space="preserve">that awareness may be correlated with, but is not causally required to demonstrate, </w:t>
      </w:r>
      <w:r w:rsidR="00516030">
        <w:rPr>
          <w:lang w:val="en-US"/>
        </w:rPr>
        <w:t xml:space="preserve">AMP </w:t>
      </w:r>
      <w:r w:rsidR="00B61665">
        <w:rPr>
          <w:lang w:val="en-US"/>
        </w:rPr>
        <w:t>effects</w:t>
      </w:r>
      <w:r w:rsidR="00276EBF">
        <w:rPr>
          <w:lang w:val="en-US"/>
        </w:rPr>
        <w:t xml:space="preserve">, </w:t>
      </w:r>
      <w:r w:rsidR="00B61665">
        <w:rPr>
          <w:lang w:val="en-US"/>
        </w:rPr>
        <w:t xml:space="preserve">whereas </w:t>
      </w:r>
      <w:r w:rsidR="00276EBF">
        <w:rPr>
          <w:lang w:val="en-US"/>
        </w:rPr>
        <w:t xml:space="preserve">proponents of the explicit account </w:t>
      </w:r>
      <w:r>
        <w:rPr>
          <w:lang w:val="en-US"/>
        </w:rPr>
        <w:t>argue</w:t>
      </w:r>
      <w:r w:rsidR="00660D6F">
        <w:rPr>
          <w:lang w:val="en-US"/>
        </w:rPr>
        <w:t xml:space="preserve"> that participants are aware of the influence of the primes on their responses</w:t>
      </w:r>
      <w:r w:rsidR="00516030">
        <w:rPr>
          <w:lang w:val="en-US"/>
        </w:rPr>
        <w:t>, and that it is possible this awareness is causally related to those effects</w:t>
      </w:r>
      <w:r w:rsidR="00660D6F">
        <w:rPr>
          <w:lang w:val="en-US"/>
        </w:rPr>
        <w:t>.</w:t>
      </w:r>
    </w:p>
    <w:p w14:paraId="6E5AABB6" w14:textId="762B4A1B" w:rsidR="001E08C6" w:rsidRDefault="00516030" w:rsidP="001E08C6">
      <w:pPr>
        <w:pStyle w:val="Normal1"/>
        <w:ind w:firstLine="720"/>
        <w:rPr>
          <w:lang w:val="en-US"/>
        </w:rPr>
      </w:pPr>
      <w:r>
        <w:rPr>
          <w:lang w:val="en-US"/>
        </w:rPr>
        <w:t>Fo</w:t>
      </w:r>
      <w:r w:rsidR="00B54605">
        <w:rPr>
          <w:lang w:val="en-US"/>
        </w:rPr>
        <w:t xml:space="preserve">r instance, </w:t>
      </w:r>
      <w:r w:rsidR="00886FED">
        <w:rPr>
          <w:lang w:val="en-US"/>
        </w:rPr>
        <w:t xml:space="preserve">Bar-Anan and Nosek (2012) asked participants in a self-reported (post-hoc) manner if they were aware of the prime’s influence on their target evaluations. </w:t>
      </w:r>
      <w:r w:rsidR="00D74FF2">
        <w:rPr>
          <w:lang w:val="en-US"/>
        </w:rPr>
        <w:t xml:space="preserve">Across multiple studies they </w:t>
      </w:r>
      <w:r w:rsidR="001E08C6">
        <w:rPr>
          <w:lang w:val="en-US"/>
        </w:rPr>
        <w:t xml:space="preserve">found that </w:t>
      </w:r>
      <w:r w:rsidR="00D74FF2">
        <w:rPr>
          <w:lang w:val="en-US"/>
        </w:rPr>
        <w:t xml:space="preserve">post-hoc, </w:t>
      </w:r>
      <w:r w:rsidR="001E08C6">
        <w:rPr>
          <w:lang w:val="en-US"/>
        </w:rPr>
        <w:t xml:space="preserve">self-reported awareness predicted AMP effect sizes. </w:t>
      </w:r>
      <w:r w:rsidR="00D74FF2">
        <w:rPr>
          <w:lang w:val="en-US"/>
        </w:rPr>
        <w:t>That is, p</w:t>
      </w:r>
      <w:r w:rsidR="001E08C6">
        <w:rPr>
          <w:lang w:val="en-US"/>
        </w:rPr>
        <w:t>articipants who reported no priming effect produced AMP effects that were psychometrically poor (</w:t>
      </w:r>
      <w:r w:rsidR="001E08C6">
        <w:t>no significant split-half correlation and no relationship with any of the other attitude measures</w:t>
      </w:r>
      <w:r w:rsidR="001E08C6">
        <w:rPr>
          <w:lang w:val="en-US"/>
        </w:rPr>
        <w:t xml:space="preserve">) whereas those </w:t>
      </w:r>
      <w:r w:rsidR="001E08C6">
        <w:t xml:space="preserve">who reported </w:t>
      </w:r>
      <w:r w:rsidR="00D74FF2">
        <w:t xml:space="preserve">being aware </w:t>
      </w:r>
      <w:r w:rsidR="001E08C6">
        <w:t xml:space="preserve">that priming </w:t>
      </w:r>
      <w:r w:rsidR="00D74FF2">
        <w:t xml:space="preserve">had </w:t>
      </w:r>
      <w:r w:rsidR="001E08C6">
        <w:t>occurred showed stronger priming effects, split-half correlations, and relationships with other attitude measures.</w:t>
      </w:r>
    </w:p>
    <w:p w14:paraId="3ABF7FA9" w14:textId="5BF73C96" w:rsidR="00A61952" w:rsidRDefault="00AD11B0" w:rsidP="0047573A">
      <w:pPr>
        <w:pStyle w:val="Normal1"/>
        <w:ind w:firstLine="720"/>
        <w:rPr>
          <w:lang w:val="en-US"/>
        </w:rPr>
      </w:pPr>
      <w:r>
        <w:rPr>
          <w:lang w:val="en-US"/>
        </w:rPr>
        <w:t>Payne and colleagues (2013)</w:t>
      </w:r>
      <w:r w:rsidR="002638B0">
        <w:rPr>
          <w:lang w:val="en-US"/>
        </w:rPr>
        <w:t xml:space="preserve"> responded to the above work</w:t>
      </w:r>
      <w:r w:rsidR="00306656">
        <w:rPr>
          <w:lang w:val="en-US"/>
        </w:rPr>
        <w:t>.</w:t>
      </w:r>
      <w:r>
        <w:rPr>
          <w:lang w:val="en-US"/>
        </w:rPr>
        <w:t xml:space="preserve"> </w:t>
      </w:r>
      <w:r w:rsidR="002638B0">
        <w:rPr>
          <w:lang w:val="en-US"/>
        </w:rPr>
        <w:t xml:space="preserve">In one study (Experiment 3) they </w:t>
      </w:r>
      <w:r w:rsidRPr="002622F5">
        <w:rPr>
          <w:lang w:val="en-US"/>
        </w:rPr>
        <w:t>divided participants into two groups</w:t>
      </w:r>
      <w:r>
        <w:rPr>
          <w:lang w:val="en-US"/>
        </w:rPr>
        <w:t>: t</w:t>
      </w:r>
      <w:r w:rsidRPr="002622F5">
        <w:rPr>
          <w:lang w:val="en-US"/>
        </w:rPr>
        <w:t xml:space="preserve">he first completed a </w:t>
      </w:r>
      <w:r>
        <w:rPr>
          <w:lang w:val="en-US"/>
        </w:rPr>
        <w:t xml:space="preserve">standard </w:t>
      </w:r>
      <w:r w:rsidRPr="002622F5">
        <w:rPr>
          <w:lang w:val="en-US"/>
        </w:rPr>
        <w:t>AMP</w:t>
      </w:r>
      <w:r>
        <w:rPr>
          <w:lang w:val="en-US"/>
        </w:rPr>
        <w:t>,</w:t>
      </w:r>
      <w:r w:rsidRPr="002622F5">
        <w:rPr>
          <w:lang w:val="en-US"/>
        </w:rPr>
        <w:t xml:space="preserve"> whereas the second completed a </w:t>
      </w:r>
      <w:r>
        <w:rPr>
          <w:lang w:val="en-US"/>
        </w:rPr>
        <w:t xml:space="preserve">‘skip’ </w:t>
      </w:r>
      <w:r w:rsidRPr="002622F5">
        <w:rPr>
          <w:lang w:val="en-US"/>
        </w:rPr>
        <w:t>AMP</w:t>
      </w:r>
      <w:r>
        <w:rPr>
          <w:lang w:val="en-US"/>
        </w:rPr>
        <w:t xml:space="preserve">. During the latter AMP participants </w:t>
      </w:r>
      <w:r w:rsidR="00306656">
        <w:rPr>
          <w:lang w:val="en-US"/>
        </w:rPr>
        <w:t xml:space="preserve">were given the </w:t>
      </w:r>
      <w:r w:rsidR="007C17D4">
        <w:rPr>
          <w:lang w:val="en-US"/>
        </w:rPr>
        <w:t xml:space="preserve">option </w:t>
      </w:r>
      <w:r w:rsidR="00306656">
        <w:rPr>
          <w:lang w:val="en-US"/>
        </w:rPr>
        <w:t xml:space="preserve">to </w:t>
      </w:r>
      <w:r>
        <w:rPr>
          <w:lang w:val="en-US"/>
        </w:rPr>
        <w:lastRenderedPageBreak/>
        <w:t>respond in one of three ways</w:t>
      </w:r>
      <w:r w:rsidRPr="002622F5">
        <w:rPr>
          <w:lang w:val="en-US"/>
        </w:rPr>
        <w:t xml:space="preserve">: </w:t>
      </w:r>
      <w:r>
        <w:rPr>
          <w:lang w:val="en-US"/>
        </w:rPr>
        <w:t xml:space="preserve">they could either </w:t>
      </w:r>
      <w:r w:rsidRPr="002622F5">
        <w:rPr>
          <w:lang w:val="en-US"/>
        </w:rPr>
        <w:t xml:space="preserve">indicate that the target </w:t>
      </w:r>
      <w:r w:rsidR="00306656">
        <w:rPr>
          <w:lang w:val="en-US"/>
        </w:rPr>
        <w:t xml:space="preserve">stimulus </w:t>
      </w:r>
      <w:r w:rsidRPr="002622F5">
        <w:rPr>
          <w:lang w:val="en-US"/>
        </w:rPr>
        <w:t xml:space="preserve">was pleasant, unpleasant, or </w:t>
      </w:r>
      <w:r>
        <w:rPr>
          <w:lang w:val="en-US"/>
        </w:rPr>
        <w:t xml:space="preserve">choose to </w:t>
      </w:r>
      <w:r w:rsidRPr="002622F5">
        <w:rPr>
          <w:lang w:val="en-US"/>
        </w:rPr>
        <w:t>‘</w:t>
      </w:r>
      <w:r>
        <w:rPr>
          <w:lang w:val="en-US"/>
        </w:rPr>
        <w:t>skip</w:t>
      </w:r>
      <w:r w:rsidRPr="002622F5">
        <w:rPr>
          <w:lang w:val="en-US"/>
        </w:rPr>
        <w:t xml:space="preserve">’ </w:t>
      </w:r>
      <w:r w:rsidR="00306656">
        <w:rPr>
          <w:lang w:val="en-US"/>
        </w:rPr>
        <w:t xml:space="preserve">that </w:t>
      </w:r>
      <w:r w:rsidRPr="002622F5">
        <w:rPr>
          <w:lang w:val="en-US"/>
        </w:rPr>
        <w:t xml:space="preserve">trial </w:t>
      </w:r>
      <w:r>
        <w:rPr>
          <w:lang w:val="en-US"/>
        </w:rPr>
        <w:t xml:space="preserve">entirely </w:t>
      </w:r>
      <w:r w:rsidRPr="002622F5">
        <w:rPr>
          <w:lang w:val="en-US"/>
        </w:rPr>
        <w:t xml:space="preserve">if they felt that their evaluation would </w:t>
      </w:r>
      <w:r>
        <w:rPr>
          <w:lang w:val="en-US"/>
        </w:rPr>
        <w:t xml:space="preserve">have been </w:t>
      </w:r>
      <w:r w:rsidRPr="002622F5">
        <w:rPr>
          <w:lang w:val="en-US"/>
        </w:rPr>
        <w:t xml:space="preserve">influenced by the prime. The authors argued that if AMP effects </w:t>
      </w:r>
      <w:r>
        <w:rPr>
          <w:lang w:val="en-US"/>
        </w:rPr>
        <w:t xml:space="preserve">were due to responding on trials where participants were aware of the </w:t>
      </w:r>
      <w:r w:rsidR="00306656">
        <w:rPr>
          <w:lang w:val="en-US"/>
        </w:rPr>
        <w:t xml:space="preserve">prime’s </w:t>
      </w:r>
      <w:r>
        <w:rPr>
          <w:lang w:val="en-US"/>
        </w:rPr>
        <w:t xml:space="preserve">influence on their </w:t>
      </w:r>
      <w:r w:rsidR="001D597F">
        <w:rPr>
          <w:lang w:val="en-US"/>
        </w:rPr>
        <w:t>evaluations</w:t>
      </w:r>
      <w:r>
        <w:rPr>
          <w:lang w:val="en-US"/>
        </w:rPr>
        <w:t>,</w:t>
      </w:r>
      <w:r w:rsidRPr="002622F5">
        <w:rPr>
          <w:lang w:val="en-US"/>
        </w:rPr>
        <w:t xml:space="preserve"> then </w:t>
      </w:r>
      <w:r>
        <w:rPr>
          <w:lang w:val="en-US"/>
        </w:rPr>
        <w:t xml:space="preserve">removing such trials </w:t>
      </w:r>
      <w:r w:rsidRPr="002622F5">
        <w:rPr>
          <w:lang w:val="en-US"/>
        </w:rPr>
        <w:t xml:space="preserve">“should eliminate the priming effect” (p. 377). </w:t>
      </w:r>
      <w:r w:rsidR="00D57B75">
        <w:rPr>
          <w:lang w:val="en-US"/>
        </w:rPr>
        <w:t>W</w:t>
      </w:r>
      <w:r w:rsidR="004E1609">
        <w:rPr>
          <w:lang w:val="en-US"/>
        </w:rPr>
        <w:t xml:space="preserve">hen they compared </w:t>
      </w:r>
      <w:r w:rsidR="00A61952">
        <w:rPr>
          <w:lang w:val="en-US"/>
        </w:rPr>
        <w:t xml:space="preserve">skip-AMP effects (where influence aware trials had been removed) </w:t>
      </w:r>
      <w:r w:rsidR="00660D6F">
        <w:rPr>
          <w:lang w:val="en-US"/>
        </w:rPr>
        <w:t>to standard</w:t>
      </w:r>
      <w:r w:rsidR="00A61952">
        <w:rPr>
          <w:lang w:val="en-US"/>
        </w:rPr>
        <w:t xml:space="preserve"> AMP effects</w:t>
      </w:r>
      <w:r w:rsidR="004E1609">
        <w:rPr>
          <w:lang w:val="en-US"/>
        </w:rPr>
        <w:t xml:space="preserve"> they found that the former did not significantly differ from the latter</w:t>
      </w:r>
      <w:r w:rsidR="00A61952">
        <w:rPr>
          <w:lang w:val="en-US"/>
        </w:rPr>
        <w:t>.</w:t>
      </w:r>
      <w:r w:rsidR="004E1609">
        <w:rPr>
          <w:lang w:val="en-US"/>
        </w:rPr>
        <w:t xml:space="preserve"> </w:t>
      </w:r>
    </w:p>
    <w:p w14:paraId="74E60A7D" w14:textId="1D80C244" w:rsidR="00AA71A6" w:rsidRPr="002622F5" w:rsidRDefault="00A61952" w:rsidP="00124669">
      <w:pPr>
        <w:pStyle w:val="Heading2"/>
      </w:pPr>
      <w:r>
        <w:t>Awareness</w:t>
      </w:r>
      <w:r w:rsidR="00AA71A6" w:rsidRPr="002622F5">
        <w:t xml:space="preserve"> </w:t>
      </w:r>
      <w:r w:rsidR="00AA71A6" w:rsidRPr="00124669">
        <w:t>Revisited</w:t>
      </w:r>
      <w:r w:rsidR="00AA71A6" w:rsidRPr="002622F5">
        <w:t xml:space="preserve"> </w:t>
      </w:r>
    </w:p>
    <w:p w14:paraId="382D57B2" w14:textId="15F552D9" w:rsidR="00AA71A6" w:rsidRPr="002622F5" w:rsidRDefault="00774875" w:rsidP="00AA71A6">
      <w:pPr>
        <w:pStyle w:val="Normal1"/>
        <w:ind w:firstLine="720"/>
        <w:rPr>
          <w:lang w:val="en-US"/>
        </w:rPr>
      </w:pPr>
      <w:r>
        <w:rPr>
          <w:lang w:val="en-US"/>
        </w:rPr>
        <w:t xml:space="preserve">The aforementioned study by </w:t>
      </w:r>
      <w:r w:rsidR="00210682">
        <w:rPr>
          <w:lang w:val="en-US"/>
        </w:rPr>
        <w:t>Payne et al. (2013)</w:t>
      </w:r>
      <w:r>
        <w:rPr>
          <w:lang w:val="en-US"/>
        </w:rPr>
        <w:t xml:space="preserve"> is often viewed as strong evidence in favor of the idea that </w:t>
      </w:r>
      <w:r w:rsidR="00AA71A6" w:rsidRPr="002622F5">
        <w:rPr>
          <w:lang w:val="en-US"/>
        </w:rPr>
        <w:t xml:space="preserve">AMP effects occur without awareness and are </w:t>
      </w:r>
      <w:r w:rsidR="00210682">
        <w:rPr>
          <w:lang w:val="en-US"/>
        </w:rPr>
        <w:t xml:space="preserve">therefore </w:t>
      </w:r>
      <w:r w:rsidR="00AA71A6" w:rsidRPr="002622F5">
        <w:rPr>
          <w:lang w:val="en-US"/>
        </w:rPr>
        <w:t xml:space="preserve">implicit </w:t>
      </w:r>
      <w:r>
        <w:rPr>
          <w:lang w:val="en-US"/>
        </w:rPr>
        <w:t>along this dimension</w:t>
      </w:r>
      <w:r w:rsidR="00AA71A6" w:rsidRPr="002622F5">
        <w:rPr>
          <w:lang w:val="en-US"/>
        </w:rPr>
        <w:t xml:space="preserve">. We </w:t>
      </w:r>
      <w:r w:rsidR="00596C8A">
        <w:rPr>
          <w:lang w:val="en-US"/>
        </w:rPr>
        <w:t xml:space="preserve">believe this </w:t>
      </w:r>
      <w:r>
        <w:rPr>
          <w:lang w:val="en-US"/>
        </w:rPr>
        <w:t xml:space="preserve">assumption </w:t>
      </w:r>
      <w:r w:rsidR="00AA71A6" w:rsidRPr="002622F5">
        <w:rPr>
          <w:lang w:val="en-US"/>
        </w:rPr>
        <w:t xml:space="preserve">may be premature </w:t>
      </w:r>
      <w:r w:rsidR="002638B0">
        <w:rPr>
          <w:lang w:val="en-US"/>
        </w:rPr>
        <w:t xml:space="preserve">for </w:t>
      </w:r>
      <w:r w:rsidR="000F0765">
        <w:rPr>
          <w:lang w:val="en-US"/>
        </w:rPr>
        <w:t xml:space="preserve">several </w:t>
      </w:r>
      <w:r w:rsidR="002638B0">
        <w:rPr>
          <w:lang w:val="en-US"/>
        </w:rPr>
        <w:t>reasons</w:t>
      </w:r>
      <w:r w:rsidR="00210682">
        <w:rPr>
          <w:lang w:val="en-US"/>
        </w:rPr>
        <w:t>.</w:t>
      </w:r>
      <w:r w:rsidR="00AA71A6" w:rsidRPr="002622F5">
        <w:rPr>
          <w:lang w:val="en-US"/>
        </w:rPr>
        <w:t xml:space="preserve"> </w:t>
      </w:r>
    </w:p>
    <w:p w14:paraId="6E33BFA3" w14:textId="3A62A48E" w:rsidR="00E45837" w:rsidRPr="00E45837" w:rsidRDefault="00E45837" w:rsidP="00B3311A">
      <w:pPr>
        <w:pStyle w:val="Heading3"/>
        <w:rPr>
          <w:lang w:val="en-US"/>
        </w:rPr>
      </w:pPr>
      <w:r w:rsidRPr="00E45837">
        <w:rPr>
          <w:lang w:val="en-US"/>
        </w:rPr>
        <w:t>Methodological I</w:t>
      </w:r>
      <w:r w:rsidR="00AA71A6" w:rsidRPr="00E45837">
        <w:rPr>
          <w:lang w:val="en-US"/>
        </w:rPr>
        <w:t xml:space="preserve">ssues </w:t>
      </w:r>
    </w:p>
    <w:p w14:paraId="546DA0F3" w14:textId="0C13D379" w:rsidR="00AA71A6" w:rsidRPr="002622F5" w:rsidRDefault="00AA71A6" w:rsidP="00E45837">
      <w:pPr>
        <w:pStyle w:val="Normal1"/>
        <w:ind w:firstLine="720"/>
        <w:rPr>
          <w:lang w:val="en-US"/>
        </w:rPr>
      </w:pPr>
      <w:r>
        <w:rPr>
          <w:lang w:val="en-US"/>
        </w:rPr>
        <w:t xml:space="preserve">On the surface </w:t>
      </w:r>
      <w:r w:rsidR="00397285">
        <w:rPr>
          <w:lang w:val="en-US"/>
        </w:rPr>
        <w:t xml:space="preserve">the ‘skip’ AMP developed by </w:t>
      </w:r>
      <w:r w:rsidR="00397285" w:rsidRPr="002622F5">
        <w:rPr>
          <w:lang w:val="en-US"/>
        </w:rPr>
        <w:t xml:space="preserve">Payne et al. (2013) </w:t>
      </w:r>
      <w:r w:rsidR="00397285">
        <w:rPr>
          <w:lang w:val="en-US"/>
        </w:rPr>
        <w:t xml:space="preserve">appears </w:t>
      </w:r>
      <w:r>
        <w:rPr>
          <w:lang w:val="en-US"/>
        </w:rPr>
        <w:t xml:space="preserve">to provide an </w:t>
      </w:r>
      <w:r w:rsidRPr="001C0A92">
        <w:rPr>
          <w:i/>
          <w:lang w:val="en-US"/>
        </w:rPr>
        <w:t>in vivo</w:t>
      </w:r>
      <w:r>
        <w:rPr>
          <w:lang w:val="en-US"/>
        </w:rPr>
        <w:t xml:space="preserve"> measure </w:t>
      </w:r>
      <w:r w:rsidR="00025B3F">
        <w:rPr>
          <w:lang w:val="en-US"/>
        </w:rPr>
        <w:t xml:space="preserve">of awareness </w:t>
      </w:r>
      <w:r>
        <w:rPr>
          <w:lang w:val="en-US"/>
        </w:rPr>
        <w:t xml:space="preserve">insofar as participants </w:t>
      </w:r>
      <w:r w:rsidR="00397285">
        <w:rPr>
          <w:lang w:val="en-US"/>
        </w:rPr>
        <w:t xml:space="preserve">are provided with an option to signal </w:t>
      </w:r>
      <w:r w:rsidR="00BC33D3">
        <w:rPr>
          <w:lang w:val="en-US"/>
        </w:rPr>
        <w:t xml:space="preserve">that </w:t>
      </w:r>
      <w:r>
        <w:rPr>
          <w:lang w:val="en-US"/>
        </w:rPr>
        <w:t>the prime</w:t>
      </w:r>
      <w:r w:rsidR="00BC33D3">
        <w:rPr>
          <w:lang w:val="en-US"/>
        </w:rPr>
        <w:t xml:space="preserve"> </w:t>
      </w:r>
      <w:r w:rsidR="00397285">
        <w:rPr>
          <w:lang w:val="en-US"/>
        </w:rPr>
        <w:t>has influenced</w:t>
      </w:r>
      <w:r>
        <w:rPr>
          <w:lang w:val="en-US"/>
        </w:rPr>
        <w:t xml:space="preserve"> their </w:t>
      </w:r>
      <w:r w:rsidR="001D597F">
        <w:rPr>
          <w:lang w:val="en-US"/>
        </w:rPr>
        <w:t>evaluations</w:t>
      </w:r>
      <w:r>
        <w:rPr>
          <w:lang w:val="en-US"/>
        </w:rPr>
        <w:t xml:space="preserve">. </w:t>
      </w:r>
      <w:r w:rsidR="007A3346">
        <w:rPr>
          <w:lang w:val="en-US"/>
        </w:rPr>
        <w:t xml:space="preserve">Such an approach is certainly more favorable than a single post-hoc self-report measure administered once the task is complete. </w:t>
      </w:r>
      <w:r w:rsidR="00397285">
        <w:rPr>
          <w:lang w:val="en-US"/>
        </w:rPr>
        <w:t xml:space="preserve">However, </w:t>
      </w:r>
      <w:r w:rsidR="007A3346">
        <w:rPr>
          <w:lang w:val="en-US"/>
        </w:rPr>
        <w:t xml:space="preserve">even </w:t>
      </w:r>
      <w:r w:rsidRPr="002622F5">
        <w:rPr>
          <w:lang w:val="en-US"/>
        </w:rPr>
        <w:t xml:space="preserve">this task </w:t>
      </w:r>
      <w:r>
        <w:rPr>
          <w:lang w:val="en-US"/>
        </w:rPr>
        <w:t xml:space="preserve">has its issues. </w:t>
      </w:r>
      <w:r w:rsidR="007A3346">
        <w:rPr>
          <w:lang w:val="en-US"/>
        </w:rPr>
        <w:t xml:space="preserve">Foremost amongst these is that </w:t>
      </w:r>
      <w:r>
        <w:rPr>
          <w:lang w:val="en-US"/>
        </w:rPr>
        <w:t xml:space="preserve">it requires people to make an </w:t>
      </w:r>
      <w:r w:rsidRPr="002C347E">
        <w:rPr>
          <w:lang w:val="en-US"/>
        </w:rPr>
        <w:t>either</w:t>
      </w:r>
      <w:r w:rsidR="00A61952" w:rsidRPr="002C347E">
        <w:rPr>
          <w:lang w:val="en-US"/>
        </w:rPr>
        <w:t>/</w:t>
      </w:r>
      <w:r w:rsidRPr="002C347E">
        <w:rPr>
          <w:lang w:val="en-US"/>
        </w:rPr>
        <w:t>or</w:t>
      </w:r>
      <w:r>
        <w:rPr>
          <w:lang w:val="en-US"/>
        </w:rPr>
        <w:t xml:space="preserve"> </w:t>
      </w:r>
      <w:r w:rsidR="00025B3F">
        <w:rPr>
          <w:lang w:val="en-US"/>
        </w:rPr>
        <w:t>decision</w:t>
      </w:r>
      <w:r>
        <w:rPr>
          <w:lang w:val="en-US"/>
        </w:rPr>
        <w:t xml:space="preserve">: </w:t>
      </w:r>
      <w:r w:rsidRPr="002C347E">
        <w:rPr>
          <w:i/>
          <w:lang w:val="en-US"/>
        </w:rPr>
        <w:t>either</w:t>
      </w:r>
      <w:r w:rsidRPr="002622F5">
        <w:rPr>
          <w:lang w:val="en-US"/>
        </w:rPr>
        <w:t xml:space="preserve"> provide an evaluative response </w:t>
      </w:r>
      <w:r w:rsidRPr="002622F5">
        <w:rPr>
          <w:i/>
          <w:lang w:val="en-US"/>
        </w:rPr>
        <w:t>or</w:t>
      </w:r>
      <w:r w:rsidRPr="002622F5">
        <w:rPr>
          <w:lang w:val="en-US"/>
        </w:rPr>
        <w:t xml:space="preserve"> indicate that they were aware of </w:t>
      </w:r>
      <w:r w:rsidR="00025B3F">
        <w:rPr>
          <w:lang w:val="en-US"/>
        </w:rPr>
        <w:t xml:space="preserve">the </w:t>
      </w:r>
      <w:r w:rsidRPr="002622F5">
        <w:rPr>
          <w:lang w:val="en-US"/>
        </w:rPr>
        <w:t>prime</w:t>
      </w:r>
      <w:r w:rsidR="00025B3F">
        <w:rPr>
          <w:lang w:val="en-US"/>
        </w:rPr>
        <w:t>’s influence. B</w:t>
      </w:r>
      <w:r w:rsidRPr="002622F5">
        <w:rPr>
          <w:lang w:val="en-US"/>
        </w:rPr>
        <w:t xml:space="preserve">ut </w:t>
      </w:r>
      <w:r w:rsidR="00025B3F">
        <w:rPr>
          <w:lang w:val="en-US"/>
        </w:rPr>
        <w:t xml:space="preserve">it </w:t>
      </w:r>
      <w:r w:rsidRPr="002622F5">
        <w:rPr>
          <w:lang w:val="en-US"/>
        </w:rPr>
        <w:t xml:space="preserve">never </w:t>
      </w:r>
      <w:r w:rsidR="007A3346">
        <w:rPr>
          <w:lang w:val="en-US"/>
        </w:rPr>
        <w:t xml:space="preserve">allows one to do </w:t>
      </w:r>
      <w:r w:rsidRPr="002622F5">
        <w:rPr>
          <w:lang w:val="en-US"/>
        </w:rPr>
        <w:t>both</w:t>
      </w:r>
      <w:r w:rsidR="00025B3F">
        <w:rPr>
          <w:lang w:val="en-US"/>
        </w:rPr>
        <w:t xml:space="preserve"> (i.e., respond to the target </w:t>
      </w:r>
      <w:r w:rsidR="00025B3F" w:rsidRPr="009B34A0">
        <w:rPr>
          <w:i/>
          <w:lang w:val="en-US"/>
        </w:rPr>
        <w:t>and</w:t>
      </w:r>
      <w:r w:rsidR="00025B3F">
        <w:rPr>
          <w:lang w:val="en-US"/>
        </w:rPr>
        <w:t xml:space="preserve"> indicate this was a ‘contaminated’ response)</w:t>
      </w:r>
      <w:r w:rsidRPr="002622F5">
        <w:rPr>
          <w:lang w:val="en-US"/>
        </w:rPr>
        <w:t xml:space="preserve">. </w:t>
      </w:r>
      <w:r w:rsidR="007A3346">
        <w:rPr>
          <w:lang w:val="en-US"/>
        </w:rPr>
        <w:t xml:space="preserve">This makes </w:t>
      </w:r>
      <w:r>
        <w:rPr>
          <w:lang w:val="en-US"/>
        </w:rPr>
        <w:t xml:space="preserve">it </w:t>
      </w:r>
      <w:r w:rsidRPr="002622F5">
        <w:rPr>
          <w:lang w:val="en-US"/>
        </w:rPr>
        <w:t xml:space="preserve">impossible to </w:t>
      </w:r>
      <w:r w:rsidRPr="007A3346">
        <w:rPr>
          <w:i/>
          <w:lang w:val="en-US"/>
        </w:rPr>
        <w:t>directly</w:t>
      </w:r>
      <w:r w:rsidRPr="002622F5">
        <w:rPr>
          <w:lang w:val="en-US"/>
        </w:rPr>
        <w:t xml:space="preserve"> compare performance on trials where people </w:t>
      </w:r>
      <w:r>
        <w:rPr>
          <w:lang w:val="en-US"/>
        </w:rPr>
        <w:t>indicate</w:t>
      </w:r>
      <w:r w:rsidR="00025B3F">
        <w:rPr>
          <w:lang w:val="en-US"/>
        </w:rPr>
        <w:t>d</w:t>
      </w:r>
      <w:r>
        <w:rPr>
          <w:lang w:val="en-US"/>
        </w:rPr>
        <w:t xml:space="preserve"> that they were </w:t>
      </w:r>
      <w:r w:rsidRPr="002622F5">
        <w:rPr>
          <w:lang w:val="en-US"/>
        </w:rPr>
        <w:t xml:space="preserve">influence </w:t>
      </w:r>
      <w:r w:rsidR="00A61952">
        <w:rPr>
          <w:lang w:val="en-US"/>
        </w:rPr>
        <w:t xml:space="preserve">aware </w:t>
      </w:r>
      <w:r w:rsidRPr="002622F5">
        <w:rPr>
          <w:lang w:val="en-US"/>
        </w:rPr>
        <w:t xml:space="preserve">to </w:t>
      </w:r>
      <w:r w:rsidR="00025B3F">
        <w:rPr>
          <w:lang w:val="en-US"/>
        </w:rPr>
        <w:t xml:space="preserve">those </w:t>
      </w:r>
      <w:r w:rsidRPr="002622F5">
        <w:rPr>
          <w:lang w:val="en-US"/>
        </w:rPr>
        <w:t xml:space="preserve">trials where they </w:t>
      </w:r>
      <w:r w:rsidR="00A61952">
        <w:rPr>
          <w:lang w:val="en-US"/>
        </w:rPr>
        <w:t>were non-</w:t>
      </w:r>
      <w:r w:rsidRPr="002622F5">
        <w:rPr>
          <w:lang w:val="en-US"/>
        </w:rPr>
        <w:t>influence</w:t>
      </w:r>
      <w:r w:rsidR="00A61952">
        <w:rPr>
          <w:lang w:val="en-US"/>
        </w:rPr>
        <w:t xml:space="preserve"> aware</w:t>
      </w:r>
      <w:r w:rsidRPr="002622F5">
        <w:rPr>
          <w:lang w:val="en-US"/>
        </w:rPr>
        <w:t xml:space="preserve">. Without both pieces of information, it is difficult to determine </w:t>
      </w:r>
      <w:r w:rsidR="006F0A70">
        <w:rPr>
          <w:lang w:val="en-US"/>
        </w:rPr>
        <w:t>whether trial-by-trial</w:t>
      </w:r>
      <w:r w:rsidR="006F0A70" w:rsidRPr="002622F5">
        <w:rPr>
          <w:lang w:val="en-US"/>
        </w:rPr>
        <w:t xml:space="preserve"> </w:t>
      </w:r>
      <w:r w:rsidRPr="002622F5">
        <w:rPr>
          <w:lang w:val="en-US"/>
        </w:rPr>
        <w:t>influence</w:t>
      </w:r>
      <w:r w:rsidR="00A61952">
        <w:rPr>
          <w:lang w:val="en-US"/>
        </w:rPr>
        <w:t xml:space="preserve"> </w:t>
      </w:r>
      <w:r w:rsidRPr="002622F5">
        <w:rPr>
          <w:lang w:val="en-US"/>
        </w:rPr>
        <w:t>aware</w:t>
      </w:r>
      <w:r w:rsidR="006F0A70">
        <w:rPr>
          <w:lang w:val="en-US"/>
        </w:rPr>
        <w:t xml:space="preserve">ness moderates the magnitude of the </w:t>
      </w:r>
      <w:r w:rsidRPr="002622F5">
        <w:rPr>
          <w:lang w:val="en-US"/>
        </w:rPr>
        <w:t xml:space="preserve">AMP effect, </w:t>
      </w:r>
      <w:r w:rsidR="006F0A70">
        <w:rPr>
          <w:lang w:val="en-US"/>
        </w:rPr>
        <w:t xml:space="preserve">or how AMP effects </w:t>
      </w:r>
      <w:r w:rsidR="006F0A70">
        <w:rPr>
          <w:lang w:val="en-US"/>
        </w:rPr>
        <w:lastRenderedPageBreak/>
        <w:t>calculated from only influence aware trials compare to those calculated from non-influence aware trials</w:t>
      </w:r>
      <w:r w:rsidRPr="002622F5">
        <w:rPr>
          <w:lang w:val="en-US"/>
        </w:rPr>
        <w:t>.</w:t>
      </w:r>
    </w:p>
    <w:p w14:paraId="1112973E" w14:textId="77777777" w:rsidR="00E45837" w:rsidRPr="002A6D58" w:rsidRDefault="00E45837" w:rsidP="00B3311A">
      <w:pPr>
        <w:pStyle w:val="Heading3"/>
        <w:rPr>
          <w:lang w:val="fr-BE"/>
        </w:rPr>
      </w:pPr>
      <w:proofErr w:type="spellStart"/>
      <w:r w:rsidRPr="002A6D58">
        <w:rPr>
          <w:lang w:val="fr-BE"/>
        </w:rPr>
        <w:t>Statistical</w:t>
      </w:r>
      <w:proofErr w:type="spellEnd"/>
      <w:r w:rsidRPr="002A6D58">
        <w:rPr>
          <w:lang w:val="fr-BE"/>
        </w:rPr>
        <w:t xml:space="preserve"> I</w:t>
      </w:r>
      <w:r w:rsidR="00AA71A6" w:rsidRPr="002A6D58">
        <w:rPr>
          <w:lang w:val="fr-BE"/>
        </w:rPr>
        <w:t xml:space="preserve">ssues </w:t>
      </w:r>
    </w:p>
    <w:p w14:paraId="6282EF8F" w14:textId="4A940D87" w:rsidR="00AA71A6" w:rsidRDefault="00AA71A6" w:rsidP="00E45837">
      <w:pPr>
        <w:pStyle w:val="Normal1"/>
        <w:ind w:firstLine="720"/>
        <w:rPr>
          <w:lang w:val="en-US"/>
        </w:rPr>
      </w:pPr>
      <w:r w:rsidRPr="002A6D58">
        <w:rPr>
          <w:lang w:val="fr-BE"/>
        </w:rPr>
        <w:t>Payne et al.</w:t>
      </w:r>
      <w:r w:rsidR="00A61952" w:rsidRPr="002A6D58">
        <w:rPr>
          <w:lang w:val="fr-BE"/>
        </w:rPr>
        <w:t xml:space="preserve"> </w:t>
      </w:r>
      <w:r w:rsidR="00A61952">
        <w:rPr>
          <w:lang w:val="en-US"/>
        </w:rPr>
        <w:t xml:space="preserve">(2013; Experiment 3) </w:t>
      </w:r>
      <w:r w:rsidR="007A3346">
        <w:rPr>
          <w:lang w:val="en-US"/>
        </w:rPr>
        <w:t xml:space="preserve">also </w:t>
      </w:r>
      <w:r w:rsidRPr="002622F5">
        <w:rPr>
          <w:lang w:val="en-US"/>
        </w:rPr>
        <w:t xml:space="preserve">argued that effects on the </w:t>
      </w:r>
      <w:r>
        <w:rPr>
          <w:lang w:val="en-US"/>
        </w:rPr>
        <w:t xml:space="preserve">standard </w:t>
      </w:r>
      <w:r w:rsidRPr="002622F5">
        <w:rPr>
          <w:lang w:val="en-US"/>
        </w:rPr>
        <w:t xml:space="preserve">AMP did not differ from those on the </w:t>
      </w:r>
      <w:r>
        <w:rPr>
          <w:lang w:val="en-US"/>
        </w:rPr>
        <w:t xml:space="preserve">‘skip’ </w:t>
      </w:r>
      <w:r w:rsidRPr="002622F5">
        <w:rPr>
          <w:lang w:val="en-US"/>
        </w:rPr>
        <w:t xml:space="preserve">AMP, and used this as evidence </w:t>
      </w:r>
      <w:r>
        <w:rPr>
          <w:lang w:val="en-US"/>
        </w:rPr>
        <w:t>in support of the implicit account</w:t>
      </w:r>
      <w:r w:rsidRPr="002622F5">
        <w:rPr>
          <w:lang w:val="en-US"/>
        </w:rPr>
        <w:t xml:space="preserve">. </w:t>
      </w:r>
      <w:r>
        <w:rPr>
          <w:lang w:val="en-US"/>
        </w:rPr>
        <w:t xml:space="preserve">Yet </w:t>
      </w:r>
      <w:r w:rsidRPr="002622F5">
        <w:rPr>
          <w:lang w:val="en-US"/>
        </w:rPr>
        <w:t xml:space="preserve">this conclusion is also </w:t>
      </w:r>
      <w:r w:rsidR="000F0765">
        <w:rPr>
          <w:lang w:val="en-US"/>
        </w:rPr>
        <w:t>problematic</w:t>
      </w:r>
      <w:r w:rsidRPr="002622F5">
        <w:rPr>
          <w:lang w:val="en-US"/>
        </w:rPr>
        <w:t xml:space="preserve"> given that non-significant statistical difference</w:t>
      </w:r>
      <w:r>
        <w:rPr>
          <w:lang w:val="en-US"/>
        </w:rPr>
        <w:t>s</w:t>
      </w:r>
      <w:r w:rsidRPr="002622F5">
        <w:rPr>
          <w:lang w:val="en-US"/>
        </w:rPr>
        <w:t xml:space="preserve"> between two means does not necessarily imply that they are statistically equivalent (Lakens, Scheel, &amp; Isager, 2018; Quertemont, 2011). </w:t>
      </w:r>
      <w:r w:rsidR="00A61952">
        <w:rPr>
          <w:lang w:val="en-US"/>
        </w:rPr>
        <w:t xml:space="preserve">As such the original </w:t>
      </w:r>
      <w:r w:rsidRPr="002622F5">
        <w:rPr>
          <w:lang w:val="en-US"/>
        </w:rPr>
        <w:t xml:space="preserve">inference drawn was not supported by the analyses </w:t>
      </w:r>
      <w:r w:rsidR="007A3346">
        <w:rPr>
          <w:lang w:val="en-US"/>
        </w:rPr>
        <w:t xml:space="preserve">that were </w:t>
      </w:r>
      <w:r w:rsidRPr="002622F5">
        <w:rPr>
          <w:lang w:val="en-US"/>
        </w:rPr>
        <w:t>conducted</w:t>
      </w:r>
      <w:r w:rsidR="007A3346">
        <w:rPr>
          <w:lang w:val="en-US"/>
        </w:rPr>
        <w:t xml:space="preserve"> in the paper</w:t>
      </w:r>
      <w:r w:rsidRPr="002622F5">
        <w:rPr>
          <w:lang w:val="en-US"/>
        </w:rPr>
        <w:t xml:space="preserve">. </w:t>
      </w:r>
    </w:p>
    <w:p w14:paraId="7F8F3BCA" w14:textId="77777777" w:rsidR="00E45837" w:rsidRPr="00E45837" w:rsidRDefault="00E45837" w:rsidP="00B3311A">
      <w:pPr>
        <w:pStyle w:val="Heading3"/>
        <w:rPr>
          <w:lang w:val="en-US"/>
        </w:rPr>
      </w:pPr>
      <w:r w:rsidRPr="00E45837">
        <w:rPr>
          <w:lang w:val="en-US"/>
        </w:rPr>
        <w:t>Conceptual I</w:t>
      </w:r>
      <w:r w:rsidR="00AA71A6" w:rsidRPr="00E45837">
        <w:rPr>
          <w:lang w:val="en-US"/>
        </w:rPr>
        <w:t xml:space="preserve">ssues </w:t>
      </w:r>
    </w:p>
    <w:p w14:paraId="542D20EE" w14:textId="42D2DB1E" w:rsidR="00AA71A6" w:rsidRDefault="007A3346" w:rsidP="00E45837">
      <w:pPr>
        <w:pStyle w:val="Normal1"/>
        <w:ind w:firstLine="720"/>
        <w:rPr>
          <w:color w:val="FF0000"/>
        </w:rPr>
      </w:pPr>
      <w:r>
        <w:rPr>
          <w:lang w:val="en-US"/>
        </w:rPr>
        <w:t xml:space="preserve">Finally, </w:t>
      </w:r>
      <w:r w:rsidR="00AA71A6">
        <w:rPr>
          <w:lang w:val="en-US"/>
        </w:rPr>
        <w:t>the authors noted that participants tended to skip trials more frequently on trials with neutral compared to valenced primes</w:t>
      </w:r>
      <w:r>
        <w:rPr>
          <w:lang w:val="en-US"/>
        </w:rPr>
        <w:t xml:space="preserve">, and </w:t>
      </w:r>
      <w:r w:rsidR="00AA71A6">
        <w:rPr>
          <w:lang w:val="en-US"/>
        </w:rPr>
        <w:t>suggested that such a pattern could be explained by the implicit but not the explicit account</w:t>
      </w:r>
      <w:r w:rsidR="009624E8">
        <w:rPr>
          <w:lang w:val="en-US"/>
        </w:rPr>
        <w:t xml:space="preserve"> (i.e., that if people were aware they should skip when confronted with valenced primes and not with neutral primes)</w:t>
      </w:r>
      <w:r w:rsidR="00AA71A6">
        <w:rPr>
          <w:lang w:val="en-US"/>
        </w:rPr>
        <w:t xml:space="preserve">. </w:t>
      </w:r>
      <w:r w:rsidR="000F0765">
        <w:rPr>
          <w:lang w:val="en-US"/>
        </w:rPr>
        <w:t xml:space="preserve">But an </w:t>
      </w:r>
      <w:r w:rsidR="00AA71A6" w:rsidRPr="00B442B3">
        <w:t xml:space="preserve">explicit </w:t>
      </w:r>
      <w:r w:rsidR="000F0765" w:rsidRPr="00B442B3">
        <w:t xml:space="preserve">account </w:t>
      </w:r>
      <w:r w:rsidR="000F0765">
        <w:t xml:space="preserve">can be formulated which </w:t>
      </w:r>
      <w:r w:rsidR="00AA71A6" w:rsidRPr="00B442B3">
        <w:t xml:space="preserve">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w:t>
      </w:r>
      <w:r w:rsidR="007C17D4">
        <w:t xml:space="preserve">should </w:t>
      </w:r>
      <w:r w:rsidR="00AA71A6" w:rsidRPr="00B442B3">
        <w:t xml:space="preserve">occur less frequently. </w:t>
      </w:r>
    </w:p>
    <w:p w14:paraId="1F9BF647" w14:textId="77777777" w:rsidR="00E45837" w:rsidRPr="00E45837" w:rsidRDefault="00AA71A6" w:rsidP="00B3311A">
      <w:pPr>
        <w:pStyle w:val="Heading3"/>
        <w:rPr>
          <w:lang w:val="en-US"/>
        </w:rPr>
      </w:pPr>
      <w:r w:rsidRPr="00E45837">
        <w:rPr>
          <w:lang w:val="en-US"/>
        </w:rPr>
        <w:t xml:space="preserve">Conclusion </w:t>
      </w:r>
    </w:p>
    <w:p w14:paraId="7B49A282" w14:textId="0D66A779" w:rsidR="00AA71A6" w:rsidRPr="002622F5" w:rsidRDefault="00AA71A6" w:rsidP="00E45837">
      <w:pPr>
        <w:pStyle w:val="Normal1"/>
        <w:ind w:firstLine="720"/>
        <w:rPr>
          <w:lang w:val="en-US"/>
        </w:rPr>
      </w:pPr>
      <w:r>
        <w:rPr>
          <w:lang w:val="en-US"/>
        </w:rPr>
        <w:t xml:space="preserve">Given </w:t>
      </w:r>
      <w:r w:rsidR="00AD63A4">
        <w:rPr>
          <w:lang w:val="en-US"/>
        </w:rPr>
        <w:t>the</w:t>
      </w:r>
      <w:r w:rsidR="007A3346">
        <w:rPr>
          <w:lang w:val="en-US"/>
        </w:rPr>
        <w:t>se</w:t>
      </w:r>
      <w:r w:rsidR="00AD63A4">
        <w:rPr>
          <w:lang w:val="en-US"/>
        </w:rPr>
        <w:t xml:space="preserve"> conflicting accounts of the role of awareness </w:t>
      </w:r>
      <w:r w:rsidR="007A3346">
        <w:rPr>
          <w:lang w:val="en-US"/>
        </w:rPr>
        <w:t xml:space="preserve">in </w:t>
      </w:r>
      <w:r w:rsidR="00AD63A4">
        <w:rPr>
          <w:lang w:val="en-US"/>
        </w:rPr>
        <w:t>the AMP</w:t>
      </w:r>
      <w:r w:rsidR="007C17D4">
        <w:rPr>
          <w:lang w:val="en-US"/>
        </w:rPr>
        <w:t xml:space="preserve"> </w:t>
      </w:r>
      <w:r w:rsidR="00AD63A4">
        <w:rPr>
          <w:lang w:val="en-US"/>
        </w:rPr>
        <w:t xml:space="preserve">and </w:t>
      </w:r>
      <w:r w:rsidR="00307889">
        <w:rPr>
          <w:lang w:val="en-US"/>
        </w:rPr>
        <w:t>a</w:t>
      </w:r>
      <w:r w:rsidR="00660D6F">
        <w:rPr>
          <w:lang w:val="en-US"/>
        </w:rPr>
        <w:t xml:space="preserve"> </w:t>
      </w:r>
      <w:r w:rsidRPr="002622F5">
        <w:rPr>
          <w:lang w:val="en-US"/>
        </w:rPr>
        <w:t xml:space="preserve">combination of methodological (absence of information about </w:t>
      </w:r>
      <w:r w:rsidR="00851F65">
        <w:rPr>
          <w:lang w:val="en-US"/>
        </w:rPr>
        <w:t>influence aware</w:t>
      </w:r>
      <w:r w:rsidRPr="002622F5">
        <w:rPr>
          <w:lang w:val="en-US"/>
        </w:rPr>
        <w:t xml:space="preserve"> trial performance), statistical </w:t>
      </w:r>
      <w:r w:rsidRPr="002622F5">
        <w:rPr>
          <w:lang w:val="en-US"/>
        </w:rPr>
        <w:lastRenderedPageBreak/>
        <w:t>(conflation of statistical non-significance and statistical equivalence), and conceptual issues (</w:t>
      </w:r>
      <w:r w:rsidR="00712240">
        <w:rPr>
          <w:lang w:val="en-US"/>
        </w:rPr>
        <w:t>equally plausible explanation of findings by the explicit account</w:t>
      </w:r>
      <w:r w:rsidRPr="002622F5">
        <w:rPr>
          <w:lang w:val="en-US"/>
        </w:rPr>
        <w:t xml:space="preserve">) </w:t>
      </w:r>
      <w:r w:rsidR="00AD63A4">
        <w:rPr>
          <w:lang w:val="en-US"/>
        </w:rPr>
        <w:t xml:space="preserve">within </w:t>
      </w:r>
      <w:r w:rsidR="00307889">
        <w:rPr>
          <w:lang w:val="en-US"/>
        </w:rPr>
        <w:t>certain studies</w:t>
      </w:r>
      <w:r w:rsidR="007C17D4">
        <w:rPr>
          <w:lang w:val="en-US"/>
        </w:rPr>
        <w:t>,</w:t>
      </w:r>
      <w:r w:rsidR="00AD63A4">
        <w:rPr>
          <w:lang w:val="en-US"/>
        </w:rPr>
        <w:t xml:space="preserve"> </w:t>
      </w:r>
      <w:r>
        <w:rPr>
          <w:lang w:val="en-US"/>
        </w:rPr>
        <w:t xml:space="preserve">it seems reasonable to </w:t>
      </w:r>
      <w:r w:rsidR="007A3346">
        <w:rPr>
          <w:lang w:val="en-US"/>
        </w:rPr>
        <w:t xml:space="preserve">continue </w:t>
      </w:r>
      <w:r w:rsidR="00AD63A4">
        <w:rPr>
          <w:lang w:val="en-US"/>
        </w:rPr>
        <w:t>examin</w:t>
      </w:r>
      <w:r w:rsidR="007A3346">
        <w:rPr>
          <w:lang w:val="en-US"/>
        </w:rPr>
        <w:t>ing</w:t>
      </w:r>
      <w:r w:rsidR="00AD63A4">
        <w:rPr>
          <w:lang w:val="en-US"/>
        </w:rPr>
        <w:t xml:space="preserve"> </w:t>
      </w:r>
      <w:r w:rsidR="00712240">
        <w:rPr>
          <w:lang w:val="en-US"/>
        </w:rPr>
        <w:t>whether participants really are aware of the prime</w:t>
      </w:r>
      <w:r w:rsidR="00AD63A4">
        <w:rPr>
          <w:lang w:val="en-US"/>
        </w:rPr>
        <w:t>’</w:t>
      </w:r>
      <w:r w:rsidR="00712240">
        <w:rPr>
          <w:lang w:val="en-US"/>
        </w:rPr>
        <w:t xml:space="preserve">s influence on their </w:t>
      </w:r>
      <w:r w:rsidR="001D597F">
        <w:rPr>
          <w:lang w:val="en-US"/>
        </w:rPr>
        <w:t>evaluations</w:t>
      </w:r>
      <w:r>
        <w:rPr>
          <w:lang w:val="en-US"/>
        </w:rPr>
        <w:t xml:space="preserve">. </w:t>
      </w:r>
    </w:p>
    <w:p w14:paraId="3FD24C66" w14:textId="77777777" w:rsidR="00206529" w:rsidRPr="002622F5" w:rsidRDefault="00A02509" w:rsidP="00124669">
      <w:pPr>
        <w:pStyle w:val="Heading2"/>
      </w:pPr>
      <w:bookmarkStart w:id="1" w:name="_1fob9te" w:colFirst="0" w:colLast="0"/>
      <w:bookmarkStart w:id="2" w:name="_3znysh7" w:colFirst="0" w:colLast="0"/>
      <w:bookmarkStart w:id="3" w:name="_2et92p0" w:colFirst="0" w:colLast="0"/>
      <w:bookmarkStart w:id="4" w:name="_tyjcwt" w:colFirst="0" w:colLast="0"/>
      <w:bookmarkEnd w:id="1"/>
      <w:bookmarkEnd w:id="2"/>
      <w:bookmarkEnd w:id="3"/>
      <w:bookmarkEnd w:id="4"/>
      <w:r w:rsidRPr="002622F5">
        <w:t xml:space="preserve">The Current Research </w:t>
      </w:r>
    </w:p>
    <w:p w14:paraId="6E476A53" w14:textId="7DFA655A" w:rsidR="00560FC2" w:rsidRPr="00D73BA7" w:rsidRDefault="00286692" w:rsidP="00560FC2">
      <w:pPr>
        <w:pStyle w:val="Normal1"/>
        <w:ind w:firstLine="720"/>
        <w:rPr>
          <w:lang w:val="en-US"/>
        </w:rPr>
      </w:pPr>
      <w:r>
        <w:rPr>
          <w:lang w:val="en-US"/>
        </w:rPr>
        <w:t xml:space="preserve">Across </w:t>
      </w:r>
      <w:r w:rsidR="00D35549">
        <w:rPr>
          <w:lang w:val="en-US"/>
        </w:rPr>
        <w:t xml:space="preserve">eight </w:t>
      </w:r>
      <w:r w:rsidR="003E03E5">
        <w:rPr>
          <w:lang w:val="en-US"/>
        </w:rPr>
        <w:t>prereg</w:t>
      </w:r>
      <w:r>
        <w:rPr>
          <w:lang w:val="en-US"/>
        </w:rPr>
        <w:t xml:space="preserve">istered studies </w:t>
      </w:r>
      <w:r w:rsidR="001048B4">
        <w:rPr>
          <w:lang w:val="en-US"/>
        </w:rPr>
        <w:t xml:space="preserve">(1 replication and 7 novel studies) </w:t>
      </w:r>
      <w:r>
        <w:rPr>
          <w:lang w:val="en-US"/>
        </w:rPr>
        <w:t>we re-examine</w:t>
      </w:r>
      <w:r w:rsidR="00971164">
        <w:rPr>
          <w:lang w:val="en-US"/>
        </w:rPr>
        <w:t>d</w:t>
      </w:r>
      <w:r>
        <w:rPr>
          <w:lang w:val="en-US"/>
        </w:rPr>
        <w:t xml:space="preserve"> the implicitness of AMP effects and</w:t>
      </w:r>
      <w:r w:rsidR="001048B4">
        <w:rPr>
          <w:lang w:val="en-US"/>
        </w:rPr>
        <w:t>,</w:t>
      </w:r>
      <w:r>
        <w:rPr>
          <w:lang w:val="en-US"/>
        </w:rPr>
        <w:t xml:space="preserve"> in particular, </w:t>
      </w:r>
      <w:r w:rsidR="00B100D5">
        <w:rPr>
          <w:lang w:val="en-US"/>
        </w:rPr>
        <w:t xml:space="preserve">the </w:t>
      </w:r>
      <w:r w:rsidR="001048B4">
        <w:rPr>
          <w:lang w:val="en-US"/>
        </w:rPr>
        <w:t xml:space="preserve">assertion </w:t>
      </w:r>
      <w:r w:rsidR="00B100D5">
        <w:rPr>
          <w:lang w:val="en-US"/>
        </w:rPr>
        <w:t xml:space="preserve">that </w:t>
      </w:r>
      <w:r>
        <w:rPr>
          <w:lang w:val="en-US"/>
        </w:rPr>
        <w:t xml:space="preserve">people </w:t>
      </w:r>
      <w:r w:rsidR="00A02509" w:rsidRPr="002622F5">
        <w:rPr>
          <w:lang w:val="en-US"/>
        </w:rPr>
        <w:t xml:space="preserve">are </w:t>
      </w:r>
      <w:r w:rsidR="001048B4">
        <w:rPr>
          <w:lang w:val="en-US"/>
        </w:rPr>
        <w:t>un</w:t>
      </w:r>
      <w:r w:rsidR="0047573A">
        <w:rPr>
          <w:lang w:val="en-US"/>
        </w:rPr>
        <w:t xml:space="preserve">aware of the </w:t>
      </w:r>
      <w:r w:rsidR="00A02509" w:rsidRPr="002622F5">
        <w:rPr>
          <w:lang w:val="en-US"/>
        </w:rPr>
        <w:t>prime</w:t>
      </w:r>
      <w:r w:rsidR="0047573A">
        <w:rPr>
          <w:lang w:val="en-US"/>
        </w:rPr>
        <w:t>’s</w:t>
      </w:r>
      <w:r w:rsidR="00A02509" w:rsidRPr="002622F5">
        <w:rPr>
          <w:lang w:val="en-US"/>
        </w:rPr>
        <w:t xml:space="preserve"> </w:t>
      </w:r>
      <w:r w:rsidR="0047573A">
        <w:rPr>
          <w:lang w:val="en-US"/>
        </w:rPr>
        <w:t xml:space="preserve">influence </w:t>
      </w:r>
      <w:r w:rsidR="00B100D5">
        <w:rPr>
          <w:lang w:val="en-US"/>
        </w:rPr>
        <w:t>on their evaluations</w:t>
      </w:r>
      <w:r>
        <w:rPr>
          <w:lang w:val="en-US"/>
        </w:rPr>
        <w:t>.</w:t>
      </w:r>
      <w:r w:rsidR="00E77DA4">
        <w:rPr>
          <w:lang w:val="en-US"/>
        </w:rPr>
        <w:t xml:space="preserve"> </w:t>
      </w:r>
      <w:r w:rsidR="00560FC2">
        <w:rPr>
          <w:lang w:val="en-US"/>
        </w:rPr>
        <w:t xml:space="preserve">In Experiment 1 we conducted a </w:t>
      </w:r>
      <w:r w:rsidR="00560FC2">
        <w:t xml:space="preserve">high-powered, preregistered </w:t>
      </w:r>
      <w:r w:rsidR="00307889">
        <w:t xml:space="preserve">study that sought to </w:t>
      </w:r>
      <w:r w:rsidR="00560FC2">
        <w:t>replicat</w:t>
      </w:r>
      <w:r w:rsidR="00307889">
        <w:t xml:space="preserve">e the finding </w:t>
      </w:r>
      <w:r w:rsidR="00307889">
        <w:rPr>
          <w:lang w:val="en-US"/>
        </w:rPr>
        <w:t xml:space="preserve">that standard and </w:t>
      </w:r>
      <w:r w:rsidR="00560FC2">
        <w:rPr>
          <w:lang w:val="en-US"/>
        </w:rPr>
        <w:t>‘skip’ AMP</w:t>
      </w:r>
      <w:r w:rsidR="00307889">
        <w:rPr>
          <w:lang w:val="en-US"/>
        </w:rPr>
        <w:t>s are no different to one another</w:t>
      </w:r>
      <w:r w:rsidR="00560FC2">
        <w:rPr>
          <w:lang w:val="en-US"/>
        </w:rPr>
        <w:t xml:space="preserve">. </w:t>
      </w:r>
      <w:r w:rsidR="007A3346">
        <w:rPr>
          <w:lang w:val="en-US"/>
        </w:rPr>
        <w:t xml:space="preserve">As we previously noted, the </w:t>
      </w:r>
      <w:r w:rsidR="00560FC2">
        <w:rPr>
          <w:lang w:val="en-US"/>
        </w:rPr>
        <w:t xml:space="preserve">finding that ‘skip’ AMP effects are no different to standard AMP effects is viewed as strong support for the implicit account. To briefly preface what is to come, </w:t>
      </w:r>
      <w:r w:rsidR="00307889">
        <w:t xml:space="preserve">we found </w:t>
      </w:r>
      <w:r w:rsidR="00560FC2">
        <w:t xml:space="preserve">that scores on the standard AMP were significantly larger than those on the </w:t>
      </w:r>
      <w:r w:rsidR="00307889">
        <w:t>‘</w:t>
      </w:r>
      <w:r w:rsidR="00560FC2">
        <w:t>skip</w:t>
      </w:r>
      <w:r w:rsidR="00307889">
        <w:t>’</w:t>
      </w:r>
      <w:r w:rsidR="00560FC2">
        <w:t xml:space="preserve"> AMP</w:t>
      </w:r>
      <w:r w:rsidR="0097417B">
        <w:t xml:space="preserve">, </w:t>
      </w:r>
      <w:r w:rsidR="00307889">
        <w:t xml:space="preserve">a finding inconsistent with previously formulated </w:t>
      </w:r>
      <w:r w:rsidR="0097417B">
        <w:t>implicit account</w:t>
      </w:r>
      <w:r w:rsidR="00307889">
        <w:t>s</w:t>
      </w:r>
      <w:r w:rsidR="00560FC2">
        <w:t>.</w:t>
      </w:r>
    </w:p>
    <w:p w14:paraId="44C6EA1D" w14:textId="3B28356D" w:rsidR="00560FC2" w:rsidRDefault="00560FC2" w:rsidP="00560FC2">
      <w:pPr>
        <w:pStyle w:val="Normal1"/>
        <w:ind w:firstLine="720"/>
        <w:rPr>
          <w:lang w:val="en-US"/>
        </w:rPr>
      </w:pPr>
      <w:r>
        <w:rPr>
          <w:lang w:val="en-US"/>
        </w:rPr>
        <w:t xml:space="preserve">In Experiment 2 we sought to address a key limitation of the original ‘skip’ AMP - namely - that it forces people to either skip </w:t>
      </w:r>
      <w:r w:rsidRPr="00560FC2">
        <w:rPr>
          <w:i/>
          <w:lang w:val="en-US"/>
        </w:rPr>
        <w:t>or</w:t>
      </w:r>
      <w:r>
        <w:rPr>
          <w:lang w:val="en-US"/>
        </w:rPr>
        <w:t xml:space="preserve"> evaluate the target and thus only provides partial data. We developed an influence aware (IA-) AMP that had participants rate the target (provide evaluative information) </w:t>
      </w:r>
      <w:r w:rsidRPr="00283B31">
        <w:rPr>
          <w:lang w:val="en-US"/>
        </w:rPr>
        <w:t>and</w:t>
      </w:r>
      <w:r>
        <w:rPr>
          <w:lang w:val="en-US"/>
        </w:rPr>
        <w:t xml:space="preserve"> then indicate if evaluations had been influenced by the prime (provide influence information). We found that AMP effects were </w:t>
      </w:r>
      <w:r w:rsidRPr="002D68E7">
        <w:rPr>
          <w:lang w:val="en-US"/>
        </w:rPr>
        <w:t>moderated</w:t>
      </w:r>
      <w:r>
        <w:rPr>
          <w:lang w:val="en-US"/>
        </w:rPr>
        <w:t xml:space="preserve"> </w:t>
      </w:r>
      <w:r w:rsidRPr="00283B31">
        <w:rPr>
          <w:lang w:val="en-US"/>
        </w:rPr>
        <w:t xml:space="preserve">at the </w:t>
      </w:r>
      <w:r w:rsidR="0097417B">
        <w:rPr>
          <w:lang w:val="en-US"/>
        </w:rPr>
        <w:t xml:space="preserve">trial-by-trial </w:t>
      </w:r>
      <w:r w:rsidRPr="00283B31">
        <w:rPr>
          <w:lang w:val="en-US"/>
        </w:rPr>
        <w:t>level</w:t>
      </w:r>
      <w:r>
        <w:rPr>
          <w:lang w:val="en-US"/>
        </w:rPr>
        <w:t xml:space="preserve"> by influence aware</w:t>
      </w:r>
      <w:r w:rsidR="0097417B">
        <w:rPr>
          <w:lang w:val="en-US"/>
        </w:rPr>
        <w:t>ness</w:t>
      </w:r>
      <w:r>
        <w:rPr>
          <w:lang w:val="en-US"/>
        </w:rPr>
        <w:t xml:space="preserve">, </w:t>
      </w:r>
      <w:r w:rsidR="0097417B">
        <w:rPr>
          <w:lang w:val="en-US"/>
        </w:rPr>
        <w:t xml:space="preserve">as well as by </w:t>
      </w:r>
      <w:r>
        <w:rPr>
          <w:lang w:val="en-US"/>
        </w:rPr>
        <w:t>at the group level</w:t>
      </w:r>
      <w:r w:rsidR="0097417B">
        <w:rPr>
          <w:lang w:val="en-US"/>
        </w:rPr>
        <w:t xml:space="preserve"> by inter-individual differences in </w:t>
      </w:r>
      <w:r>
        <w:rPr>
          <w:lang w:val="en-US"/>
        </w:rPr>
        <w:t>influence aware</w:t>
      </w:r>
      <w:r w:rsidR="0097417B">
        <w:rPr>
          <w:lang w:val="en-US"/>
        </w:rPr>
        <w:t>ness</w:t>
      </w:r>
      <w:r>
        <w:rPr>
          <w:lang w:val="en-US"/>
        </w:rPr>
        <w:t xml:space="preserve">. </w:t>
      </w:r>
    </w:p>
    <w:p w14:paraId="1E102D09" w14:textId="4EDAC4AB" w:rsidR="00560FC2" w:rsidRDefault="00560FC2" w:rsidP="00560FC2">
      <w:pPr>
        <w:pStyle w:val="Normal1"/>
        <w:rPr>
          <w:lang w:val="en-US"/>
        </w:rPr>
      </w:pPr>
      <w:r>
        <w:rPr>
          <w:lang w:val="en-US"/>
        </w:rPr>
        <w:tab/>
        <w:t>In Experiments 3</w:t>
      </w:r>
      <w:r w:rsidR="00DC3FFD">
        <w:rPr>
          <w:lang w:val="en-US"/>
        </w:rPr>
        <w:t xml:space="preserve"> and </w:t>
      </w:r>
      <w:r>
        <w:rPr>
          <w:lang w:val="en-US"/>
        </w:rPr>
        <w:t xml:space="preserve">4 we controlled for the possibility that by probing for influence awareness on each trial of the IA-AMP we artificially altered the relationship between awareness </w:t>
      </w:r>
      <w:r>
        <w:rPr>
          <w:lang w:val="en-US"/>
        </w:rPr>
        <w:lastRenderedPageBreak/>
        <w:t>and AMP effects. Participants now completed a standard AMP at Time 1 and an IA-AMP at Time 2, either from the same (Experiment 3</w:t>
      </w:r>
      <w:r w:rsidR="009B3A49">
        <w:rPr>
          <w:lang w:val="en-US"/>
        </w:rPr>
        <w:t>, i.e., both generic valence</w:t>
      </w:r>
      <w:r>
        <w:rPr>
          <w:lang w:val="en-US"/>
        </w:rPr>
        <w:t>) or different attitude domains (Experiment 4</w:t>
      </w:r>
      <w:r w:rsidR="009B3A49">
        <w:rPr>
          <w:lang w:val="en-US"/>
        </w:rPr>
        <w:t>, i.e., one generic valence and one politics</w:t>
      </w:r>
      <w:r>
        <w:rPr>
          <w:lang w:val="en-US"/>
        </w:rPr>
        <w:t xml:space="preserve">). In both cases influence awareness during an IA-AMP at Time 2 </w:t>
      </w:r>
      <w:r w:rsidR="00307889">
        <w:rPr>
          <w:lang w:val="en-US"/>
        </w:rPr>
        <w:t xml:space="preserve">were related to </w:t>
      </w:r>
      <w:r>
        <w:rPr>
          <w:lang w:val="en-US"/>
        </w:rPr>
        <w:t xml:space="preserve">the magnitude of standard AMP effects at Time 1, </w:t>
      </w:r>
      <w:r w:rsidR="00307889">
        <w:rPr>
          <w:lang w:val="en-US"/>
        </w:rPr>
        <w:t xml:space="preserve">suggesting </w:t>
      </w:r>
      <w:r>
        <w:rPr>
          <w:lang w:val="en-US"/>
        </w:rPr>
        <w:t xml:space="preserve">that influence awareness is </w:t>
      </w:r>
      <w:r w:rsidRPr="002D68E7">
        <w:rPr>
          <w:highlight w:val="white"/>
          <w:lang w:val="en-US"/>
        </w:rPr>
        <w:t xml:space="preserve">a stable (within-participant) pattern of responding </w:t>
      </w:r>
      <w:r>
        <w:rPr>
          <w:highlight w:val="white"/>
          <w:lang w:val="en-US"/>
        </w:rPr>
        <w:t xml:space="preserve">that holds within and between </w:t>
      </w:r>
      <w:r w:rsidRPr="002D68E7">
        <w:rPr>
          <w:highlight w:val="white"/>
          <w:lang w:val="en-US"/>
        </w:rPr>
        <w:t>content domain</w:t>
      </w:r>
      <w:r>
        <w:rPr>
          <w:lang w:val="en-US"/>
        </w:rPr>
        <w:t>s.</w:t>
      </w:r>
    </w:p>
    <w:p w14:paraId="6D9C6538" w14:textId="01583EE9" w:rsidR="00560FC2" w:rsidRDefault="00560FC2" w:rsidP="00560FC2">
      <w:pPr>
        <w:pStyle w:val="Normal1"/>
        <w:rPr>
          <w:lang w:val="en-US"/>
        </w:rPr>
      </w:pPr>
      <w:r>
        <w:rPr>
          <w:lang w:val="en-US"/>
        </w:rPr>
        <w:tab/>
        <w:t xml:space="preserve">In Experiment 5 we had two </w:t>
      </w:r>
      <w:r>
        <w:rPr>
          <w:highlight w:val="white"/>
          <w:lang w:val="en-US"/>
        </w:rPr>
        <w:t>groups of participants (Democrats and Republicans) first complete a political IA-AMP and then an IA-AMP with generic valenced primes.</w:t>
      </w:r>
      <w:r>
        <w:rPr>
          <w:lang w:val="en-US"/>
        </w:rPr>
        <w:t xml:space="preserve"> We found that the </w:t>
      </w:r>
      <w:r w:rsidRPr="002622F5">
        <w:rPr>
          <w:highlight w:val="white"/>
          <w:lang w:val="en-US"/>
        </w:rPr>
        <w:t>AMP</w:t>
      </w:r>
      <w:r>
        <w:rPr>
          <w:highlight w:val="white"/>
          <w:lang w:val="en-US"/>
        </w:rPr>
        <w:t xml:space="preserve">’s ability to correctly classify a person as a Democrat or Republican was superior when effects were based solely on influence </w:t>
      </w:r>
      <w:r w:rsidRPr="002622F5">
        <w:rPr>
          <w:highlight w:val="white"/>
          <w:lang w:val="en-US"/>
        </w:rPr>
        <w:t>aware</w:t>
      </w:r>
      <w:r>
        <w:rPr>
          <w:highlight w:val="white"/>
          <w:lang w:val="en-US"/>
        </w:rPr>
        <w:t xml:space="preserve"> </w:t>
      </w:r>
      <w:r w:rsidRPr="002622F5">
        <w:rPr>
          <w:highlight w:val="white"/>
          <w:lang w:val="en-US"/>
        </w:rPr>
        <w:t xml:space="preserve">trials </w:t>
      </w:r>
      <w:r>
        <w:rPr>
          <w:highlight w:val="white"/>
          <w:lang w:val="en-US"/>
        </w:rPr>
        <w:t xml:space="preserve">and inferior when 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Pr>
          <w:highlight w:val="white"/>
          <w:lang w:val="en-US"/>
        </w:rPr>
        <w:t xml:space="preserve">Experiment 6 had participants first complete a newly developed version of the AMP that purportedly reduces subset effects within the AMP (the Mann et al. [2019] </w:t>
      </w:r>
      <w:r w:rsidR="009B3A49">
        <w:rPr>
          <w:highlight w:val="white"/>
          <w:lang w:val="en-US"/>
        </w:rPr>
        <w:t xml:space="preserve">modifications to the </w:t>
      </w:r>
      <w:r>
        <w:rPr>
          <w:highlight w:val="white"/>
          <w:lang w:val="en-US"/>
        </w:rPr>
        <w:t xml:space="preserve">AMP) followed by a </w:t>
      </w:r>
      <w:r>
        <w:rPr>
          <w:lang w:val="en-US"/>
        </w:rPr>
        <w:t xml:space="preserve">Mann </w:t>
      </w:r>
      <w:r w:rsidR="009B3A49">
        <w:rPr>
          <w:lang w:val="en-US"/>
        </w:rPr>
        <w:t xml:space="preserve">et al. </w:t>
      </w:r>
      <w:r>
        <w:rPr>
          <w:lang w:val="en-US"/>
        </w:rPr>
        <w:t>IA-AMP. Once again, the same pattern of findings emerged as outlined above, even within a variant of the task designed to optimize the implicitness of the AMP</w:t>
      </w:r>
      <w:r w:rsidRPr="002622F5">
        <w:rPr>
          <w:lang w:val="en-US"/>
        </w:rPr>
        <w:t>.</w:t>
      </w:r>
    </w:p>
    <w:p w14:paraId="391C722A" w14:textId="39B7BDFF" w:rsidR="00DC312A" w:rsidRDefault="00560FC2" w:rsidP="00DC312A">
      <w:pPr>
        <w:pStyle w:val="Normal1"/>
        <w:rPr>
          <w:noProof/>
          <w:lang w:val="en-US"/>
        </w:rPr>
      </w:pPr>
      <w:r>
        <w:rPr>
          <w:lang w:val="en-US"/>
        </w:rPr>
        <w:tab/>
        <w:t xml:space="preserve">In our final two studies we modified the IA-AMP so that influence awareness was measured </w:t>
      </w:r>
      <w:r w:rsidRPr="00161577">
        <w:rPr>
          <w:i/>
          <w:lang w:val="en-US"/>
        </w:rPr>
        <w:t>prospectively</w:t>
      </w:r>
      <w:r>
        <w:rPr>
          <w:lang w:val="en-US"/>
        </w:rPr>
        <w:t>, either before the target was evaluated (Experiment 7) or before the target stimulus was even presented (Experiment 8). In this way influence awareness was measured before an overt evaluation took place or a covert evaluation could even be formed. In both studies the same pattern of findings emerged as before</w:t>
      </w:r>
      <w:r w:rsidR="00EE6BB9">
        <w:rPr>
          <w:lang w:val="en-US"/>
        </w:rPr>
        <w:t xml:space="preserve"> (</w:t>
      </w:r>
      <w:r>
        <w:rPr>
          <w:lang w:val="en-US"/>
        </w:rPr>
        <w:t xml:space="preserve">see Figure 1). </w:t>
      </w:r>
      <w:r w:rsidR="007F2CA0" w:rsidRPr="007F2CA0">
        <w:rPr>
          <w:lang w:val="en-US"/>
        </w:rPr>
        <w:t xml:space="preserve">Taken together, our studies </w:t>
      </w:r>
      <w:r w:rsidR="006D7BD5">
        <w:rPr>
          <w:lang w:val="en-US"/>
        </w:rPr>
        <w:t xml:space="preserve">extends beyond </w:t>
      </w:r>
      <w:r w:rsidR="007F2CA0" w:rsidRPr="007F2CA0">
        <w:rPr>
          <w:lang w:val="en-US"/>
        </w:rPr>
        <w:t xml:space="preserve">previous work in this area by investigating awareness in both retrospective and prospective ways. They do so using multiple measures (single post-hoc self-reports, trial-by-trial online measures), versions of the AMP (standard, Influence Aware version, </w:t>
      </w:r>
      <w:r w:rsidR="007F2CA0" w:rsidRPr="007F2CA0">
        <w:rPr>
          <w:lang w:val="en-US"/>
        </w:rPr>
        <w:lastRenderedPageBreak/>
        <w:t>Mann et al. version), and attitude domains (political, positive vs. negative). They explore the bidirectional relationship between performance on one AMP and that of another (something that has not been examined in prior awareness work), and examine how awareness plays out at the trial, individual, and group levels. The result is a level of generalizability about awareness in the AMP that extends beyond that which has come before.</w:t>
      </w:r>
      <w:r w:rsidR="00E16417">
        <w:rPr>
          <w:noProof/>
          <w:lang w:val="en-US"/>
        </w:rPr>
        <w:drawing>
          <wp:inline distT="0" distB="0" distL="0" distR="0" wp14:anchorId="62D8C33E" wp14:editId="01CC2912">
            <wp:extent cx="5943600" cy="5055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5943600" cy="5055235"/>
                    </a:xfrm>
                    <a:prstGeom prst="rect">
                      <a:avLst/>
                    </a:prstGeom>
                  </pic:spPr>
                </pic:pic>
              </a:graphicData>
            </a:graphic>
          </wp:inline>
        </w:drawing>
      </w:r>
    </w:p>
    <w:p w14:paraId="13547F4B" w14:textId="781E51F8" w:rsidR="00DC312A" w:rsidRDefault="00DC312A" w:rsidP="00DC312A">
      <w:pPr>
        <w:pStyle w:val="Normal1"/>
        <w:rPr>
          <w:lang w:val="en-US"/>
        </w:rPr>
      </w:pPr>
      <w:r w:rsidRPr="00915895">
        <w:rPr>
          <w:i/>
          <w:lang w:val="en-US"/>
        </w:rPr>
        <w:t>Figure 1</w:t>
      </w:r>
      <w:r w:rsidRPr="00915895">
        <w:rPr>
          <w:lang w:val="en-US"/>
        </w:rPr>
        <w:t>.</w:t>
      </w:r>
      <w:r>
        <w:rPr>
          <w:lang w:val="en-US"/>
        </w:rPr>
        <w:t xml:space="preserve"> A schematic overview of the AMP variants used in Experiments 1-8. The point within the trial at which awareness of influence of the prime on evaluations was systematically varied between studies.</w:t>
      </w:r>
    </w:p>
    <w:p w14:paraId="186A673E" w14:textId="09E145A1" w:rsidR="00374651" w:rsidRDefault="00374651" w:rsidP="002C347E">
      <w:pPr>
        <w:pStyle w:val="Heading1"/>
        <w:rPr>
          <w:lang w:val="en-US"/>
        </w:rPr>
      </w:pPr>
      <w:r>
        <w:rPr>
          <w:lang w:val="en-US"/>
        </w:rPr>
        <w:lastRenderedPageBreak/>
        <w:t>Experiment 1:</w:t>
      </w:r>
      <w:r w:rsidR="003A1441">
        <w:rPr>
          <w:lang w:val="en-US"/>
        </w:rPr>
        <w:t xml:space="preserve"> </w:t>
      </w:r>
      <w:r w:rsidR="0004713A">
        <w:rPr>
          <w:lang w:val="en-US"/>
        </w:rPr>
        <w:t xml:space="preserve">Skip AMP effects </w:t>
      </w:r>
      <w:r w:rsidR="00307889">
        <w:rPr>
          <w:lang w:val="en-US"/>
        </w:rPr>
        <w:t>D</w:t>
      </w:r>
      <w:r w:rsidR="0004713A">
        <w:rPr>
          <w:lang w:val="en-US"/>
        </w:rPr>
        <w:t>iffer from Standard AMP effects</w:t>
      </w:r>
      <w:r w:rsidR="0074601F">
        <w:rPr>
          <w:lang w:val="en-US"/>
        </w:rPr>
        <w:t xml:space="preserve"> </w:t>
      </w:r>
    </w:p>
    <w:p w14:paraId="20850897" w14:textId="52D2BEA4" w:rsidR="006F6803" w:rsidRDefault="006F6803" w:rsidP="00D01429">
      <w:pPr>
        <w:pStyle w:val="Normal1"/>
        <w:ind w:firstLine="720"/>
      </w:pPr>
      <w:r>
        <w:rPr>
          <w:lang w:val="en-US"/>
        </w:rPr>
        <w:t xml:space="preserve">In their </w:t>
      </w:r>
      <w:r w:rsidR="00872F69">
        <w:rPr>
          <w:lang w:val="en-US"/>
        </w:rPr>
        <w:t xml:space="preserve">original </w:t>
      </w:r>
      <w:r>
        <w:rPr>
          <w:lang w:val="en-US"/>
        </w:rPr>
        <w:t>paper</w:t>
      </w:r>
      <w:r w:rsidR="00872F69">
        <w:rPr>
          <w:lang w:val="en-US"/>
        </w:rPr>
        <w:t>,</w:t>
      </w:r>
      <w:r>
        <w:rPr>
          <w:lang w:val="en-US"/>
        </w:rPr>
        <w:t xml:space="preserve"> </w:t>
      </w:r>
      <w:r w:rsidR="00A31DB9">
        <w:rPr>
          <w:lang w:val="en-US"/>
        </w:rPr>
        <w:t xml:space="preserve">Payne et al. </w:t>
      </w:r>
      <w:r w:rsidR="0009295E">
        <w:t xml:space="preserve">reasoned that “if a participant is aware when she is being influenced by a prime, then she can pass when she would otherwise display a priming effect. The trials on which he or she chooses to forego the pass option and evaluate the 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awareness </w:t>
      </w:r>
      <w:r w:rsidR="0057156E">
        <w:t xml:space="preserve">of influence of the prime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he authors found no</w:t>
      </w:r>
      <w:r w:rsidR="00DC3FFD">
        <w:t xml:space="preserve"> statistically</w:t>
      </w:r>
      <w:r w:rsidR="00C20792">
        <w:t xml:space="preserve"> </w:t>
      </w:r>
      <w:r w:rsidR="00DC3FFD">
        <w:t xml:space="preserve">significant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7BC0973B" w:rsidR="0009295E" w:rsidRPr="001C6755" w:rsidRDefault="00863901" w:rsidP="00D01429">
      <w:pPr>
        <w:pStyle w:val="Normal1"/>
        <w:ind w:firstLine="720"/>
        <w:rPr>
          <w:lang w:val="en-US"/>
        </w:rPr>
      </w:pPr>
      <w:r>
        <w:rPr>
          <w:lang w:val="en-US"/>
        </w:rPr>
        <w:t xml:space="preserve">In </w:t>
      </w:r>
      <w:r w:rsidR="006F6803">
        <w:rPr>
          <w:lang w:val="en-US"/>
        </w:rPr>
        <w:t xml:space="preserve">Experiment 1 </w:t>
      </w:r>
      <w:r>
        <w:rPr>
          <w:lang w:val="en-US"/>
        </w:rPr>
        <w:t xml:space="preserve">we </w:t>
      </w:r>
      <w:r w:rsidR="006F6803">
        <w:rPr>
          <w:lang w:val="en-US"/>
        </w:rPr>
        <w:t>examine</w:t>
      </w:r>
      <w:r>
        <w:rPr>
          <w:lang w:val="en-US"/>
        </w:rPr>
        <w:t>d</w:t>
      </w:r>
      <w:r w:rsidR="006F6803">
        <w:rPr>
          <w:lang w:val="en-US"/>
        </w:rPr>
        <w:t xml:space="preserve"> </w:t>
      </w:r>
      <w:r>
        <w:rPr>
          <w:lang w:val="en-US"/>
        </w:rPr>
        <w:t xml:space="preserve">if this claim (that ‘skip’ AMP effects do not differ from standard AMP effects) </w:t>
      </w:r>
      <w:r w:rsidR="00DC3FFD">
        <w:rPr>
          <w:lang w:val="en-US"/>
        </w:rPr>
        <w:t>is replicable</w:t>
      </w:r>
      <w:r w:rsidR="006F6803">
        <w:rPr>
          <w:lang w:val="en-US"/>
        </w:rPr>
        <w:t xml:space="preserve">. </w:t>
      </w:r>
      <w:r>
        <w:rPr>
          <w:lang w:val="en-US"/>
        </w:rPr>
        <w:t>W</w:t>
      </w:r>
      <w:r w:rsidR="006F6803">
        <w:rPr>
          <w:lang w:val="en-US"/>
        </w:rPr>
        <w:t xml:space="preserve">e </w:t>
      </w:r>
      <w:r>
        <w:rPr>
          <w:lang w:val="en-US"/>
        </w:rPr>
        <w:t xml:space="preserve">first </w:t>
      </w:r>
      <w:r w:rsidR="006F6803">
        <w:rPr>
          <w:lang w:val="en-US"/>
        </w:rPr>
        <w:t>carried out power analyses</w:t>
      </w:r>
      <w:r w:rsidR="00BF2C34">
        <w:rPr>
          <w:lang w:val="en-US"/>
        </w:rPr>
        <w:t xml:space="preserve"> (detailed below)</w:t>
      </w:r>
      <w:r w:rsidR="006F6803">
        <w:rPr>
          <w:lang w:val="en-US"/>
        </w:rPr>
        <w:t xml:space="preserve"> to ensure that </w:t>
      </w:r>
      <w:r w:rsidR="008428FA">
        <w:rPr>
          <w:lang w:val="en-US"/>
        </w:rPr>
        <w:t xml:space="preserve">we had </w:t>
      </w:r>
      <w:r>
        <w:rPr>
          <w:lang w:val="en-US"/>
        </w:rPr>
        <w:t xml:space="preserve">sufficient </w:t>
      </w:r>
      <w:r w:rsidR="006F6803">
        <w:rPr>
          <w:lang w:val="en-US"/>
        </w:rPr>
        <w:t xml:space="preserve">power to detect </w:t>
      </w:r>
      <w:r>
        <w:rPr>
          <w:lang w:val="en-US"/>
        </w:rPr>
        <w:t xml:space="preserve">even small </w:t>
      </w:r>
      <w:r w:rsidR="006F6803">
        <w:rPr>
          <w:lang w:val="en-US"/>
        </w:rPr>
        <w:t>effects (something that may have presented a problem in the original study).</w:t>
      </w:r>
      <w:r w:rsidR="006F6803">
        <w:rPr>
          <w:rStyle w:val="FootnoteReference"/>
          <w:lang w:val="en-US"/>
        </w:rPr>
        <w:footnoteReference w:id="5"/>
      </w:r>
      <w:r w:rsidR="006F6803">
        <w:rPr>
          <w:lang w:val="en-US"/>
        </w:rPr>
        <w:t xml:space="preserve"> </w:t>
      </w:r>
      <w:r>
        <w:rPr>
          <w:lang w:val="en-US"/>
        </w:rPr>
        <w:t>W</w:t>
      </w:r>
      <w:r w:rsidR="006F6803">
        <w:rPr>
          <w:lang w:val="en-US"/>
        </w:rPr>
        <w:t xml:space="preserve">e </w:t>
      </w:r>
      <w:r>
        <w:rPr>
          <w:lang w:val="en-US"/>
        </w:rPr>
        <w:t xml:space="preserve">then </w:t>
      </w:r>
      <w:r w:rsidR="006F6803" w:rsidRPr="00DD28E5">
        <w:rPr>
          <w:lang w:val="en-US"/>
        </w:rPr>
        <w:t>administer</w:t>
      </w:r>
      <w:r w:rsidR="006F6803">
        <w:rPr>
          <w:lang w:val="en-US"/>
        </w:rPr>
        <w:t>ed</w:t>
      </w:r>
      <w:r w:rsidR="006F6803" w:rsidRPr="00DD28E5">
        <w:rPr>
          <w:lang w:val="en-US"/>
        </w:rPr>
        <w:t xml:space="preserve"> </w:t>
      </w:r>
      <w:r w:rsidR="0047573A">
        <w:rPr>
          <w:lang w:val="en-US"/>
        </w:rPr>
        <w:t xml:space="preserve">similar </w:t>
      </w:r>
      <w:r w:rsidR="006F6803" w:rsidRPr="00DD28E5">
        <w:rPr>
          <w:lang w:val="en-US"/>
        </w:rPr>
        <w:t>standard and skip-AMP</w:t>
      </w:r>
      <w:r w:rsidR="006F6803">
        <w:rPr>
          <w:lang w:val="en-US"/>
        </w:rPr>
        <w:t>s</w:t>
      </w:r>
      <w:r w:rsidR="006F6803" w:rsidRPr="00DD28E5">
        <w:rPr>
          <w:lang w:val="en-US"/>
        </w:rPr>
        <w:t xml:space="preserve"> as </w:t>
      </w:r>
      <w:r w:rsidR="006F6803">
        <w:rPr>
          <w:lang w:val="en-US"/>
        </w:rPr>
        <w:t>used by Payne et al. (2013)</w:t>
      </w:r>
      <w:r w:rsidR="006F6803" w:rsidRPr="00DD28E5">
        <w:rPr>
          <w:lang w:val="en-US"/>
        </w:rPr>
        <w:t>.</w:t>
      </w:r>
      <w:r w:rsidR="006F6803">
        <w:rPr>
          <w:lang w:val="en-US"/>
        </w:rPr>
        <w:t xml:space="preserve"> </w:t>
      </w:r>
      <w:r>
        <w:rPr>
          <w:lang w:val="en-US"/>
        </w:rPr>
        <w:t>W</w:t>
      </w:r>
      <w:r w:rsidR="006F6803">
        <w:rPr>
          <w:lang w:val="en-US"/>
        </w:rPr>
        <w:t>here</w:t>
      </w:r>
      <w:r>
        <w:rPr>
          <w:lang w:val="en-US"/>
        </w:rPr>
        <w:t>as</w:t>
      </w:r>
      <w:r w:rsidR="006F6803">
        <w:rPr>
          <w:lang w:val="en-US"/>
        </w:rPr>
        <w:t xml:space="preserve"> the original authors relied on </w:t>
      </w:r>
      <w:r w:rsidR="006F6803" w:rsidRPr="00DD28E5">
        <w:rPr>
          <w:lang w:val="en-US"/>
        </w:rPr>
        <w:t xml:space="preserve">a </w:t>
      </w:r>
      <w:r w:rsidR="00BF2C34">
        <w:rPr>
          <w:lang w:val="en-US"/>
        </w:rPr>
        <w:t>between-</w:t>
      </w:r>
      <w:r w:rsidR="006F6803">
        <w:rPr>
          <w:lang w:val="en-US"/>
        </w:rPr>
        <w:t xml:space="preserve"> </w:t>
      </w:r>
      <w:r w:rsidR="00BF2C34">
        <w:rPr>
          <w:lang w:val="en-US"/>
        </w:rPr>
        <w:t>subjects</w:t>
      </w:r>
      <w:r w:rsidR="006F6803">
        <w:rPr>
          <w:lang w:val="en-US"/>
        </w:rPr>
        <w:t xml:space="preserve"> </w:t>
      </w:r>
      <w:r w:rsidR="005732EC">
        <w:rPr>
          <w:lang w:val="en-US"/>
        </w:rPr>
        <w:t xml:space="preserve">manipulation </w:t>
      </w:r>
      <w:r w:rsidR="006F6803">
        <w:rPr>
          <w:lang w:val="en-US"/>
        </w:rPr>
        <w:t xml:space="preserve">we </w:t>
      </w:r>
      <w:r w:rsidR="00BF2C34">
        <w:rPr>
          <w:lang w:val="en-US"/>
        </w:rPr>
        <w:t>opted</w:t>
      </w:r>
      <w:r>
        <w:rPr>
          <w:lang w:val="en-US"/>
        </w:rPr>
        <w:t xml:space="preserve"> to </w:t>
      </w:r>
      <w:r w:rsidR="006F6803" w:rsidRPr="00DD28E5">
        <w:rPr>
          <w:lang w:val="en-US"/>
        </w:rPr>
        <w:t xml:space="preserve">administer both </w:t>
      </w:r>
      <w:r w:rsidR="00DC3FFD">
        <w:rPr>
          <w:lang w:val="en-US"/>
        </w:rPr>
        <w:t xml:space="preserve">AMP variants </w:t>
      </w:r>
      <w:r w:rsidR="006F6803" w:rsidRPr="00DD28E5">
        <w:rPr>
          <w:lang w:val="en-US"/>
        </w:rPr>
        <w:t xml:space="preserve">to </w:t>
      </w:r>
      <w:r w:rsidR="00BF2C34">
        <w:rPr>
          <w:lang w:val="en-US"/>
        </w:rPr>
        <w:t>all participants</w:t>
      </w:r>
      <w:r w:rsidR="006F6803">
        <w:rPr>
          <w:lang w:val="en-US"/>
        </w:rPr>
        <w:t xml:space="preserve"> in order to </w:t>
      </w:r>
      <w:r w:rsidR="00BF2C34">
        <w:rPr>
          <w:lang w:val="en-US"/>
        </w:rPr>
        <w:t>improve our</w:t>
      </w:r>
      <w:r w:rsidR="006F6803">
        <w:rPr>
          <w:lang w:val="en-US"/>
        </w:rPr>
        <w:t xml:space="preserve"> statistical power</w:t>
      </w:r>
      <w:r w:rsidR="001F0E1C">
        <w:rPr>
          <w:lang w:val="en-US"/>
        </w:rPr>
        <w:t>,</w:t>
      </w:r>
      <w:r w:rsidR="006F6803">
        <w:rPr>
          <w:lang w:val="en-US"/>
        </w:rPr>
        <w:t xml:space="preserve"> </w:t>
      </w:r>
      <w:r w:rsidR="00BF2C34">
        <w:rPr>
          <w:lang w:val="en-US"/>
        </w:rPr>
        <w:t>as well as to</w:t>
      </w:r>
      <w:r>
        <w:rPr>
          <w:lang w:val="en-US"/>
        </w:rPr>
        <w:t xml:space="preserve"> </w:t>
      </w:r>
      <w:r w:rsidR="006F6803">
        <w:rPr>
          <w:lang w:val="en-US"/>
        </w:rPr>
        <w:t xml:space="preserve">better </w:t>
      </w:r>
      <w:r>
        <w:rPr>
          <w:lang w:val="en-US"/>
        </w:rPr>
        <w:t xml:space="preserve">compare effect sizes within </w:t>
      </w:r>
      <w:r w:rsidR="006F6803" w:rsidRPr="00DD28E5">
        <w:rPr>
          <w:lang w:val="en-US"/>
        </w:rPr>
        <w:t xml:space="preserve">rather than </w:t>
      </w:r>
      <w:r>
        <w:rPr>
          <w:lang w:val="en-US"/>
        </w:rPr>
        <w:t>between</w:t>
      </w:r>
      <w:r w:rsidR="006F6803" w:rsidRPr="00DD28E5">
        <w:rPr>
          <w:lang w:val="en-US"/>
        </w:rPr>
        <w:t xml:space="preserve"> </w:t>
      </w:r>
      <w:r w:rsidR="006F6803">
        <w:rPr>
          <w:lang w:val="en-US"/>
        </w:rPr>
        <w:t>individuals</w:t>
      </w:r>
      <w:r w:rsidR="006F6803" w:rsidRPr="00DD28E5">
        <w:rPr>
          <w:lang w:val="en-US"/>
        </w:rPr>
        <w:t xml:space="preserve">. </w:t>
      </w:r>
      <w:r>
        <w:rPr>
          <w:lang w:val="en-US"/>
        </w:rPr>
        <w:t>W</w:t>
      </w:r>
      <w:r w:rsidR="006F6803">
        <w:rPr>
          <w:lang w:val="en-US"/>
        </w:rPr>
        <w:t xml:space="preserve">e </w:t>
      </w:r>
      <w:r>
        <w:rPr>
          <w:lang w:val="en-US"/>
        </w:rPr>
        <w:t xml:space="preserve">also </w:t>
      </w:r>
      <w:r w:rsidR="006F6803">
        <w:rPr>
          <w:lang w:val="en-US"/>
        </w:rPr>
        <w:t xml:space="preserve">carried out statistical comparisons </w:t>
      </w:r>
      <w:r w:rsidR="0047573A">
        <w:rPr>
          <w:lang w:val="en-US"/>
        </w:rPr>
        <w:t xml:space="preserve">that allowed us </w:t>
      </w:r>
      <w:r w:rsidR="006F6803">
        <w:rPr>
          <w:lang w:val="en-US"/>
        </w:rPr>
        <w:t xml:space="preserve">to test </w:t>
      </w:r>
      <w:r w:rsidR="00C46C51">
        <w:rPr>
          <w:lang w:val="en-US"/>
        </w:rPr>
        <w:t>the original</w:t>
      </w:r>
      <w:r w:rsidR="0047573A">
        <w:rPr>
          <w:lang w:val="en-US"/>
        </w:rPr>
        <w:t xml:space="preserve"> </w:t>
      </w:r>
      <w:r w:rsidR="006F6803">
        <w:rPr>
          <w:lang w:val="en-US"/>
        </w:rPr>
        <w:t xml:space="preserve">key </w:t>
      </w:r>
      <w:r w:rsidR="006F6803">
        <w:rPr>
          <w:lang w:val="en-US"/>
        </w:rPr>
        <w:lastRenderedPageBreak/>
        <w:t>claim (e.g., we used</w:t>
      </w:r>
      <w:r w:rsidR="006F6803" w:rsidRPr="00DD28E5">
        <w:rPr>
          <w:lang w:val="en-US"/>
        </w:rPr>
        <w:t xml:space="preserve"> a partially-overlapping </w:t>
      </w:r>
      <w:r w:rsidR="006F6803" w:rsidRPr="00B773F4">
        <w:rPr>
          <w:i/>
          <w:lang w:val="en-US"/>
        </w:rPr>
        <w:t>t</w:t>
      </w:r>
      <w:r w:rsidR="006F6803" w:rsidRPr="00DD28E5">
        <w:rPr>
          <w:lang w:val="en-US"/>
        </w:rPr>
        <w:t>-test to account for participants who skip either all trials or no trials</w:t>
      </w:r>
      <w:r w:rsidR="006F6803">
        <w:rPr>
          <w:lang w:val="en-US"/>
        </w:rPr>
        <w:t xml:space="preserve">). </w:t>
      </w:r>
      <w:r>
        <w:t>In addition to the confirmatory analys</w:t>
      </w:r>
      <w:r w:rsidR="00BF2C34">
        <w:t>i</w:t>
      </w:r>
      <w:r>
        <w:t>s</w:t>
      </w:r>
      <w:r w:rsidR="006F6803">
        <w:t>, w</w:t>
      </w:r>
      <w:r w:rsidR="00121054">
        <w:t xml:space="preserve">e </w:t>
      </w:r>
      <w:r w:rsidR="006116A8">
        <w:t xml:space="preserve">also </w:t>
      </w:r>
      <w:r>
        <w:t xml:space="preserve">asked an exploratory question: </w:t>
      </w:r>
      <w:r w:rsidR="00CA5784">
        <w:t xml:space="preserve">is </w:t>
      </w:r>
      <w:r>
        <w:t>one’s awareness of the prime</w:t>
      </w:r>
      <w:r w:rsidR="008B51E6">
        <w:t>’s</w:t>
      </w:r>
      <w:r>
        <w:t xml:space="preserve"> </w:t>
      </w:r>
      <w:r w:rsidR="008B51E6">
        <w:t xml:space="preserve">influence on </w:t>
      </w:r>
      <w:r>
        <w:t xml:space="preserve">their </w:t>
      </w:r>
      <w:r w:rsidR="001D597F">
        <w:t>evaluations</w:t>
      </w:r>
      <w:r>
        <w:t xml:space="preserve"> (as indexed by skip rates in the skip AMP) </w:t>
      </w:r>
      <w:r w:rsidR="00CA5784">
        <w:t xml:space="preserve">related to </w:t>
      </w:r>
      <w:r>
        <w:t xml:space="preserve">the magnitude of their effect in a standard AMP? </w:t>
      </w:r>
      <w:r w:rsidR="006116A8">
        <w:rPr>
          <w:iCs/>
          <w:lang w:val="en-US"/>
        </w:rPr>
        <w:t xml:space="preserve">If so, then this would suggest that </w:t>
      </w:r>
      <w:r w:rsidR="00521E87">
        <w:rPr>
          <w:iCs/>
          <w:lang w:val="en-US"/>
        </w:rPr>
        <w:t xml:space="preserve">influence awareness may play </w:t>
      </w:r>
      <w:r>
        <w:rPr>
          <w:iCs/>
          <w:lang w:val="en-US"/>
        </w:rPr>
        <w:t xml:space="preserve">more of a </w:t>
      </w:r>
      <w:r w:rsidR="00521E87">
        <w:rPr>
          <w:iCs/>
          <w:lang w:val="en-US"/>
        </w:rPr>
        <w:t xml:space="preserve">role in standard AMP </w:t>
      </w:r>
      <w:r>
        <w:rPr>
          <w:iCs/>
          <w:lang w:val="en-US"/>
        </w:rPr>
        <w:t>effects</w:t>
      </w:r>
      <w:r w:rsidR="00904714">
        <w:rPr>
          <w:iCs/>
          <w:lang w:val="en-US"/>
        </w:rPr>
        <w:t xml:space="preserve"> than previously </w:t>
      </w:r>
      <w:r w:rsidR="008B51E6">
        <w:rPr>
          <w:iCs/>
          <w:lang w:val="en-US"/>
        </w:rPr>
        <w:t>thought</w:t>
      </w:r>
      <w:r w:rsidR="00521E87">
        <w:rPr>
          <w:iCs/>
          <w:lang w:val="en-US"/>
        </w:rPr>
        <w:t>.</w:t>
      </w:r>
    </w:p>
    <w:p w14:paraId="2A83C270" w14:textId="12CD1D8F" w:rsidR="00316DC3" w:rsidRDefault="00316DC3" w:rsidP="00124669">
      <w:pPr>
        <w:pStyle w:val="Heading2"/>
      </w:pPr>
      <w:r w:rsidRPr="002622F5">
        <w:t>Method</w:t>
      </w:r>
    </w:p>
    <w:p w14:paraId="3731ED49" w14:textId="2925854D" w:rsidR="00415D8C" w:rsidRPr="00006C9C" w:rsidRDefault="00006C9C" w:rsidP="002C347E">
      <w:pPr>
        <w:pStyle w:val="Normal1"/>
        <w:ind w:firstLine="720"/>
        <w:rPr>
          <w:lang w:val="en-US"/>
        </w:rPr>
      </w:pPr>
      <w:r>
        <w:rPr>
          <w:lang w:val="en-US"/>
        </w:rPr>
        <w:t>M</w:t>
      </w:r>
      <w:r w:rsidRPr="002622F5">
        <w:rPr>
          <w:lang w:val="en-US"/>
        </w:rPr>
        <w:t>aterial</w:t>
      </w:r>
      <w:r w:rsidR="00415D8C">
        <w:rPr>
          <w:lang w:val="en-US"/>
        </w:rPr>
        <w:t>s</w:t>
      </w:r>
      <w:r w:rsidRPr="002622F5">
        <w:rPr>
          <w:lang w:val="en-US"/>
        </w:rPr>
        <w:t xml:space="preserve"> for </w:t>
      </w:r>
      <w:r>
        <w:rPr>
          <w:lang w:val="en-US"/>
        </w:rPr>
        <w:t>all e</w:t>
      </w:r>
      <w:r w:rsidRPr="002622F5">
        <w:rPr>
          <w:lang w:val="en-US"/>
        </w:rPr>
        <w:t xml:space="preserve">xperiments can be found </w:t>
      </w:r>
      <w:r>
        <w:rPr>
          <w:lang w:val="en-US"/>
        </w:rPr>
        <w:t xml:space="preserve">at </w:t>
      </w:r>
      <w:hyperlink r:id="rId13">
        <w:r w:rsidRPr="002622F5">
          <w:rPr>
            <w:color w:val="1155CC"/>
            <w:u w:val="single"/>
            <w:lang w:val="en-US"/>
          </w:rPr>
          <w:t>osf.io/gv7cm</w:t>
        </w:r>
      </w:hyperlink>
      <w:r w:rsidRPr="002622F5">
        <w:rPr>
          <w:lang w:val="en-US"/>
        </w:rPr>
        <w:t>. This includes details of the design</w:t>
      </w:r>
      <w:r>
        <w:rPr>
          <w:lang w:val="en-US"/>
        </w:rPr>
        <w:t>s</w:t>
      </w:r>
      <w:r w:rsidRPr="002622F5">
        <w:rPr>
          <w:lang w:val="en-US"/>
        </w:rPr>
        <w:t xml:space="preserve">, </w:t>
      </w:r>
      <w:r>
        <w:rPr>
          <w:lang w:val="en-US"/>
        </w:rPr>
        <w:t xml:space="preserve">experimental </w:t>
      </w:r>
      <w:r w:rsidRPr="002622F5">
        <w:rPr>
          <w:lang w:val="en-US"/>
        </w:rPr>
        <w:t xml:space="preserve">scripts, raw and processed data, </w:t>
      </w:r>
      <w:r w:rsidR="00B31D59">
        <w:rPr>
          <w:lang w:val="en-US"/>
        </w:rPr>
        <w:t xml:space="preserve">preregistrations, </w:t>
      </w:r>
      <w:r w:rsidRPr="002622F5">
        <w:rPr>
          <w:lang w:val="en-US"/>
        </w:rPr>
        <w:t>analytic plans, and all R code for data processing and analys</w:t>
      </w:r>
      <w:r w:rsidR="00B31D59">
        <w:rPr>
          <w:lang w:val="en-US"/>
        </w:rPr>
        <w:t>e</w:t>
      </w:r>
      <w:r w:rsidRPr="002622F5">
        <w:rPr>
          <w:lang w:val="en-US"/>
        </w:rPr>
        <w:t xml:space="preserve">s. </w:t>
      </w:r>
      <w:r>
        <w:rPr>
          <w:lang w:val="en-US"/>
        </w:rPr>
        <w:t>W</w:t>
      </w:r>
      <w:r w:rsidRPr="002622F5">
        <w:rPr>
          <w:lang w:val="en-US"/>
        </w:rPr>
        <w:t xml:space="preserve">e </w:t>
      </w:r>
      <w:r>
        <w:rPr>
          <w:lang w:val="en-US"/>
        </w:rPr>
        <w:t xml:space="preserve">also </w:t>
      </w:r>
      <w:r w:rsidRPr="002622F5">
        <w:rPr>
          <w:lang w:val="en-US"/>
        </w:rPr>
        <w:t>report how sample size</w:t>
      </w:r>
      <w:r>
        <w:rPr>
          <w:lang w:val="en-US"/>
        </w:rPr>
        <w:t>s</w:t>
      </w:r>
      <w:r w:rsidRPr="002622F5">
        <w:rPr>
          <w:lang w:val="en-US"/>
        </w:rPr>
        <w:t>, data exclusions (if any), manipulations,</w:t>
      </w:r>
      <w:r>
        <w:rPr>
          <w:lang w:val="en-US"/>
        </w:rPr>
        <w:t xml:space="preserve"> and measures were determined in each study.</w:t>
      </w:r>
      <w:r w:rsidR="00415D8C">
        <w:rPr>
          <w:lang w:val="en-US"/>
        </w:rPr>
        <w:t xml:space="preserve"> W</w:t>
      </w:r>
      <w:r w:rsidR="00415D8C" w:rsidRPr="002622F5">
        <w:rPr>
          <w:lang w:val="en-US"/>
        </w:rPr>
        <w:t xml:space="preserve">e report only the key effects that serve to test our hypotheses. </w:t>
      </w:r>
      <w:r w:rsidR="00415D8C">
        <w:rPr>
          <w:lang w:val="en-US"/>
        </w:rPr>
        <w:t xml:space="preserve">All other </w:t>
      </w:r>
      <w:r w:rsidR="00415D8C" w:rsidRPr="002622F5">
        <w:rPr>
          <w:lang w:val="en-US"/>
        </w:rPr>
        <w:t xml:space="preserve">results of the models can be found </w:t>
      </w:r>
      <w:r w:rsidR="00415D8C">
        <w:rPr>
          <w:lang w:val="en-US"/>
        </w:rPr>
        <w:t>on OSF.</w:t>
      </w:r>
    </w:p>
    <w:p w14:paraId="252E00A1" w14:textId="77777777" w:rsidR="00E45837" w:rsidRPr="00E45837" w:rsidRDefault="00E45837" w:rsidP="00B3311A">
      <w:pPr>
        <w:pStyle w:val="Heading3"/>
        <w:rPr>
          <w:lang w:val="en-US"/>
        </w:rPr>
      </w:pPr>
      <w:r w:rsidRPr="00E45837">
        <w:rPr>
          <w:lang w:val="en-IE"/>
        </w:rPr>
        <w:t>Sample Selection S</w:t>
      </w:r>
      <w:r w:rsidR="006250BF" w:rsidRPr="00E45837">
        <w:rPr>
          <w:lang w:val="en-IE"/>
        </w:rPr>
        <w:t>trategy</w:t>
      </w:r>
      <w:r w:rsidR="00316DC3" w:rsidRPr="00E45837">
        <w:rPr>
          <w:lang w:val="en-US"/>
        </w:rPr>
        <w:t xml:space="preserve"> </w:t>
      </w:r>
    </w:p>
    <w:p w14:paraId="2B83055C" w14:textId="53ACBF26" w:rsidR="006250BF" w:rsidRDefault="006250BF" w:rsidP="00E45837">
      <w:pPr>
        <w:pStyle w:val="Normal1"/>
        <w:ind w:firstLine="720"/>
        <w:rPr>
          <w:lang w:val="en-US"/>
        </w:rPr>
      </w:pPr>
      <w:r w:rsidRPr="001C6755">
        <w:rPr>
          <w:lang w:val="en-US"/>
        </w:rPr>
        <w:t>P</w:t>
      </w:r>
      <w:r w:rsidR="00316DC3" w:rsidRPr="001C6755">
        <w:rPr>
          <w:lang w:val="en-US"/>
        </w:rPr>
        <w:t xml:space="preserve">ower analyses </w:t>
      </w:r>
      <w:r w:rsidRPr="001C6755">
        <w:rPr>
          <w:lang w:val="en-US"/>
        </w:rPr>
        <w:t xml:space="preserve">indicated that 147 participants would be required to </w:t>
      </w:r>
      <w:r w:rsidRPr="005E6439">
        <w:t xml:space="preserve">detect a Cohen’s </w:t>
      </w:r>
      <w:r w:rsidRPr="001C6755">
        <w:rPr>
          <w:i/>
        </w:rPr>
        <w:t>d</w:t>
      </w:r>
      <w:r w:rsidRPr="005E6439">
        <w:t xml:space="preserve"> effect size </w:t>
      </w:r>
      <w:r w:rsidR="00A12011">
        <w:t>of</w:t>
      </w:r>
      <w:r w:rsidRPr="005E6439">
        <w:t xml:space="preserve"> 0.3 in a paired-samples </w:t>
      </w:r>
      <w:r w:rsidRPr="001C6755">
        <w:rPr>
          <w:i/>
        </w:rPr>
        <w:t>t</w:t>
      </w:r>
      <w:r w:rsidRPr="005E6439">
        <w:t>-test at the conventional alpha level (.05</w:t>
      </w:r>
      <w:r w:rsidR="00300B44">
        <w:t>, two-sided</w:t>
      </w:r>
      <w:r w:rsidRPr="005E6439">
        <w:t xml:space="preserve">) with 95% power. 289 participants </w:t>
      </w:r>
      <w:r w:rsidRPr="005E6439">
        <w:rPr>
          <w:lang w:val="en-US"/>
        </w:rPr>
        <w:t xml:space="preserve">would be required to detect such an effect size in a two-sample </w:t>
      </w:r>
      <w:r w:rsidRPr="001C6755">
        <w:rPr>
          <w:i/>
          <w:lang w:val="en-US"/>
        </w:rPr>
        <w:t>t</w:t>
      </w:r>
      <w:r w:rsidRPr="005E6439">
        <w:rPr>
          <w:lang w:val="en-US"/>
        </w:rPr>
        <w:t xml:space="preserve">-test with otherwise identical parameters. Given that a partially-overlapping </w:t>
      </w:r>
      <w:r w:rsidRPr="001C6755">
        <w:rPr>
          <w:i/>
          <w:lang w:val="en-US"/>
        </w:rPr>
        <w:t>t</w:t>
      </w:r>
      <w:r w:rsidRPr="005E6439">
        <w:rPr>
          <w:lang w:val="en-US"/>
        </w:rPr>
        <w:t xml:space="preserve">-test’s power typically falls somewhere between a paired-samples </w:t>
      </w:r>
      <w:r w:rsidRPr="001C6755">
        <w:rPr>
          <w:i/>
          <w:lang w:val="en-US"/>
        </w:rPr>
        <w:t>t</w:t>
      </w:r>
      <w:r w:rsidRPr="005E6439">
        <w:rPr>
          <w:lang w:val="en-US"/>
        </w:rPr>
        <w:t xml:space="preserve">-test and a two-sample </w:t>
      </w:r>
      <w:r w:rsidRPr="001C6755">
        <w:rPr>
          <w:i/>
          <w:lang w:val="en-US"/>
        </w:rPr>
        <w:t>t</w:t>
      </w:r>
      <w:r w:rsidRPr="005E6439">
        <w:rPr>
          <w:lang w:val="en-US"/>
        </w:rPr>
        <w:t>-test (</w:t>
      </w:r>
      <w:r w:rsidRPr="00EE6BB9">
        <w:t>Derrick</w:t>
      </w:r>
      <w:r w:rsidR="00A82A15">
        <w:t xml:space="preserve">, </w:t>
      </w:r>
      <w:proofErr w:type="spellStart"/>
      <w:r w:rsidR="00A82A15">
        <w:t>Toher</w:t>
      </w:r>
      <w:proofErr w:type="spellEnd"/>
      <w:r w:rsidR="00A82A15">
        <w:t xml:space="preserve"> &amp; White,</w:t>
      </w:r>
      <w:r w:rsidRPr="00EE6BB9">
        <w:t xml:space="preserve"> 2017</w:t>
      </w:r>
      <w:r w:rsidRPr="005E6439">
        <w:rPr>
          <w:lang w:val="en-US"/>
        </w:rPr>
        <w:t xml:space="preserve">), 289 participants would provide (a) at least 95% power to detect a small effect size in </w:t>
      </w:r>
      <w:r w:rsidR="00E82D8A">
        <w:rPr>
          <w:lang w:val="en-US"/>
        </w:rPr>
        <w:t xml:space="preserve">such a </w:t>
      </w:r>
      <w:r w:rsidRPr="005E6439">
        <w:rPr>
          <w:lang w:val="en-US"/>
        </w:rPr>
        <w:t xml:space="preserve">test and (b) </w:t>
      </w:r>
      <w:r w:rsidRPr="00D01429">
        <w:rPr>
          <w:lang w:val="en-US"/>
        </w:rPr>
        <w:t xml:space="preserve">power to detect a very small Cohen’s </w:t>
      </w:r>
      <w:r w:rsidRPr="001C6755">
        <w:rPr>
          <w:i/>
          <w:lang w:val="en-US"/>
        </w:rPr>
        <w:t>f</w:t>
      </w:r>
      <w:r w:rsidRPr="005E6439">
        <w:rPr>
          <w:lang w:val="en-US"/>
        </w:rPr>
        <w:t xml:space="preserve"> effect size (i.e., 0.045) in a linear regression with one dependent variable and one independent variable (i.e., the analysis </w:t>
      </w:r>
      <w:r w:rsidR="00E82D8A">
        <w:rPr>
          <w:lang w:val="en-US"/>
        </w:rPr>
        <w:t xml:space="preserve">used to investigate </w:t>
      </w:r>
      <w:r w:rsidRPr="005E6439">
        <w:rPr>
          <w:lang w:val="en-US"/>
        </w:rPr>
        <w:t xml:space="preserve">our second </w:t>
      </w:r>
      <w:r w:rsidR="00E82D8A">
        <w:rPr>
          <w:lang w:val="en-US"/>
        </w:rPr>
        <w:t>question</w:t>
      </w:r>
      <w:r w:rsidRPr="005E6439">
        <w:rPr>
          <w:lang w:val="en-US"/>
        </w:rPr>
        <w:t>).</w:t>
      </w:r>
      <w:r w:rsidRPr="006250BF">
        <w:rPr>
          <w:lang w:val="en-US"/>
        </w:rPr>
        <w:t xml:space="preserve"> </w:t>
      </w:r>
    </w:p>
    <w:p w14:paraId="65D17777" w14:textId="77777777" w:rsidR="00E45837" w:rsidRPr="00E45837" w:rsidRDefault="006250BF" w:rsidP="00B3311A">
      <w:pPr>
        <w:pStyle w:val="Heading3"/>
        <w:rPr>
          <w:lang w:val="en-US"/>
        </w:rPr>
      </w:pPr>
      <w:r w:rsidRPr="00E45837">
        <w:rPr>
          <w:lang w:val="en-US"/>
        </w:rPr>
        <w:t>Participants</w:t>
      </w:r>
      <w:r w:rsidR="00E45837" w:rsidRPr="00E45837">
        <w:rPr>
          <w:lang w:val="en-US"/>
        </w:rPr>
        <w:t xml:space="preserve"> and D</w:t>
      </w:r>
      <w:r w:rsidR="002D3225" w:rsidRPr="00E45837">
        <w:rPr>
          <w:lang w:val="en-US"/>
        </w:rPr>
        <w:t>esign</w:t>
      </w:r>
    </w:p>
    <w:p w14:paraId="71D006A6" w14:textId="63BD01F3" w:rsidR="002D3225" w:rsidRDefault="006250BF" w:rsidP="00E45837">
      <w:pPr>
        <w:pStyle w:val="Normal1"/>
        <w:ind w:firstLine="720"/>
        <w:rPr>
          <w:b/>
        </w:rPr>
      </w:pPr>
      <w:r w:rsidRPr="005E6439">
        <w:rPr>
          <w:lang w:val="en-US"/>
        </w:rPr>
        <w:lastRenderedPageBreak/>
        <w:t xml:space="preserve">316 individuals were </w:t>
      </w:r>
      <w:r w:rsidRPr="00D01429">
        <w:rPr>
          <w:lang w:val="en-US"/>
        </w:rPr>
        <w:t xml:space="preserve">recruited via Prolific (prolific.co) </w:t>
      </w:r>
      <w:r w:rsidRPr="00D35549">
        <w:rPr>
          <w:lang w:val="en-US"/>
        </w:rPr>
        <w:t xml:space="preserve">and </w:t>
      </w:r>
      <w:r w:rsidR="00D35549" w:rsidRPr="00D35549">
        <w:rPr>
          <w:lang w:val="en-US"/>
        </w:rPr>
        <w:t xml:space="preserve">took part </w:t>
      </w:r>
      <w:r w:rsidRPr="00D35549">
        <w:rPr>
          <w:lang w:val="en-US"/>
        </w:rPr>
        <w:t xml:space="preserve">in exchange for a monetary reward. We initially recruited 290 </w:t>
      </w:r>
      <w:r w:rsidR="00BF2C34" w:rsidRPr="00D35549">
        <w:rPr>
          <w:lang w:val="en-US"/>
        </w:rPr>
        <w:t>participants,</w:t>
      </w:r>
      <w:r w:rsidRPr="00D35549">
        <w:rPr>
          <w:lang w:val="en-US"/>
        </w:rPr>
        <w:t xml:space="preserve"> </w:t>
      </w:r>
      <w:r w:rsidR="00D35549" w:rsidRPr="00D35549">
        <w:rPr>
          <w:lang w:val="en-US"/>
        </w:rPr>
        <w:t xml:space="preserve">but </w:t>
      </w:r>
      <w:r w:rsidR="002D3225">
        <w:rPr>
          <w:lang w:val="en-US"/>
        </w:rPr>
        <w:t xml:space="preserve">a number </w:t>
      </w:r>
      <w:r w:rsidR="00D35549" w:rsidRPr="005E6439">
        <w:rPr>
          <w:lang w:val="en-US"/>
        </w:rPr>
        <w:t xml:space="preserve">provided incomplete </w:t>
      </w:r>
      <w:r w:rsidR="00D35549">
        <w:rPr>
          <w:lang w:val="en-US"/>
        </w:rPr>
        <w:t xml:space="preserve">or partial </w:t>
      </w:r>
      <w:r w:rsidR="00D35549" w:rsidRPr="005E6439">
        <w:rPr>
          <w:lang w:val="en-US"/>
        </w:rPr>
        <w:t xml:space="preserve">data or did not met our </w:t>
      </w:r>
      <w:r w:rsidR="003E03E5">
        <w:rPr>
          <w:lang w:val="en-US"/>
        </w:rPr>
        <w:t>prereg</w:t>
      </w:r>
      <w:r w:rsidR="00D35549" w:rsidRPr="005E6439">
        <w:rPr>
          <w:lang w:val="en-US"/>
        </w:rPr>
        <w:t xml:space="preserve">istered exclusion criteria. </w:t>
      </w:r>
      <w:r w:rsidR="002D3225">
        <w:rPr>
          <w:lang w:val="en-US"/>
        </w:rPr>
        <w:t>R</w:t>
      </w:r>
      <w:r w:rsidR="00D35549" w:rsidRPr="005E6439">
        <w:rPr>
          <w:lang w:val="en-US"/>
        </w:rPr>
        <w:t xml:space="preserve">ecruitment </w:t>
      </w:r>
      <w:r w:rsidR="002D3225">
        <w:rPr>
          <w:lang w:val="en-US"/>
        </w:rPr>
        <w:t xml:space="preserve">was continued </w:t>
      </w:r>
      <w:r w:rsidR="000E1F34">
        <w:rPr>
          <w:lang w:val="en-US"/>
        </w:rPr>
        <w:t xml:space="preserve">in batches of 10 </w:t>
      </w:r>
      <w:r w:rsidR="00D35549" w:rsidRPr="005E6439">
        <w:rPr>
          <w:lang w:val="en-US"/>
        </w:rPr>
        <w:t xml:space="preserve">until </w:t>
      </w:r>
      <w:r w:rsidR="00316DC3" w:rsidRPr="001C6755">
        <w:rPr>
          <w:lang w:val="en-US"/>
        </w:rPr>
        <w:t xml:space="preserve">analyzable data </w:t>
      </w:r>
      <w:r w:rsidR="002D3225">
        <w:rPr>
          <w:lang w:val="en-US"/>
        </w:rPr>
        <w:t xml:space="preserve">was available </w:t>
      </w:r>
      <w:r w:rsidR="00316DC3" w:rsidRPr="001C6755">
        <w:rPr>
          <w:lang w:val="en-US"/>
        </w:rPr>
        <w:t xml:space="preserve">for at least </w:t>
      </w:r>
      <w:r w:rsidR="00D35549" w:rsidRPr="001C6755">
        <w:rPr>
          <w:lang w:val="en-US"/>
        </w:rPr>
        <w:t xml:space="preserve">290 individuals (final </w:t>
      </w:r>
      <w:r w:rsidR="00D35549" w:rsidRPr="001C6755">
        <w:rPr>
          <w:i/>
          <w:lang w:val="en-US"/>
        </w:rPr>
        <w:t>n</w:t>
      </w:r>
      <w:r w:rsidR="00D35549" w:rsidRPr="001C6755">
        <w:rPr>
          <w:lang w:val="en-US"/>
        </w:rPr>
        <w:t xml:space="preserve"> = </w:t>
      </w:r>
      <w:r w:rsidR="00D35549" w:rsidRPr="005E6439">
        <w:rPr>
          <w:lang w:val="en-US"/>
        </w:rPr>
        <w:t>295;</w:t>
      </w:r>
      <w:r w:rsidR="00D35549" w:rsidRPr="001C6755">
        <w:rPr>
          <w:lang w:val="en-US"/>
        </w:rPr>
        <w:t xml:space="preserve"> 160 </w:t>
      </w:r>
      <w:r w:rsidR="00E00205">
        <w:rPr>
          <w:lang w:val="en-US"/>
        </w:rPr>
        <w:t>men</w:t>
      </w:r>
      <w:r w:rsidR="00D35549" w:rsidRPr="001C6755">
        <w:rPr>
          <w:lang w:val="en-US"/>
        </w:rPr>
        <w:t>), who ranged in age from 18 to 61 (</w:t>
      </w:r>
      <w:r w:rsidR="00D35549" w:rsidRPr="001C6755">
        <w:rPr>
          <w:i/>
          <w:lang w:val="en-US"/>
        </w:rPr>
        <w:t>M</w:t>
      </w:r>
      <w:r w:rsidR="00D35549" w:rsidRPr="001C6755">
        <w:rPr>
          <w:lang w:val="en-US"/>
        </w:rPr>
        <w:t xml:space="preserve"> = 29.8, </w:t>
      </w:r>
      <w:r w:rsidR="00D35549" w:rsidRPr="001C6755">
        <w:rPr>
          <w:i/>
          <w:lang w:val="en-US"/>
        </w:rPr>
        <w:t>SD</w:t>
      </w:r>
      <w:r w:rsidR="00D35549" w:rsidRPr="001C6755">
        <w:rPr>
          <w:lang w:val="en-US"/>
        </w:rPr>
        <w:t xml:space="preserve"> = 10.3)</w:t>
      </w:r>
      <w:r w:rsidR="00316DC3" w:rsidRPr="001C6755">
        <w:rPr>
          <w:lang w:val="en-US"/>
        </w:rPr>
        <w:t>.</w:t>
      </w:r>
      <w:r w:rsidR="002D3225" w:rsidRPr="001C6755">
        <w:rPr>
          <w:lang w:val="en-US"/>
        </w:rPr>
        <w:t xml:space="preserve"> </w:t>
      </w:r>
      <w:r w:rsidR="002D3225">
        <w:rPr>
          <w:lang w:val="en-US"/>
        </w:rPr>
        <w:t>A 2</w:t>
      </w:r>
      <w:r w:rsidR="00BF2C34">
        <w:rPr>
          <w:lang w:val="en-US"/>
        </w:rPr>
        <w:t xml:space="preserve"> </w:t>
      </w:r>
      <w:r w:rsidR="002D3225">
        <w:rPr>
          <w:lang w:val="en-US"/>
        </w:rPr>
        <w:t>(</w:t>
      </w:r>
      <w:r w:rsidR="00E06141">
        <w:rPr>
          <w:i/>
          <w:lang w:val="en-US"/>
        </w:rPr>
        <w:t xml:space="preserve">Task </w:t>
      </w:r>
      <w:r w:rsidR="00E06141" w:rsidRPr="00D01429">
        <w:rPr>
          <w:i/>
          <w:lang w:val="en-US"/>
        </w:rPr>
        <w:t>T</w:t>
      </w:r>
      <w:r w:rsidR="002D3225" w:rsidRPr="00C35BEF">
        <w:rPr>
          <w:i/>
          <w:lang w:val="en-US"/>
        </w:rPr>
        <w:t>ype</w:t>
      </w:r>
      <w:r w:rsidR="002D3225">
        <w:rPr>
          <w:lang w:val="en-US"/>
        </w:rPr>
        <w:t>: standard vs. ‘skip’</w:t>
      </w:r>
      <w:r w:rsidR="00E06141">
        <w:rPr>
          <w:lang w:val="en-US"/>
        </w:rPr>
        <w:t xml:space="preserve"> AMP</w:t>
      </w:r>
      <w:r w:rsidR="002D3225">
        <w:rPr>
          <w:lang w:val="en-US"/>
        </w:rPr>
        <w:t>) x 2</w:t>
      </w:r>
      <w:r w:rsidR="00BF2C34">
        <w:rPr>
          <w:lang w:val="en-US"/>
        </w:rPr>
        <w:t xml:space="preserve"> </w:t>
      </w:r>
      <w:r w:rsidR="002D3225">
        <w:rPr>
          <w:lang w:val="en-US"/>
        </w:rPr>
        <w:t>(</w:t>
      </w:r>
      <w:r w:rsidR="002D3225" w:rsidRPr="00C35BEF">
        <w:rPr>
          <w:i/>
          <w:lang w:val="en-US"/>
        </w:rPr>
        <w:t>Prime Type</w:t>
      </w:r>
      <w:r w:rsidR="002D3225">
        <w:rPr>
          <w:lang w:val="en-US"/>
        </w:rPr>
        <w:t xml:space="preserve">: positive vs. negative) design was employed with </w:t>
      </w:r>
      <w:r w:rsidR="00E06141">
        <w:rPr>
          <w:lang w:val="en-US"/>
        </w:rPr>
        <w:t xml:space="preserve">both </w:t>
      </w:r>
      <w:r w:rsidR="002D3225">
        <w:rPr>
          <w:lang w:val="en-US"/>
        </w:rPr>
        <w:t>factor</w:t>
      </w:r>
      <w:r w:rsidR="00E06141">
        <w:rPr>
          <w:lang w:val="en-US"/>
        </w:rPr>
        <w:t>s</w:t>
      </w:r>
      <w:r w:rsidR="002D3225">
        <w:rPr>
          <w:lang w:val="en-US"/>
        </w:rPr>
        <w:t xml:space="preserve"> manipulated within participants. Ratings of the target stimuli </w:t>
      </w:r>
      <w:r w:rsidR="005A652D">
        <w:rPr>
          <w:lang w:val="en-US"/>
        </w:rPr>
        <w:t xml:space="preserve">(positive and negative images) </w:t>
      </w:r>
      <w:r w:rsidR="002D3225">
        <w:rPr>
          <w:lang w:val="en-US"/>
        </w:rPr>
        <w:t>served as the dependent variable.</w:t>
      </w:r>
    </w:p>
    <w:p w14:paraId="577C300C" w14:textId="77777777" w:rsidR="00E45837" w:rsidRPr="00E45837" w:rsidRDefault="002D3225" w:rsidP="00B3311A">
      <w:pPr>
        <w:pStyle w:val="Heading3"/>
        <w:rPr>
          <w:lang w:val="en-US"/>
        </w:rPr>
      </w:pPr>
      <w:r w:rsidRPr="00E45837">
        <w:rPr>
          <w:lang w:val="en-US"/>
        </w:rPr>
        <w:t>E</w:t>
      </w:r>
      <w:r w:rsidR="00D35549" w:rsidRPr="00E45837">
        <w:rPr>
          <w:lang w:val="en-US"/>
        </w:rPr>
        <w:t>thic</w:t>
      </w:r>
      <w:r w:rsidR="00E45837" w:rsidRPr="00E45837">
        <w:rPr>
          <w:lang w:val="en-US"/>
        </w:rPr>
        <w:t>al A</w:t>
      </w:r>
      <w:r w:rsidR="00646206" w:rsidRPr="00E45837">
        <w:rPr>
          <w:lang w:val="en-US"/>
        </w:rPr>
        <w:t>pproval</w:t>
      </w:r>
      <w:r w:rsidR="00D35549" w:rsidRPr="00E45837">
        <w:rPr>
          <w:lang w:val="en-US"/>
        </w:rPr>
        <w:t xml:space="preserve"> </w:t>
      </w:r>
    </w:p>
    <w:p w14:paraId="653F047F" w14:textId="3D3FE68B" w:rsidR="00D35549" w:rsidRDefault="00646206" w:rsidP="00E45837">
      <w:pPr>
        <w:pStyle w:val="Normal1"/>
        <w:ind w:firstLine="720"/>
        <w:rPr>
          <w:lang w:val="en-IE"/>
        </w:rPr>
      </w:pPr>
      <w:r>
        <w:rPr>
          <w:lang w:val="en-IE"/>
        </w:rPr>
        <w:t>A</w:t>
      </w:r>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7F057017" w14:textId="77777777" w:rsidR="00E45837" w:rsidRPr="00E45837" w:rsidRDefault="00E45837" w:rsidP="00B3311A">
      <w:pPr>
        <w:pStyle w:val="Heading3"/>
        <w:rPr>
          <w:lang w:val="en-US"/>
        </w:rPr>
      </w:pPr>
      <w:r w:rsidRPr="00E45837">
        <w:rPr>
          <w:lang w:val="en-US"/>
        </w:rPr>
        <w:t>Materials</w:t>
      </w:r>
      <w:r w:rsidR="0032492E" w:rsidRPr="00E45837">
        <w:rPr>
          <w:lang w:val="en-US"/>
        </w:rPr>
        <w:t xml:space="preserve"> </w:t>
      </w:r>
    </w:p>
    <w:p w14:paraId="4E259B68" w14:textId="364E905F" w:rsidR="00316DC3" w:rsidRPr="002622F5" w:rsidRDefault="002E532B" w:rsidP="00E45837">
      <w:pPr>
        <w:pStyle w:val="Normal1"/>
        <w:ind w:firstLine="720"/>
        <w:rPr>
          <w:lang w:val="en-US"/>
        </w:rPr>
      </w:pPr>
      <w:r>
        <w:rPr>
          <w:bCs/>
          <w:lang w:val="en-US"/>
        </w:rPr>
        <w:t>M</w:t>
      </w:r>
      <w:r w:rsidR="0032492E">
        <w:rPr>
          <w:lang w:val="en-US"/>
        </w:rPr>
        <w:t xml:space="preserve">aterials </w:t>
      </w:r>
      <w:r w:rsidR="00316DC3" w:rsidRPr="002622F5">
        <w:rPr>
          <w:lang w:val="en-US"/>
        </w:rPr>
        <w:t>were programmed in Inquisit 4.0 and administered via the Inquisit Web Player.</w:t>
      </w:r>
      <w:r w:rsidR="00006C9C">
        <w:rPr>
          <w:lang w:val="en-US"/>
        </w:rPr>
        <w:t xml:space="preserve"> </w:t>
      </w:r>
      <w:r w:rsidR="00434796">
        <w:rPr>
          <w:lang w:val="en-US"/>
        </w:rPr>
        <w:t xml:space="preserve">Both versions of the AMP contained three types of stimuli: primes, targets, and a mask. </w:t>
      </w:r>
      <w:r w:rsidR="009029A5">
        <w:rPr>
          <w:lang w:val="en-US"/>
        </w:rPr>
        <w:t>P</w:t>
      </w:r>
      <w:r w:rsidR="009029A5" w:rsidRPr="002622F5">
        <w:rPr>
          <w:lang w:val="en-US"/>
        </w:rPr>
        <w:t>rime</w:t>
      </w:r>
      <w:r w:rsidR="009029A5">
        <w:rPr>
          <w:lang w:val="en-US"/>
        </w:rPr>
        <w:t xml:space="preserve"> </w:t>
      </w:r>
      <w:r w:rsidR="00A2106C">
        <w:rPr>
          <w:lang w:val="en-US"/>
        </w:rPr>
        <w:t xml:space="preserve">stimuli </w:t>
      </w:r>
      <w:r w:rsidR="009029A5" w:rsidRPr="002622F5">
        <w:rPr>
          <w:lang w:val="en-US"/>
        </w:rPr>
        <w:t xml:space="preserve">consisted of 12 positive and 12 negative images taken from the </w:t>
      </w:r>
      <w:r w:rsidR="00E06141">
        <w:rPr>
          <w:lang w:val="en-US"/>
        </w:rPr>
        <w:t xml:space="preserve">International Affective Picture System </w:t>
      </w:r>
      <w:r w:rsidR="009029A5" w:rsidRPr="002622F5">
        <w:rPr>
          <w:lang w:val="en-US"/>
        </w:rPr>
        <w:t>(</w:t>
      </w:r>
      <w:r w:rsidR="00E06141">
        <w:rPr>
          <w:lang w:val="en-US"/>
        </w:rPr>
        <w:t xml:space="preserve">IAPS; </w:t>
      </w:r>
      <w:r w:rsidR="009029A5" w:rsidRPr="002622F5">
        <w:rPr>
          <w:lang w:val="en-US"/>
        </w:rPr>
        <w:t>Lang, Bradley, &amp; Cuthbert, 1997).</w:t>
      </w:r>
      <w:r w:rsidR="00A2106C">
        <w:rPr>
          <w:lang w:val="en-US"/>
        </w:rPr>
        <w:t xml:space="preserve"> Target stimuli consisted of </w:t>
      </w:r>
      <w:r w:rsidR="00434796">
        <w:rPr>
          <w:lang w:val="en-US"/>
        </w:rPr>
        <w:t xml:space="preserve">72 </w:t>
      </w:r>
      <w:r w:rsidR="00A2106C" w:rsidRPr="00A2106C">
        <w:rPr>
          <w:lang w:val="en-US"/>
        </w:rPr>
        <w:t xml:space="preserve">Chinese </w:t>
      </w:r>
      <w:r w:rsidR="00434796">
        <w:t>pictograph</w:t>
      </w:r>
      <w:r w:rsidR="00434796">
        <w:rPr>
          <w:lang w:val="en-US"/>
        </w:rPr>
        <w:t xml:space="preserve">s </w:t>
      </w:r>
      <w:r>
        <w:rPr>
          <w:lang w:val="en-US"/>
        </w:rPr>
        <w:t xml:space="preserve">and </w:t>
      </w:r>
      <w:r w:rsidR="00434796">
        <w:rPr>
          <w:lang w:val="en-US"/>
        </w:rPr>
        <w:t xml:space="preserve">the mask consisted of a white noise image. </w:t>
      </w:r>
    </w:p>
    <w:p w14:paraId="670AE63A" w14:textId="77777777" w:rsidR="00E45837" w:rsidRDefault="00E45837" w:rsidP="00B3311A">
      <w:pPr>
        <w:pStyle w:val="Heading3"/>
      </w:pPr>
      <w:r>
        <w:t>Procedure</w:t>
      </w:r>
      <w:r w:rsidR="00316DC3" w:rsidRPr="002622F5">
        <w:t xml:space="preserve"> </w:t>
      </w:r>
    </w:p>
    <w:p w14:paraId="13C7BD20" w14:textId="100D3DDC" w:rsidR="00316DC3" w:rsidRDefault="00316DC3" w:rsidP="00E45837">
      <w:pPr>
        <w:pStyle w:val="Normal1"/>
        <w:ind w:firstLine="720"/>
        <w:rPr>
          <w:lang w:val="en-US"/>
        </w:rPr>
      </w:pPr>
      <w:r w:rsidRPr="002622F5">
        <w:rPr>
          <w:lang w:val="en-US"/>
        </w:rPr>
        <w:t xml:space="preserve">Participants </w:t>
      </w:r>
      <w:r w:rsidR="002E532B">
        <w:rPr>
          <w:lang w:val="en-US"/>
        </w:rPr>
        <w:t xml:space="preserve">initially </w:t>
      </w:r>
      <w:r w:rsidRPr="002622F5">
        <w:rPr>
          <w:lang w:val="en-US"/>
        </w:rPr>
        <w:t>provided informed consent</w:t>
      </w:r>
      <w:r w:rsidR="00434796">
        <w:rPr>
          <w:lang w:val="en-US"/>
        </w:rPr>
        <w:t xml:space="preserve"> and</w:t>
      </w:r>
      <w:r w:rsidRPr="002622F5">
        <w:rPr>
          <w:lang w:val="en-US"/>
        </w:rPr>
        <w:t xml:space="preserve"> demographic information (age and gender) </w:t>
      </w:r>
      <w:r w:rsidR="00434796">
        <w:rPr>
          <w:lang w:val="en-US"/>
        </w:rPr>
        <w:t xml:space="preserve">and </w:t>
      </w:r>
      <w:r w:rsidR="002E532B">
        <w:rPr>
          <w:lang w:val="en-US"/>
        </w:rPr>
        <w:t xml:space="preserve">then </w:t>
      </w:r>
      <w:r w:rsidR="00434796">
        <w:rPr>
          <w:lang w:val="en-US"/>
        </w:rPr>
        <w:t xml:space="preserve">completed </w:t>
      </w:r>
      <w:r w:rsidR="00BB5DAE">
        <w:rPr>
          <w:lang w:val="en-US"/>
        </w:rPr>
        <w:t xml:space="preserve">the </w:t>
      </w:r>
      <w:r w:rsidR="0032492E">
        <w:rPr>
          <w:lang w:val="en-US"/>
        </w:rPr>
        <w:t xml:space="preserve">standard </w:t>
      </w:r>
      <w:r w:rsidR="00E06141">
        <w:rPr>
          <w:lang w:val="en-US"/>
        </w:rPr>
        <w:t xml:space="preserve">AMP </w:t>
      </w:r>
      <w:r w:rsidR="00BB5DAE">
        <w:rPr>
          <w:lang w:val="en-US"/>
        </w:rPr>
        <w:t xml:space="preserve">followed by the </w:t>
      </w:r>
      <w:r w:rsidR="0032492E">
        <w:rPr>
          <w:lang w:val="en-US"/>
        </w:rPr>
        <w:t>skip-AMP</w:t>
      </w:r>
      <w:r w:rsidRPr="002622F5">
        <w:rPr>
          <w:lang w:val="en-US"/>
        </w:rPr>
        <w:t xml:space="preserve">. </w:t>
      </w:r>
    </w:p>
    <w:p w14:paraId="50E232F0" w14:textId="33A813B0" w:rsidR="009029A5" w:rsidRDefault="009029A5" w:rsidP="00B3311A">
      <w:pPr>
        <w:ind w:firstLine="720"/>
        <w:rPr>
          <w:lang w:val="en-US"/>
        </w:rPr>
      </w:pPr>
      <w:r w:rsidRPr="00B3311A">
        <w:rPr>
          <w:b/>
          <w:bCs/>
          <w:lang w:val="en-US"/>
        </w:rPr>
        <w:t>Standard AMP</w:t>
      </w:r>
      <w:r w:rsidR="000278B0">
        <w:rPr>
          <w:b/>
          <w:bCs/>
          <w:lang w:val="en-US"/>
        </w:rPr>
        <w:t>.</w:t>
      </w:r>
      <w:r w:rsidRPr="00B3311A">
        <w:rPr>
          <w:b/>
          <w:bCs/>
          <w:lang w:val="en-US"/>
        </w:rPr>
        <w:t xml:space="preserve"> </w:t>
      </w:r>
      <w:r w:rsidR="00BE3854">
        <w:rPr>
          <w:lang w:val="en-US"/>
        </w:rPr>
        <w:t xml:space="preserve">Prior to the task participants were told that </w:t>
      </w:r>
      <w:r>
        <w:rPr>
          <w:lang w:val="en-US"/>
        </w:rPr>
        <w:t xml:space="preserve">pictures </w:t>
      </w:r>
      <w:r w:rsidR="00434796">
        <w:rPr>
          <w:lang w:val="en-US"/>
        </w:rPr>
        <w:t xml:space="preserve">would </w:t>
      </w:r>
      <w:r>
        <w:rPr>
          <w:lang w:val="en-US"/>
        </w:rPr>
        <w:t xml:space="preserve">appear one </w:t>
      </w:r>
      <w:r w:rsidR="00434796">
        <w:rPr>
          <w:lang w:val="en-US"/>
        </w:rPr>
        <w:t xml:space="preserve">after </w:t>
      </w:r>
      <w:r>
        <w:rPr>
          <w:lang w:val="en-US"/>
        </w:rPr>
        <w:t>another</w:t>
      </w:r>
      <w:r w:rsidR="00434796">
        <w:rPr>
          <w:lang w:val="en-US"/>
        </w:rPr>
        <w:t xml:space="preserve"> on the screen</w:t>
      </w:r>
      <w:r>
        <w:rPr>
          <w:lang w:val="en-US"/>
        </w:rPr>
        <w:t xml:space="preserve">. The first would be a real-life image and the second a Chinese </w:t>
      </w:r>
      <w:r>
        <w:rPr>
          <w:lang w:val="en-US"/>
        </w:rPr>
        <w:lastRenderedPageBreak/>
        <w:t xml:space="preserve">symbol. </w:t>
      </w:r>
      <w:r w:rsidR="00BE3854">
        <w:rPr>
          <w:lang w:val="en-US"/>
        </w:rPr>
        <w:t xml:space="preserve">Their </w:t>
      </w:r>
      <w:r>
        <w:rPr>
          <w:lang w:val="en-US"/>
        </w:rPr>
        <w:t xml:space="preserve">task was to judge the visual pleasantness of the Chinese </w:t>
      </w:r>
      <w:r w:rsidR="002E532B">
        <w:rPr>
          <w:lang w:val="en-US"/>
        </w:rPr>
        <w:t xml:space="preserve">symbol </w:t>
      </w:r>
      <w:r>
        <w:rPr>
          <w:lang w:val="en-US"/>
        </w:rPr>
        <w:t xml:space="preserve">using the E (pleasant) and I (unpleasant) keys while trying </w:t>
      </w:r>
      <w:r w:rsidR="00BE3854">
        <w:rPr>
          <w:lang w:val="en-US"/>
        </w:rPr>
        <w:t xml:space="preserve">their </w:t>
      </w:r>
      <w:r>
        <w:rPr>
          <w:lang w:val="en-US"/>
        </w:rPr>
        <w:t xml:space="preserve">best to not let the real-life images bias </w:t>
      </w:r>
      <w:r w:rsidR="00464260">
        <w:rPr>
          <w:lang w:val="en-US"/>
        </w:rPr>
        <w:t xml:space="preserve">those </w:t>
      </w:r>
      <w:r>
        <w:rPr>
          <w:lang w:val="en-US"/>
        </w:rPr>
        <w:t xml:space="preserve">judgements. </w:t>
      </w:r>
      <w:r w:rsidR="00BE3854">
        <w:rPr>
          <w:lang w:val="en-US"/>
        </w:rPr>
        <w:t>Overall, t</w:t>
      </w:r>
      <w:r>
        <w:rPr>
          <w:lang w:val="en-US"/>
        </w:rPr>
        <w:t xml:space="preserve">he task consisted of 72 trials. Each trial began with the presentation of a positive or negative prime stimulus for 75ms, followed 100ms later by a target image (i.e., a Chinese </w:t>
      </w:r>
      <w:r w:rsidR="00434796">
        <w:t>pictograph</w:t>
      </w:r>
      <w:r>
        <w:rPr>
          <w:lang w:val="en-US"/>
        </w:rPr>
        <w:t xml:space="preserve">) which remained onscreen for 100ms, after which, a white noise image appeared and replaced the Chinese </w:t>
      </w:r>
      <w:r w:rsidR="002E532B">
        <w:rPr>
          <w:lang w:val="en-US"/>
        </w:rPr>
        <w:t>pictograph</w:t>
      </w:r>
      <w:r w:rsidR="00BE3854">
        <w:rPr>
          <w:lang w:val="en-US"/>
        </w:rPr>
        <w:t>.</w:t>
      </w:r>
      <w:r>
        <w:rPr>
          <w:lang w:val="en-US"/>
        </w:rPr>
        <w:t xml:space="preserve"> </w:t>
      </w:r>
      <w:r w:rsidR="00BE3854">
        <w:rPr>
          <w:lang w:val="en-US"/>
        </w:rPr>
        <w:t xml:space="preserve">This mask remained onscreen until </w:t>
      </w:r>
      <w:r>
        <w:rPr>
          <w:lang w:val="en-US"/>
        </w:rPr>
        <w:t>the target stimulus was evaluated</w:t>
      </w:r>
      <w:r w:rsidR="00BE3854">
        <w:rPr>
          <w:lang w:val="en-US"/>
        </w:rPr>
        <w:t xml:space="preserve"> as </w:t>
      </w:r>
      <w:r>
        <w:rPr>
          <w:lang w:val="en-US"/>
        </w:rPr>
        <w:t xml:space="preserve">positive or negative using the E </w:t>
      </w:r>
      <w:r w:rsidR="00BE3854">
        <w:rPr>
          <w:lang w:val="en-US"/>
        </w:rPr>
        <w:t xml:space="preserve">or </w:t>
      </w:r>
      <w:r>
        <w:rPr>
          <w:lang w:val="en-US"/>
        </w:rPr>
        <w:t xml:space="preserve">I keys respectively. </w:t>
      </w:r>
    </w:p>
    <w:p w14:paraId="6F331ED5" w14:textId="2676A12E" w:rsidR="009029A5" w:rsidRPr="000278B0" w:rsidRDefault="009029A5" w:rsidP="00B3311A">
      <w:pPr>
        <w:ind w:firstLine="720"/>
        <w:rPr>
          <w:lang w:val="en-US"/>
        </w:rPr>
      </w:pPr>
      <w:r w:rsidRPr="00B3311A">
        <w:rPr>
          <w:b/>
          <w:bCs/>
          <w:lang w:val="en-US"/>
        </w:rPr>
        <w:t>Skip AMP</w:t>
      </w:r>
      <w:r w:rsidR="000278B0" w:rsidRPr="00B3311A">
        <w:rPr>
          <w:b/>
          <w:bCs/>
          <w:lang w:val="en-US"/>
        </w:rPr>
        <w:t xml:space="preserve">. </w:t>
      </w:r>
      <w:r w:rsidR="00434796" w:rsidRPr="000278B0">
        <w:rPr>
          <w:lang w:val="en-US"/>
        </w:rPr>
        <w:t xml:space="preserve">The skip AMP was similar to the standard AMP. </w:t>
      </w:r>
      <w:r w:rsidR="002E532B" w:rsidRPr="000278B0">
        <w:rPr>
          <w:lang w:val="en-US"/>
        </w:rPr>
        <w:t>P</w:t>
      </w:r>
      <w:r w:rsidR="00434796" w:rsidRPr="000278B0">
        <w:rPr>
          <w:lang w:val="en-US"/>
        </w:rPr>
        <w:t xml:space="preserve">articipants </w:t>
      </w:r>
      <w:r w:rsidR="00434796" w:rsidRPr="000278B0">
        <w:t xml:space="preserve">were </w:t>
      </w:r>
      <w:r w:rsidR="00526D45" w:rsidRPr="000278B0">
        <w:t xml:space="preserve">informed that they would </w:t>
      </w:r>
      <w:r w:rsidR="00927B57" w:rsidRPr="000278B0">
        <w:t xml:space="preserve">complete a similar task once again and that they could now </w:t>
      </w:r>
      <w:r w:rsidR="00526D45" w:rsidRPr="000278B0">
        <w:t xml:space="preserve">respond in a </w:t>
      </w:r>
      <w:r w:rsidR="00434796" w:rsidRPr="000278B0">
        <w:t xml:space="preserve">third </w:t>
      </w:r>
      <w:r w:rsidR="00526D45" w:rsidRPr="000278B0">
        <w:t xml:space="preserve">way </w:t>
      </w:r>
      <w:r w:rsidR="00CF3261">
        <w:t xml:space="preserve">- namely - </w:t>
      </w:r>
      <w:r w:rsidR="00434796" w:rsidRPr="000278B0">
        <w:t>to ‘skip</w:t>
      </w:r>
      <w:r w:rsidR="002E532B" w:rsidRPr="000278B0">
        <w:t>’ a trial by pressing the space</w:t>
      </w:r>
      <w:r w:rsidR="00434796" w:rsidRPr="000278B0">
        <w:t xml:space="preserve">bar whenever they thought their evaluations of the pictographs might be influenced by the prime. </w:t>
      </w:r>
      <w:r w:rsidR="00927B57" w:rsidRPr="000278B0">
        <w:t>I</w:t>
      </w:r>
      <w:r w:rsidR="00434796" w:rsidRPr="000278B0">
        <w:t xml:space="preserve">nstructions emphasized that </w:t>
      </w:r>
      <w:r w:rsidR="00526D45" w:rsidRPr="000278B0">
        <w:t xml:space="preserve">they </w:t>
      </w:r>
      <w:r w:rsidR="00434796" w:rsidRPr="000278B0">
        <w:t xml:space="preserve">should </w:t>
      </w:r>
      <w:r w:rsidR="00927B57" w:rsidRPr="000278B0">
        <w:t xml:space="preserve">only </w:t>
      </w:r>
      <w:r w:rsidR="00434796" w:rsidRPr="000278B0">
        <w:t>evaluate the pictograph whenever their opinion reflected the qualities of the pictograph itself.</w:t>
      </w:r>
      <w:r w:rsidR="00460EA9" w:rsidRPr="000278B0">
        <w:t xml:space="preserve"> The AMPs used in our </w:t>
      </w:r>
      <w:r w:rsidR="006006F9">
        <w:t xml:space="preserve">conceptual </w:t>
      </w:r>
      <w:r w:rsidR="00460EA9" w:rsidRPr="000278B0">
        <w:t xml:space="preserve">replication were similar to those used by Payne et al. (2013) with two exceptions. First we use 72 rather than 120 trials in order to make completion of two AMPs manageable for participants. Second, whereas Payne et al. used valenced and neutral primes we only used valenced primes as </w:t>
      </w:r>
      <w:r w:rsidR="00F843CA" w:rsidRPr="000278B0">
        <w:t xml:space="preserve">- </w:t>
      </w:r>
      <w:r w:rsidR="00460EA9" w:rsidRPr="000278B0">
        <w:t xml:space="preserve">in </w:t>
      </w:r>
      <w:r w:rsidR="00E5547B">
        <w:t xml:space="preserve">the majority of </w:t>
      </w:r>
      <w:r w:rsidR="00460EA9" w:rsidRPr="000278B0">
        <w:t xml:space="preserve">AMP studies </w:t>
      </w:r>
      <w:r w:rsidR="00F843CA" w:rsidRPr="000278B0">
        <w:t>- only valenced primes are used</w:t>
      </w:r>
      <w:r w:rsidR="00460EA9" w:rsidRPr="000278B0">
        <w:t>.</w:t>
      </w:r>
      <w:r w:rsidR="00CA5784">
        <w:t xml:space="preserve"> </w:t>
      </w:r>
      <w:r w:rsidR="0021755E">
        <w:rPr>
          <w:rStyle w:val="FootnoteReference"/>
        </w:rPr>
        <w:footnoteReference w:id="6"/>
      </w:r>
    </w:p>
    <w:p w14:paraId="09C972A1" w14:textId="77777777" w:rsidR="00D5538D" w:rsidRPr="002622F5" w:rsidRDefault="00D5538D" w:rsidP="00124669">
      <w:pPr>
        <w:pStyle w:val="Heading2"/>
      </w:pPr>
      <w:r w:rsidRPr="002622F5">
        <w:t>Results</w:t>
      </w:r>
    </w:p>
    <w:p w14:paraId="0D99614C" w14:textId="77777777" w:rsidR="00E45837" w:rsidRPr="00E45837" w:rsidRDefault="00E45837" w:rsidP="00B3311A">
      <w:pPr>
        <w:pStyle w:val="Heading3"/>
        <w:rPr>
          <w:lang w:val="en-US"/>
        </w:rPr>
      </w:pPr>
      <w:r w:rsidRPr="00E45837">
        <w:rPr>
          <w:lang w:val="en-US"/>
        </w:rPr>
        <w:t>Data E</w:t>
      </w:r>
      <w:r w:rsidR="00913FE4" w:rsidRPr="00E45837">
        <w:rPr>
          <w:lang w:val="en-US"/>
        </w:rPr>
        <w:t xml:space="preserve">xclusion </w:t>
      </w:r>
    </w:p>
    <w:p w14:paraId="302A4B23" w14:textId="0DB90249" w:rsidR="00913FE4" w:rsidRDefault="00913FE4" w:rsidP="00E45837">
      <w:pPr>
        <w:pStyle w:val="Normal1"/>
        <w:ind w:firstLine="720"/>
        <w:rPr>
          <w:lang w:val="en-US"/>
        </w:rPr>
      </w:pPr>
      <w:r>
        <w:rPr>
          <w:lang w:val="en-US"/>
        </w:rPr>
        <w:t xml:space="preserve">Participants were excluded if they </w:t>
      </w:r>
      <w:r w:rsidRPr="002622F5">
        <w:rPr>
          <w:lang w:val="en-US"/>
        </w:rPr>
        <w:t xml:space="preserve">completed the experiment </w:t>
      </w:r>
      <w:r w:rsidR="00E55DA2">
        <w:rPr>
          <w:lang w:val="en-US"/>
        </w:rPr>
        <w:t xml:space="preserve">too quickly (i.e., </w:t>
      </w:r>
      <w:r w:rsidRPr="002622F5">
        <w:rPr>
          <w:lang w:val="en-US"/>
        </w:rPr>
        <w:t xml:space="preserve">in under </w:t>
      </w:r>
      <w:r>
        <w:rPr>
          <w:lang w:val="en-US"/>
        </w:rPr>
        <w:t xml:space="preserve">three </w:t>
      </w:r>
      <w:r w:rsidRPr="002622F5">
        <w:rPr>
          <w:lang w:val="en-US"/>
        </w:rPr>
        <w:t>minutes</w:t>
      </w:r>
      <w:r w:rsidR="00E55DA2">
        <w:rPr>
          <w:lang w:val="en-US"/>
        </w:rPr>
        <w:t>)</w:t>
      </w:r>
      <w:r>
        <w:rPr>
          <w:lang w:val="en-US"/>
        </w:rPr>
        <w:t xml:space="preserve"> or </w:t>
      </w:r>
      <w:r w:rsidRPr="002622F5">
        <w:rPr>
          <w:lang w:val="en-US"/>
        </w:rPr>
        <w:t xml:space="preserve">provided incomplete data </w:t>
      </w:r>
      <w:r>
        <w:rPr>
          <w:lang w:val="en-US"/>
        </w:rPr>
        <w:t xml:space="preserve">on </w:t>
      </w:r>
      <w:r w:rsidRPr="002622F5">
        <w:rPr>
          <w:lang w:val="en-US"/>
        </w:rPr>
        <w:t>any of the measures</w:t>
      </w:r>
      <w:r>
        <w:rPr>
          <w:lang w:val="en-US"/>
        </w:rPr>
        <w:t xml:space="preserve"> (</w:t>
      </w:r>
      <w:r w:rsidRPr="00162426">
        <w:rPr>
          <w:i/>
          <w:lang w:val="en-US"/>
        </w:rPr>
        <w:t>n</w:t>
      </w:r>
      <w:r>
        <w:rPr>
          <w:lang w:val="en-US"/>
        </w:rPr>
        <w:t xml:space="preserve"> = 21)</w:t>
      </w:r>
      <w:r w:rsidRPr="002622F5">
        <w:rPr>
          <w:lang w:val="en-US"/>
        </w:rPr>
        <w:t xml:space="preserve">. </w:t>
      </w:r>
    </w:p>
    <w:p w14:paraId="1C94319D" w14:textId="77777777" w:rsidR="00E45837" w:rsidRPr="00E45837" w:rsidRDefault="00D5538D" w:rsidP="00B3311A">
      <w:pPr>
        <w:pStyle w:val="Heading3"/>
        <w:rPr>
          <w:lang w:val="en-US"/>
        </w:rPr>
      </w:pPr>
      <w:r w:rsidRPr="00E45837">
        <w:rPr>
          <w:lang w:val="en-US"/>
        </w:rPr>
        <w:lastRenderedPageBreak/>
        <w:t xml:space="preserve">Data </w:t>
      </w:r>
      <w:r w:rsidR="00E45837" w:rsidRPr="00E45837">
        <w:rPr>
          <w:lang w:val="en-US"/>
        </w:rPr>
        <w:t>P</w:t>
      </w:r>
      <w:r w:rsidRPr="00E45837">
        <w:rPr>
          <w:lang w:val="en-US"/>
        </w:rPr>
        <w:t xml:space="preserve">reparation </w:t>
      </w:r>
    </w:p>
    <w:p w14:paraId="7E22DA79" w14:textId="21CBA561" w:rsidR="00D5538D" w:rsidRDefault="00D5538D" w:rsidP="00E45837">
      <w:pPr>
        <w:pStyle w:val="Normal1"/>
        <w:ind w:firstLine="720"/>
        <w:rPr>
          <w:lang w:val="en-US"/>
        </w:rPr>
      </w:pPr>
      <w:r>
        <w:rPr>
          <w:lang w:val="en-US"/>
        </w:rPr>
        <w:t xml:space="preserve">AMP </w:t>
      </w:r>
      <w:r w:rsidRPr="002622F5">
        <w:rPr>
          <w:lang w:val="en-US"/>
        </w:rPr>
        <w:t xml:space="preserve">effects </w:t>
      </w:r>
      <w:r w:rsidR="00913FE4">
        <w:rPr>
          <w:lang w:val="en-US"/>
        </w:rPr>
        <w:t xml:space="preserve">were computed by </w:t>
      </w:r>
      <w:r w:rsidRPr="002622F5">
        <w:rPr>
          <w:lang w:val="en-US"/>
        </w:rPr>
        <w:t xml:space="preserve">subtracting the proportion of ‘pleasant’ responses </w:t>
      </w:r>
      <w:r w:rsidR="00913FE4">
        <w:rPr>
          <w:lang w:val="en-US"/>
        </w:rPr>
        <w:t xml:space="preserve">emitted on trials with an </w:t>
      </w:r>
      <w:r w:rsidRPr="002622F5">
        <w:rPr>
          <w:lang w:val="en-US"/>
        </w:rPr>
        <w:t xml:space="preserve">unpleasant prime from the proportion of ‘pleasant’ responses </w:t>
      </w:r>
      <w:r w:rsidR="00913FE4">
        <w:rPr>
          <w:lang w:val="en-US"/>
        </w:rPr>
        <w:t xml:space="preserve">emitted on </w:t>
      </w:r>
      <w:r w:rsidRPr="002622F5">
        <w:rPr>
          <w:lang w:val="en-US"/>
        </w:rPr>
        <w:t xml:space="preserve">trials </w:t>
      </w:r>
      <w:r w:rsidR="00913FE4">
        <w:rPr>
          <w:lang w:val="en-US"/>
        </w:rPr>
        <w:t xml:space="preserve">with a </w:t>
      </w:r>
      <w:r w:rsidRPr="002622F5">
        <w:rPr>
          <w:lang w:val="en-US"/>
        </w:rPr>
        <w:t>pleasant prime</w:t>
      </w:r>
      <w:r w:rsidR="00913FE4">
        <w:rPr>
          <w:lang w:val="en-US"/>
        </w:rPr>
        <w:t xml:space="preserve"> (</w:t>
      </w:r>
      <w:r w:rsidRPr="002622F5">
        <w:rPr>
          <w:highlight w:val="white"/>
          <w:lang w:val="en-US"/>
        </w:rPr>
        <w:t>Payne et al., 2005</w:t>
      </w:r>
      <w:r w:rsidRPr="002622F5">
        <w:rPr>
          <w:lang w:val="en-US"/>
        </w:rPr>
        <w:t xml:space="preserve">). </w:t>
      </w:r>
      <w:r w:rsidR="00913FE4">
        <w:rPr>
          <w:lang w:val="en-US"/>
        </w:rPr>
        <w:t xml:space="preserve">Scores were calculated from </w:t>
      </w:r>
      <w:r>
        <w:rPr>
          <w:lang w:val="en-US"/>
        </w:rPr>
        <w:t xml:space="preserve">all trials in the standard AMP and </w:t>
      </w:r>
      <w:r w:rsidR="00FE43D8">
        <w:rPr>
          <w:lang w:val="en-US"/>
        </w:rPr>
        <w:t xml:space="preserve">exclusively from </w:t>
      </w:r>
      <w:r w:rsidR="00913FE4">
        <w:rPr>
          <w:lang w:val="en-US"/>
        </w:rPr>
        <w:t xml:space="preserve">the </w:t>
      </w:r>
      <w:r>
        <w:rPr>
          <w:lang w:val="en-US"/>
        </w:rPr>
        <w:t>non-skipped trials in the skip-AMP.</w:t>
      </w:r>
    </w:p>
    <w:p w14:paraId="0F29E212" w14:textId="77777777" w:rsidR="00E45837" w:rsidRPr="00E45837" w:rsidRDefault="00E45837" w:rsidP="00B3311A">
      <w:pPr>
        <w:pStyle w:val="Heading3"/>
        <w:rPr>
          <w:lang w:val="en-US"/>
        </w:rPr>
      </w:pPr>
      <w:r w:rsidRPr="00E45837">
        <w:rPr>
          <w:lang w:val="en-US"/>
        </w:rPr>
        <w:t>Analytic S</w:t>
      </w:r>
      <w:r w:rsidR="00913FE4" w:rsidRPr="00E45837">
        <w:rPr>
          <w:lang w:val="en-US"/>
        </w:rPr>
        <w:t xml:space="preserve">trategy </w:t>
      </w:r>
    </w:p>
    <w:p w14:paraId="5434E954" w14:textId="79961ED6" w:rsidR="00FD41C5" w:rsidRDefault="00FE43D8" w:rsidP="00E45837">
      <w:pPr>
        <w:pStyle w:val="Normal1"/>
        <w:ind w:firstLine="720"/>
      </w:pPr>
      <w:r>
        <w:rPr>
          <w:lang w:val="en-US"/>
        </w:rPr>
        <w:t xml:space="preserve">We carried out </w:t>
      </w:r>
      <w:r>
        <w:t xml:space="preserve">a partially-overlapping </w:t>
      </w:r>
      <w:r w:rsidRPr="00B773F4">
        <w:rPr>
          <w:i/>
        </w:rPr>
        <w:t>t</w:t>
      </w:r>
      <w:r>
        <w:t>-test</w:t>
      </w:r>
      <w:r>
        <w:rPr>
          <w:lang w:val="en-US"/>
        </w:rPr>
        <w:t xml:space="preserve"> t</w:t>
      </w:r>
      <w:r w:rsidR="00913FE4">
        <w:rPr>
          <w:lang w:val="en-US"/>
        </w:rPr>
        <w:t xml:space="preserve">o </w:t>
      </w:r>
      <w:r w:rsidR="006251D6">
        <w:rPr>
          <w:lang w:val="en-US"/>
        </w:rPr>
        <w:t xml:space="preserve">examine our </w:t>
      </w:r>
      <w:r w:rsidR="00866211">
        <w:rPr>
          <w:lang w:val="en-US"/>
        </w:rPr>
        <w:t xml:space="preserve">first </w:t>
      </w:r>
      <w:r w:rsidR="006251D6">
        <w:rPr>
          <w:lang w:val="en-US"/>
        </w:rPr>
        <w:t>question (i.e., do AMP effects differ</w:t>
      </w:r>
      <w:r w:rsidR="00913FE4">
        <w:rPr>
          <w:lang w:val="en-US"/>
        </w:rPr>
        <w:t xml:space="preserve"> </w:t>
      </w:r>
      <w:r w:rsidR="006251D6">
        <w:rPr>
          <w:lang w:val="en-US"/>
        </w:rPr>
        <w:t xml:space="preserve">as a function of </w:t>
      </w:r>
      <w:r w:rsidR="006251D6" w:rsidRPr="00162426">
        <w:rPr>
          <w:i/>
          <w:lang w:val="en-US"/>
        </w:rPr>
        <w:t>Task Type</w:t>
      </w:r>
      <w:r w:rsidR="006251D6">
        <w:rPr>
          <w:lang w:val="en-US"/>
        </w:rPr>
        <w:t xml:space="preserve"> [</w:t>
      </w:r>
      <w:r w:rsidR="00913FE4">
        <w:rPr>
          <w:lang w:val="en-US"/>
        </w:rPr>
        <w:t xml:space="preserve">standard </w:t>
      </w:r>
      <w:r w:rsidR="006251D6">
        <w:rPr>
          <w:lang w:val="en-US"/>
        </w:rPr>
        <w:t xml:space="preserve">vs. </w:t>
      </w:r>
      <w:r w:rsidR="00913FE4">
        <w:rPr>
          <w:lang w:val="en-US"/>
        </w:rPr>
        <w:t>skip</w:t>
      </w:r>
      <w:r w:rsidR="006251D6">
        <w:rPr>
          <w:lang w:val="en-US"/>
        </w:rPr>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r w:rsidR="001D597F">
        <w:t>evaluations</w:t>
      </w:r>
      <w:r w:rsidR="00866211">
        <w:t xml:space="preserve"> and </w:t>
      </w:r>
      <w:r>
        <w:t>therefore skip</w:t>
      </w:r>
      <w:r w:rsidR="00552E42">
        <w:t>ped</w:t>
      </w:r>
      <w:r>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t xml:space="preserve"> between skip and standard AMP scores</w:t>
      </w:r>
      <w:r w:rsidR="00866211">
        <w:t xml:space="preserve">. </w:t>
      </w:r>
      <w:r w:rsidR="00FD41C5">
        <w:t xml:space="preserve">Yet </w:t>
      </w:r>
      <w:r w:rsidR="00552E42">
        <w:t>skip-</w:t>
      </w:r>
      <w:r>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t>s</w:t>
      </w:r>
      <w:r w:rsidR="00FD41C5">
        <w:t xml:space="preserve"> </w:t>
      </w:r>
      <w:r w:rsidR="00866211">
        <w:t xml:space="preserve">would undermine the inferences we </w:t>
      </w:r>
      <w:r w:rsidR="00FD41C5">
        <w:t xml:space="preserve">ultimately want to </w:t>
      </w:r>
      <w:r w:rsidR="00866211">
        <w:t xml:space="preserve">make. </w:t>
      </w:r>
    </w:p>
    <w:p w14:paraId="792F4DF3" w14:textId="1E0507AA" w:rsidR="00866211" w:rsidRDefault="005A652D" w:rsidP="00162426">
      <w:pPr>
        <w:pStyle w:val="Normal1"/>
        <w:ind w:firstLine="720"/>
      </w:pPr>
      <w:r>
        <w:t>The</w:t>
      </w:r>
      <w:r w:rsidR="00866211">
        <w:t xml:space="preserve"> partially overlapping </w:t>
      </w:r>
      <w:r w:rsidR="00866211" w:rsidRPr="002B7CD8">
        <w:rPr>
          <w:i/>
        </w:rPr>
        <w:t>t</w:t>
      </w:r>
      <w:r w:rsidR="00866211">
        <w:t>-test</w:t>
      </w:r>
      <w:r>
        <w:t xml:space="preserve"> is a variant of the </w:t>
      </w:r>
      <w:r w:rsidRPr="00684E4F">
        <w:rPr>
          <w:i/>
        </w:rPr>
        <w:t>t</w:t>
      </w:r>
      <w:r>
        <w:t>-test which overcomes this issue (</w:t>
      </w:r>
      <w:r w:rsidR="00866211">
        <w:t>Derrick</w:t>
      </w:r>
      <w:r w:rsidR="00A82A15">
        <w:t xml:space="preserve"> et al.,</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t>rate close to 100%</w:t>
      </w:r>
      <w:r w:rsidR="00FD41C5">
        <w:t xml:space="preserve"> had no skip AMP effect</w:t>
      </w:r>
      <w:r>
        <w:t xml:space="preserve"> and therefore had no data for the skip AMP, their </w:t>
      </w:r>
      <w:r w:rsidR="00FD41C5">
        <w:t xml:space="preserve">standard </w:t>
      </w:r>
      <w:r w:rsidR="00866211">
        <w:t xml:space="preserve">AMP effects </w:t>
      </w:r>
      <w:r w:rsidR="00DC3FFD">
        <w:t xml:space="preserve">were </w:t>
      </w:r>
      <w:r w:rsidR="00866211">
        <w:t>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data</w:t>
      </w:r>
      <w:r w:rsidR="00866211">
        <w:t>.</w:t>
      </w:r>
    </w:p>
    <w:p w14:paraId="1E6FED05" w14:textId="1E32CD67" w:rsidR="00913FE4" w:rsidRPr="00FE2121" w:rsidRDefault="00687CEA" w:rsidP="00162426">
      <w:pPr>
        <w:pStyle w:val="Normal1"/>
        <w:ind w:firstLine="720"/>
        <w:rPr>
          <w:rFonts w:ascii="Monaco" w:hAnsi="Monaco"/>
          <w:sz w:val="20"/>
          <w:szCs w:val="20"/>
        </w:rPr>
      </w:pPr>
      <w:r>
        <w:t>W</w:t>
      </w:r>
      <w:r w:rsidR="00FD41C5">
        <w:t xml:space="preserve">e </w:t>
      </w:r>
      <w:r w:rsidR="005F37C1">
        <w:t xml:space="preserve">also </w:t>
      </w:r>
      <w:r w:rsidR="00DC3FFD">
        <w:t xml:space="preserve">investigated a second </w:t>
      </w:r>
      <w:r w:rsidR="003E03E5">
        <w:t>prereg</w:t>
      </w:r>
      <w:r w:rsidR="005F37C1">
        <w:t xml:space="preserve">istered exploratory </w:t>
      </w:r>
      <w:r w:rsidR="006251D6">
        <w:t>q</w:t>
      </w:r>
      <w:r w:rsidR="005F37C1">
        <w:t xml:space="preserve">uestion: </w:t>
      </w:r>
      <w:r w:rsidR="00DC3FFD">
        <w:t xml:space="preserve">whether </w:t>
      </w:r>
      <w:r w:rsidR="006251D6">
        <w:t>influence awareness rates in the skip AMP predict the magnitude of effects</w:t>
      </w:r>
      <w:r w:rsidR="005F37C1">
        <w:t xml:space="preserve"> in the standard AMP.</w:t>
      </w:r>
      <w:r w:rsidR="006251D6">
        <w:t xml:space="preserve"> </w:t>
      </w:r>
      <w:r w:rsidR="005F37C1">
        <w:t xml:space="preserve">To </w:t>
      </w:r>
      <w:r w:rsidR="005F37C1">
        <w:lastRenderedPageBreak/>
        <w:t xml:space="preserve">answer this </w:t>
      </w:r>
      <w:r w:rsidR="00DC3FFD">
        <w:t>question,</w:t>
      </w:r>
      <w:r w:rsidR="005F37C1">
        <w:t xml:space="preserve">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rPr>
          <w:lang w:val="en-US"/>
        </w:rPr>
        <w:t xml:space="preserve">All reported analyses were </w:t>
      </w:r>
      <w:r w:rsidR="003E03E5">
        <w:rPr>
          <w:lang w:val="en-US"/>
        </w:rPr>
        <w:t>prereg</w:t>
      </w:r>
      <w:r w:rsidR="009A1DD1" w:rsidRPr="002622F5">
        <w:rPr>
          <w:lang w:val="en-US"/>
        </w:rPr>
        <w:t xml:space="preserve">istered </w:t>
      </w:r>
      <w:r w:rsidR="009A1DD1">
        <w:rPr>
          <w:lang w:val="en-US"/>
        </w:rPr>
        <w:t xml:space="preserve">in this and all other studies </w:t>
      </w:r>
      <w:r w:rsidR="009A1DD1" w:rsidRPr="002622F5">
        <w:rPr>
          <w:lang w:val="en-US"/>
        </w:rPr>
        <w:t>unless otherwise noted.</w:t>
      </w:r>
    </w:p>
    <w:p w14:paraId="1A244015" w14:textId="2A9F2173" w:rsidR="00D5538D" w:rsidRPr="00E45837" w:rsidRDefault="00D5538D" w:rsidP="00B3311A">
      <w:pPr>
        <w:pStyle w:val="Heading3"/>
        <w:rPr>
          <w:lang w:val="en-US"/>
        </w:rPr>
      </w:pPr>
      <w:r w:rsidRPr="00E45837">
        <w:rPr>
          <w:lang w:val="en-US"/>
        </w:rPr>
        <w:t xml:space="preserve">Hypothesis </w:t>
      </w:r>
      <w:r w:rsidR="00E45837" w:rsidRPr="00E45837">
        <w:rPr>
          <w:lang w:val="en-US"/>
        </w:rPr>
        <w:t>T</w:t>
      </w:r>
      <w:r w:rsidRPr="00E45837">
        <w:rPr>
          <w:lang w:val="en-US"/>
        </w:rPr>
        <w:t>esting</w:t>
      </w:r>
    </w:p>
    <w:p w14:paraId="345738DF" w14:textId="1362908A" w:rsidR="00CB7C8D" w:rsidRDefault="00E45837" w:rsidP="00CB7C8D">
      <w:pPr>
        <w:pStyle w:val="Normal1"/>
        <w:ind w:firstLine="720"/>
        <w:rPr>
          <w:iCs/>
          <w:lang w:val="en-US"/>
        </w:rPr>
      </w:pPr>
      <w:r>
        <w:rPr>
          <w:b/>
          <w:lang w:val="en-US"/>
        </w:rPr>
        <w:t>Do E</w:t>
      </w:r>
      <w:r w:rsidR="00D5538D" w:rsidRPr="00E45837">
        <w:rPr>
          <w:b/>
          <w:lang w:val="en-US"/>
        </w:rPr>
        <w:t xml:space="preserve">ffects </w:t>
      </w:r>
      <w:r>
        <w:rPr>
          <w:b/>
          <w:lang w:val="en-US"/>
        </w:rPr>
        <w:t>On T</w:t>
      </w:r>
      <w:r w:rsidR="00133BE1" w:rsidRPr="00E45837">
        <w:rPr>
          <w:b/>
          <w:lang w:val="en-US"/>
        </w:rPr>
        <w:t xml:space="preserve">he </w:t>
      </w:r>
      <w:r>
        <w:rPr>
          <w:b/>
          <w:lang w:val="en-US"/>
        </w:rPr>
        <w:t xml:space="preserve">Standard </w:t>
      </w:r>
      <w:r w:rsidR="00D5538D" w:rsidRPr="00E45837">
        <w:rPr>
          <w:b/>
          <w:lang w:val="en-US"/>
        </w:rPr>
        <w:t xml:space="preserve">AMP </w:t>
      </w:r>
      <w:r>
        <w:rPr>
          <w:b/>
          <w:lang w:val="en-US"/>
        </w:rPr>
        <w:t>Differ From Those</w:t>
      </w:r>
      <w:r w:rsidR="00A75076">
        <w:rPr>
          <w:b/>
          <w:lang w:val="en-US"/>
        </w:rPr>
        <w:t xml:space="preserve"> </w:t>
      </w:r>
      <w:r>
        <w:rPr>
          <w:b/>
          <w:lang w:val="en-US"/>
        </w:rPr>
        <w:t>O</w:t>
      </w:r>
      <w:r w:rsidR="00133BE1" w:rsidRPr="00E45837">
        <w:rPr>
          <w:b/>
          <w:lang w:val="en-US"/>
        </w:rPr>
        <w:t xml:space="preserve">n </w:t>
      </w:r>
      <w:r>
        <w:rPr>
          <w:b/>
          <w:lang w:val="en-US"/>
        </w:rPr>
        <w:t>The S</w:t>
      </w:r>
      <w:r w:rsidR="00D5538D" w:rsidRPr="00E45837">
        <w:rPr>
          <w:b/>
          <w:lang w:val="en-US"/>
        </w:rPr>
        <w:t>kip-AMP?</w:t>
      </w:r>
      <w:r w:rsidR="00D5538D">
        <w:rPr>
          <w:i/>
          <w:lang w:val="en-US"/>
        </w:rPr>
        <w:t xml:space="preserve"> </w:t>
      </w:r>
      <w:r w:rsidR="00D5538D">
        <w:rPr>
          <w:iCs/>
          <w:lang w:val="en-US"/>
        </w:rPr>
        <w:t xml:space="preserve">Results </w:t>
      </w:r>
      <w:r w:rsidR="00FE43D8">
        <w:rPr>
          <w:iCs/>
          <w:lang w:val="en-US"/>
        </w:rPr>
        <w:t xml:space="preserve">indicated </w:t>
      </w:r>
      <w:r w:rsidR="00D5538D">
        <w:rPr>
          <w:iCs/>
          <w:lang w:val="en-US"/>
        </w:rPr>
        <w:t>that</w:t>
      </w:r>
      <w:r w:rsidR="00FE43D8">
        <w:rPr>
          <w:iCs/>
          <w:lang w:val="en-US"/>
        </w:rPr>
        <w:t xml:space="preserve"> </w:t>
      </w:r>
      <w:r w:rsidR="00D5538D">
        <w:rPr>
          <w:iCs/>
          <w:lang w:val="en-US"/>
        </w:rPr>
        <w:t xml:space="preserve">effects in the standard AMP </w:t>
      </w:r>
      <w:r w:rsidR="00754190">
        <w:rPr>
          <w:iCs/>
          <w:lang w:val="en-US"/>
        </w:rPr>
        <w:t>(</w:t>
      </w:r>
      <w:r w:rsidR="00754190" w:rsidRPr="00754190">
        <w:rPr>
          <w:i/>
          <w:iCs/>
          <w:lang w:val="en-US"/>
        </w:rPr>
        <w:t>M</w:t>
      </w:r>
      <w:r w:rsidR="00754190">
        <w:rPr>
          <w:iCs/>
          <w:lang w:val="en-US"/>
        </w:rPr>
        <w:t xml:space="preserve"> = 0.17, </w:t>
      </w:r>
      <w:r w:rsidR="00754190" w:rsidRPr="00754190">
        <w:rPr>
          <w:i/>
          <w:iCs/>
          <w:lang w:val="en-US"/>
        </w:rPr>
        <w:t>SD</w:t>
      </w:r>
      <w:r w:rsidR="00754190">
        <w:rPr>
          <w:iCs/>
          <w:lang w:val="en-US"/>
        </w:rPr>
        <w:t xml:space="preserve"> = 0.33) </w:t>
      </w:r>
      <w:r w:rsidR="00D5538D">
        <w:rPr>
          <w:iCs/>
          <w:lang w:val="en-US"/>
        </w:rPr>
        <w:t xml:space="preserve">were significantly </w:t>
      </w:r>
      <w:r w:rsidR="00CC7C07">
        <w:rPr>
          <w:iCs/>
          <w:lang w:val="en-US"/>
        </w:rPr>
        <w:t xml:space="preserve">different from that of </w:t>
      </w:r>
      <w:r w:rsidR="00D5538D">
        <w:rPr>
          <w:iCs/>
          <w:lang w:val="en-US"/>
        </w:rPr>
        <w:t>the skip-AMP</w:t>
      </w:r>
      <w:r w:rsidR="00754190">
        <w:rPr>
          <w:iCs/>
          <w:lang w:val="en-US"/>
        </w:rPr>
        <w:t xml:space="preserve"> (</w:t>
      </w:r>
      <w:r w:rsidR="00754190" w:rsidRPr="00754190">
        <w:rPr>
          <w:i/>
          <w:iCs/>
          <w:lang w:val="en-US"/>
        </w:rPr>
        <w:t>M</w:t>
      </w:r>
      <w:r w:rsidR="00754190">
        <w:rPr>
          <w:iCs/>
          <w:lang w:val="en-US"/>
        </w:rPr>
        <w:t xml:space="preserve"> = -0.12, </w:t>
      </w:r>
      <w:r w:rsidR="00754190" w:rsidRPr="00754190">
        <w:rPr>
          <w:i/>
          <w:iCs/>
          <w:lang w:val="en-US"/>
        </w:rPr>
        <w:t>SD</w:t>
      </w:r>
      <w:r w:rsidR="00754190">
        <w:rPr>
          <w:iCs/>
          <w:lang w:val="en-US"/>
        </w:rPr>
        <w:t xml:space="preserve"> = 0.26)</w:t>
      </w:r>
      <w:r w:rsidR="00D5538D">
        <w:rPr>
          <w:iCs/>
          <w:lang w:val="en-US"/>
        </w:rPr>
        <w:t xml:space="preserve">, </w:t>
      </w:r>
      <w:r w:rsidR="00D5538D">
        <w:rPr>
          <w:i/>
          <w:lang w:val="en-US"/>
        </w:rPr>
        <w:t>t</w:t>
      </w:r>
      <w:r w:rsidR="00D5538D">
        <w:rPr>
          <w:iCs/>
          <w:lang w:val="en-US"/>
        </w:rPr>
        <w:t>(</w:t>
      </w:r>
      <w:r w:rsidR="004517F6">
        <w:rPr>
          <w:iCs/>
          <w:lang w:val="en-US"/>
        </w:rPr>
        <w:t>294</w:t>
      </w:r>
      <w:r w:rsidR="00D5538D">
        <w:rPr>
          <w:iCs/>
          <w:lang w:val="en-US"/>
        </w:rPr>
        <w:t xml:space="preserve">) = </w:t>
      </w:r>
      <w:r w:rsidR="00CB7C8D" w:rsidRPr="00CB7C8D">
        <w:rPr>
          <w:iCs/>
          <w:lang w:val="en-US"/>
        </w:rPr>
        <w:t>9.36</w:t>
      </w:r>
      <w:r w:rsidR="00D5538D">
        <w:rPr>
          <w:iCs/>
          <w:lang w:val="en-US"/>
        </w:rPr>
        <w:t xml:space="preserve">, </w:t>
      </w:r>
      <w:r w:rsidR="00D5538D">
        <w:rPr>
          <w:i/>
          <w:lang w:val="en-US"/>
        </w:rPr>
        <w:t>p</w:t>
      </w:r>
      <w:r w:rsidR="00D5538D">
        <w:rPr>
          <w:iCs/>
          <w:lang w:val="en-US"/>
        </w:rPr>
        <w:t xml:space="preserve"> </w:t>
      </w:r>
      <w:r w:rsidR="00CB7C8D">
        <w:rPr>
          <w:iCs/>
          <w:lang w:val="en-US"/>
        </w:rPr>
        <w:t>&lt;</w:t>
      </w:r>
      <w:r w:rsidR="00D5538D">
        <w:rPr>
          <w:iCs/>
          <w:lang w:val="en-US"/>
        </w:rPr>
        <w:t xml:space="preserve"> .001</w:t>
      </w:r>
      <w:r w:rsidR="00CB7C8D">
        <w:rPr>
          <w:iCs/>
          <w:lang w:val="en-US"/>
        </w:rPr>
        <w:t xml:space="preserve">, </w:t>
      </w:r>
      <w:r w:rsidR="00195A88" w:rsidRPr="002C347E">
        <w:rPr>
          <w:i/>
          <w:lang w:val="en-US"/>
        </w:rPr>
        <w:t>M</w:t>
      </w:r>
      <w:r w:rsidR="00195A88" w:rsidRPr="002C347E">
        <w:rPr>
          <w:iCs/>
          <w:vertAlign w:val="subscript"/>
          <w:lang w:val="en-US"/>
        </w:rPr>
        <w:t>diff</w:t>
      </w:r>
      <w:r w:rsidR="00CB7C8D" w:rsidRPr="00CB7C8D">
        <w:rPr>
          <w:iCs/>
          <w:lang w:val="en-US"/>
        </w:rPr>
        <w:t xml:space="preserve"> </w:t>
      </w:r>
      <w:r w:rsidR="00CB7C8D">
        <w:rPr>
          <w:iCs/>
          <w:lang w:val="en-US"/>
        </w:rPr>
        <w:t xml:space="preserve">= </w:t>
      </w:r>
      <w:r w:rsidR="00CB7C8D" w:rsidRPr="00CB7C8D">
        <w:rPr>
          <w:iCs/>
          <w:lang w:val="en-US"/>
        </w:rPr>
        <w:t>0.29</w:t>
      </w:r>
      <w:r w:rsidR="00CB7C8D">
        <w:rPr>
          <w:iCs/>
          <w:lang w:val="en-US"/>
        </w:rPr>
        <w:t xml:space="preserve">. A between-subjects Cohen’s </w:t>
      </w:r>
      <w:r w:rsidR="00CB7C8D" w:rsidRPr="002C347E">
        <w:rPr>
          <w:i/>
          <w:lang w:val="en-US"/>
        </w:rPr>
        <w:t>d</w:t>
      </w:r>
      <w:r w:rsidR="00CB7C8D">
        <w:rPr>
          <w:iCs/>
          <w:lang w:val="en-US"/>
        </w:rPr>
        <w:t xml:space="preserve"> was also calculated for familiarity, although this should be interpreted with caution as it does not acknowledge the partial </w:t>
      </w:r>
      <w:r w:rsidR="004B3A22">
        <w:rPr>
          <w:iCs/>
          <w:lang w:val="en-US"/>
        </w:rPr>
        <w:t>dependence</w:t>
      </w:r>
      <w:r w:rsidR="00CB7C8D">
        <w:rPr>
          <w:iCs/>
          <w:lang w:val="en-US"/>
        </w:rPr>
        <w:t xml:space="preserve"> within the data: </w:t>
      </w:r>
      <w:r w:rsidR="00CB7C8D" w:rsidRPr="002C347E">
        <w:rPr>
          <w:i/>
          <w:lang w:val="en-US"/>
        </w:rPr>
        <w:t>d</w:t>
      </w:r>
      <w:r w:rsidR="00CB7C8D">
        <w:rPr>
          <w:iCs/>
          <w:lang w:val="en-US"/>
        </w:rPr>
        <w:t xml:space="preserve"> = </w:t>
      </w:r>
      <w:r w:rsidR="00CB7C8D" w:rsidRPr="00CB7C8D">
        <w:rPr>
          <w:iCs/>
          <w:lang w:val="en-US"/>
        </w:rPr>
        <w:t>0.9</w:t>
      </w:r>
      <w:r w:rsidR="00CB7C8D">
        <w:rPr>
          <w:iCs/>
          <w:lang w:val="en-US"/>
        </w:rPr>
        <w:t>6, 95% CI [</w:t>
      </w:r>
      <w:r w:rsidR="00CB7C8D" w:rsidRPr="00CB7C8D">
        <w:rPr>
          <w:iCs/>
          <w:lang w:val="en-US"/>
        </w:rPr>
        <w:t>0.7</w:t>
      </w:r>
      <w:r w:rsidR="00CB7C8D">
        <w:rPr>
          <w:iCs/>
          <w:lang w:val="en-US"/>
        </w:rPr>
        <w:t xml:space="preserve">9, </w:t>
      </w:r>
      <w:r w:rsidR="00CB7C8D" w:rsidRPr="00CB7C8D">
        <w:rPr>
          <w:iCs/>
          <w:lang w:val="en-US"/>
        </w:rPr>
        <w:t>1.1</w:t>
      </w:r>
      <w:r w:rsidR="00CB7C8D">
        <w:rPr>
          <w:iCs/>
          <w:lang w:val="en-US"/>
        </w:rPr>
        <w:t>3].</w:t>
      </w:r>
    </w:p>
    <w:p w14:paraId="6041B11A" w14:textId="1E614150" w:rsidR="00687CEA" w:rsidRPr="00B773F4" w:rsidRDefault="00E45837" w:rsidP="00687CEA">
      <w:pPr>
        <w:pStyle w:val="Normal1"/>
        <w:ind w:firstLine="720"/>
        <w:rPr>
          <w:i/>
          <w:iCs/>
          <w:lang w:val="en-US"/>
        </w:rPr>
      </w:pPr>
      <w:r>
        <w:rPr>
          <w:b/>
          <w:iCs/>
          <w:lang w:val="en-US"/>
        </w:rPr>
        <w:t>Does The Rate of Skipping in The Skip AMP Predict Standard AMP E</w:t>
      </w:r>
      <w:r w:rsidR="004517F6" w:rsidRPr="00E45837">
        <w:rPr>
          <w:b/>
          <w:iCs/>
          <w:lang w:val="en-US"/>
        </w:rPr>
        <w:t>ffects?</w:t>
      </w:r>
      <w:r w:rsidR="00687CEA">
        <w:rPr>
          <w:iCs/>
          <w:lang w:val="en-US"/>
        </w:rPr>
        <w:t xml:space="preserve"> Regression analyses indicated that rates of skipping in the skip AMP predict</w:t>
      </w:r>
      <w:r w:rsidR="00FE43D8">
        <w:rPr>
          <w:iCs/>
          <w:lang w:val="en-US"/>
        </w:rPr>
        <w:t>ed</w:t>
      </w:r>
      <w:r w:rsidR="00687CEA">
        <w:rPr>
          <w:iCs/>
          <w:lang w:val="en-US"/>
        </w:rPr>
        <w:t xml:space="preserve"> the magnitude of effects in the standard AMP, </w:t>
      </w:r>
      <w:r w:rsidR="00EA60FC" w:rsidRPr="002C347E">
        <w:rPr>
          <w:i/>
          <w:lang w:val="en-US"/>
        </w:rPr>
        <w:t>B</w:t>
      </w:r>
      <w:r w:rsidR="00EA60FC">
        <w:rPr>
          <w:iCs/>
          <w:lang w:val="en-US"/>
        </w:rPr>
        <w:t xml:space="preserve"> = 0.30, 95% CI [0.07, 0.53], </w:t>
      </w:r>
      <w:r w:rsidR="00687CEA" w:rsidRPr="00856406">
        <w:rPr>
          <w:rFonts w:ascii="Symbol" w:hAnsi="Symbol"/>
          <w:iCs/>
          <w:color w:val="000000"/>
          <w:shd w:val="clear" w:color="auto" w:fill="FFFFFF"/>
        </w:rPr>
        <w:t></w:t>
      </w:r>
      <w:r w:rsidR="005A652D" w:rsidRPr="00BF00EA">
        <w:rPr>
          <w:color w:val="000000"/>
          <w:shd w:val="clear" w:color="auto" w:fill="FFFFFF"/>
        </w:rPr>
        <w:t xml:space="preserve"> </w:t>
      </w:r>
      <w:r w:rsidR="00687CEA" w:rsidRPr="0047049A">
        <w:rPr>
          <w:color w:val="000000"/>
          <w:szCs w:val="27"/>
          <w:shd w:val="clear" w:color="auto" w:fill="FFFFFF"/>
        </w:rPr>
        <w:t>= .15, </w:t>
      </w:r>
      <w:r w:rsidR="00687CEA" w:rsidRPr="0047049A">
        <w:rPr>
          <w:iCs/>
          <w:color w:val="000000"/>
          <w:szCs w:val="27"/>
          <w:shd w:val="clear" w:color="auto" w:fill="FFFFFF"/>
        </w:rPr>
        <w:t>95% CI [0.0</w:t>
      </w:r>
      <w:r w:rsidR="00EA60FC">
        <w:rPr>
          <w:iCs/>
          <w:color w:val="000000"/>
          <w:szCs w:val="27"/>
          <w:shd w:val="clear" w:color="auto" w:fill="FFFFFF"/>
        </w:rPr>
        <w:t>4</w:t>
      </w:r>
      <w:r w:rsidR="00687CEA" w:rsidRPr="0047049A">
        <w:rPr>
          <w:iCs/>
          <w:color w:val="000000"/>
          <w:szCs w:val="27"/>
          <w:shd w:val="clear" w:color="auto" w:fill="FFFFFF"/>
        </w:rPr>
        <w:t>; 0.</w:t>
      </w:r>
      <w:r w:rsidR="00EA60FC">
        <w:rPr>
          <w:iCs/>
          <w:color w:val="000000"/>
          <w:szCs w:val="27"/>
          <w:shd w:val="clear" w:color="auto" w:fill="FFFFFF"/>
        </w:rPr>
        <w:t>26</w:t>
      </w:r>
      <w:r w:rsidR="00687CEA" w:rsidRPr="0047049A">
        <w:rPr>
          <w:iCs/>
          <w:color w:val="000000"/>
          <w:szCs w:val="27"/>
          <w:shd w:val="clear" w:color="auto" w:fill="FFFFFF"/>
        </w:rPr>
        <w:t>]</w:t>
      </w:r>
      <w:r w:rsidR="00687CEA" w:rsidRPr="0047049A">
        <w:rPr>
          <w:color w:val="000000"/>
          <w:szCs w:val="27"/>
          <w:shd w:val="clear" w:color="auto" w:fill="FFFFFF"/>
        </w:rPr>
        <w:t>, </w:t>
      </w:r>
      <w:r w:rsidR="00687CEA" w:rsidRPr="0047049A">
        <w:rPr>
          <w:i/>
          <w:iCs/>
          <w:color w:val="000000"/>
          <w:szCs w:val="27"/>
          <w:shd w:val="clear" w:color="auto" w:fill="FFFFFF"/>
        </w:rPr>
        <w:t>p</w:t>
      </w:r>
      <w:r w:rsidR="00687CEA" w:rsidRPr="0047049A">
        <w:rPr>
          <w:color w:val="000000"/>
          <w:szCs w:val="27"/>
          <w:shd w:val="clear" w:color="auto" w:fill="FFFFFF"/>
        </w:rPr>
        <w:t> = .01</w:t>
      </w:r>
      <w:r w:rsidR="00EA60FC">
        <w:rPr>
          <w:color w:val="000000"/>
          <w:szCs w:val="27"/>
          <w:shd w:val="clear" w:color="auto" w:fill="FFFFFF"/>
        </w:rPr>
        <w:t>0</w:t>
      </w:r>
      <w:r w:rsidR="00687CEA" w:rsidRPr="0047049A">
        <w:rPr>
          <w:color w:val="000000"/>
          <w:szCs w:val="27"/>
          <w:shd w:val="clear" w:color="auto" w:fill="FFFFFF"/>
        </w:rPr>
        <w:t>.</w:t>
      </w:r>
    </w:p>
    <w:p w14:paraId="73FA513D" w14:textId="602B7D35" w:rsidR="00F123E7" w:rsidRPr="002622F5" w:rsidRDefault="00F123E7" w:rsidP="00124669">
      <w:pPr>
        <w:pStyle w:val="Heading2"/>
      </w:pPr>
      <w:r w:rsidRPr="002622F5">
        <w:t>Discussion</w:t>
      </w:r>
    </w:p>
    <w:p w14:paraId="10DD12EC" w14:textId="21B7A141" w:rsidR="00C46C51" w:rsidRDefault="0004713A" w:rsidP="00AE020A">
      <w:pPr>
        <w:pStyle w:val="Normal1"/>
        <w:ind w:firstLine="720"/>
        <w:rPr>
          <w:lang w:val="en-US"/>
        </w:rPr>
      </w:pPr>
      <w:r>
        <w:t xml:space="preserve">We </w:t>
      </w:r>
      <w:del w:id="5" w:author="Ian Hussey" w:date="2022-02-11T15:50:00Z">
        <w:r w:rsidDel="00DA649C">
          <w:delText xml:space="preserve">could </w:delText>
        </w:r>
      </w:del>
      <w:ins w:id="6" w:author="Ian Hussey" w:date="2022-02-11T15:50:00Z">
        <w:r w:rsidR="00DA649C">
          <w:t>did</w:t>
        </w:r>
        <w:r w:rsidR="00DA649C">
          <w:t xml:space="preserve"> </w:t>
        </w:r>
      </w:ins>
      <w:r>
        <w:t xml:space="preserve">not </w:t>
      </w:r>
      <w:r w:rsidR="00393AC6">
        <w:t>replicat</w:t>
      </w:r>
      <w:r>
        <w:t>e</w:t>
      </w:r>
      <w:r w:rsidR="00393AC6">
        <w:t xml:space="preserve"> </w:t>
      </w:r>
      <w:r>
        <w:t xml:space="preserve">the finding that standard and skip AMP effects are similar to one another. </w:t>
      </w:r>
      <w:r w:rsidR="00393AC6">
        <w:t xml:space="preserve">Whereas </w:t>
      </w:r>
      <w:r>
        <w:t xml:space="preserve">Payne et al. (2013; Experiment 3) </w:t>
      </w:r>
      <w:r w:rsidR="00393AC6">
        <w:t>found no difference between a skip</w:t>
      </w:r>
      <w:r w:rsidR="002D201C">
        <w:t>-</w:t>
      </w:r>
      <w:r w:rsidR="00393AC6">
        <w:t xml:space="preserve"> and standard AMP we found </w:t>
      </w:r>
      <w:r w:rsidR="005A652D">
        <w:t xml:space="preserve">a </w:t>
      </w:r>
      <w:r w:rsidR="00393AC6">
        <w:t>difference between the two, such that scores on the standard AMP were significantly larger than those on the skip AMP</w:t>
      </w:r>
      <w:r w:rsidR="003A1441">
        <w:t xml:space="preserve"> (which were </w:t>
      </w:r>
      <w:r>
        <w:t xml:space="preserve">also </w:t>
      </w:r>
      <w:r w:rsidR="003A1441">
        <w:t>in the opposite direction to what the original authors found)</w:t>
      </w:r>
      <w:r w:rsidR="00393AC6">
        <w:t xml:space="preserve">. </w:t>
      </w:r>
      <w:r w:rsidR="00B828B4">
        <w:t xml:space="preserve">Thus </w:t>
      </w:r>
      <w:r w:rsidR="00FD3295">
        <w:t xml:space="preserve">it seems that people’s </w:t>
      </w:r>
      <w:r w:rsidR="00F123E7" w:rsidRPr="00F123E7">
        <w:rPr>
          <w:lang w:val="en-US"/>
        </w:rPr>
        <w:t xml:space="preserve">subjective experiences </w:t>
      </w:r>
      <w:r w:rsidR="00FD3295">
        <w:rPr>
          <w:lang w:val="en-US"/>
        </w:rPr>
        <w:t xml:space="preserve">during </w:t>
      </w:r>
      <w:r w:rsidR="00F123E7">
        <w:rPr>
          <w:lang w:val="en-US"/>
        </w:rPr>
        <w:t xml:space="preserve">the </w:t>
      </w:r>
      <w:r w:rsidR="00393AC6">
        <w:rPr>
          <w:lang w:val="en-US"/>
        </w:rPr>
        <w:t>skip</w:t>
      </w:r>
      <w:r w:rsidR="002D201C">
        <w:rPr>
          <w:lang w:val="en-US"/>
        </w:rPr>
        <w:t>-</w:t>
      </w:r>
      <w:r w:rsidR="00F123E7">
        <w:rPr>
          <w:lang w:val="en-US"/>
        </w:rPr>
        <w:t xml:space="preserve">AMP </w:t>
      </w:r>
      <w:r w:rsidR="00F123E7" w:rsidRPr="00F123E7">
        <w:rPr>
          <w:lang w:val="en-US"/>
        </w:rPr>
        <w:t xml:space="preserve">were </w:t>
      </w:r>
      <w:r w:rsidR="00F123E7">
        <w:rPr>
          <w:lang w:val="en-US"/>
        </w:rPr>
        <w:t>well-</w:t>
      </w:r>
      <w:r w:rsidR="00F123E7" w:rsidRPr="00F123E7">
        <w:rPr>
          <w:lang w:val="en-US"/>
        </w:rPr>
        <w:t>calibrated to the actual</w:t>
      </w:r>
      <w:r w:rsidR="00F123E7">
        <w:rPr>
          <w:lang w:val="en-US"/>
        </w:rPr>
        <w:t xml:space="preserve"> </w:t>
      </w:r>
      <w:r w:rsidR="00F123E7" w:rsidRPr="00F123E7">
        <w:rPr>
          <w:lang w:val="en-US"/>
        </w:rPr>
        <w:t>influence of the primes</w:t>
      </w:r>
      <w:r w:rsidR="00F123E7">
        <w:rPr>
          <w:lang w:val="en-US"/>
        </w:rPr>
        <w:t xml:space="preserve"> on their responses</w:t>
      </w:r>
      <w:r w:rsidR="005732EC">
        <w:rPr>
          <w:lang w:val="en-US"/>
        </w:rPr>
        <w:t xml:space="preserve">, and this allowed them to significantly reduce </w:t>
      </w:r>
      <w:r w:rsidR="005732EC">
        <w:t xml:space="preserve">the priming effect. </w:t>
      </w:r>
      <w:r w:rsidR="00FD3295">
        <w:rPr>
          <w:lang w:val="en-US"/>
        </w:rPr>
        <w:t>Even more interestingly, we found that a given participant’s awareness of the prime</w:t>
      </w:r>
      <w:r w:rsidR="008B51E6">
        <w:rPr>
          <w:lang w:val="en-US"/>
        </w:rPr>
        <w:t>’s</w:t>
      </w:r>
      <w:r w:rsidR="00FD3295">
        <w:rPr>
          <w:lang w:val="en-US"/>
        </w:rPr>
        <w:t xml:space="preserve"> influence on their </w:t>
      </w:r>
      <w:r w:rsidR="001D597F">
        <w:rPr>
          <w:lang w:val="en-US"/>
        </w:rPr>
        <w:t>evaluations</w:t>
      </w:r>
      <w:r w:rsidR="00FD3295">
        <w:rPr>
          <w:lang w:val="en-US"/>
        </w:rPr>
        <w:t xml:space="preserve"> (during </w:t>
      </w:r>
      <w:r w:rsidR="002D201C">
        <w:rPr>
          <w:lang w:val="en-US"/>
        </w:rPr>
        <w:t>the skip-</w:t>
      </w:r>
      <w:r w:rsidR="00FD3295">
        <w:rPr>
          <w:lang w:val="en-US"/>
        </w:rPr>
        <w:t>AMP</w:t>
      </w:r>
      <w:r w:rsidR="001F37D1">
        <w:rPr>
          <w:lang w:val="en-US"/>
        </w:rPr>
        <w:t xml:space="preserve"> </w:t>
      </w:r>
      <w:r w:rsidR="001F37D1">
        <w:rPr>
          <w:lang w:val="en-US"/>
        </w:rPr>
        <w:lastRenderedPageBreak/>
        <w:t>at Time 2</w:t>
      </w:r>
      <w:r w:rsidR="00FD3295">
        <w:rPr>
          <w:lang w:val="en-US"/>
        </w:rPr>
        <w:t xml:space="preserve">) </w:t>
      </w:r>
      <w:r w:rsidR="001F37D1">
        <w:rPr>
          <w:lang w:val="en-US"/>
        </w:rPr>
        <w:t xml:space="preserve">strongly </w:t>
      </w:r>
      <w:r w:rsidR="002D201C">
        <w:rPr>
          <w:lang w:val="en-US"/>
        </w:rPr>
        <w:t xml:space="preserve">predicted </w:t>
      </w:r>
      <w:r w:rsidR="00FD3295">
        <w:rPr>
          <w:lang w:val="en-US"/>
        </w:rPr>
        <w:t>the magnitude of their effects in the standard AMP</w:t>
      </w:r>
      <w:r w:rsidR="001F37D1">
        <w:rPr>
          <w:lang w:val="en-US"/>
        </w:rPr>
        <w:t xml:space="preserve"> at Time 1</w:t>
      </w:r>
      <w:r w:rsidR="00FD3295">
        <w:rPr>
          <w:lang w:val="en-US"/>
        </w:rPr>
        <w:t>.</w:t>
      </w:r>
      <w:r w:rsidR="00684E4F">
        <w:rPr>
          <w:lang w:val="en-US"/>
        </w:rPr>
        <w:t xml:space="preserve"> </w:t>
      </w:r>
      <w:r w:rsidR="00C46C51">
        <w:rPr>
          <w:rStyle w:val="FootnoteReference"/>
          <w:lang w:val="en-US"/>
        </w:rPr>
        <w:footnoteReference w:id="7"/>
      </w:r>
      <w:r w:rsidR="001F37D1">
        <w:rPr>
          <w:lang w:val="en-US"/>
        </w:rPr>
        <w:t xml:space="preserve"> </w:t>
      </w:r>
      <w:r w:rsidR="00AB18BA">
        <w:rPr>
          <w:lang w:val="en-US"/>
        </w:rPr>
        <w:t>This suggests that aware</w:t>
      </w:r>
      <w:r w:rsidR="008B51E6">
        <w:rPr>
          <w:lang w:val="en-US"/>
        </w:rPr>
        <w:t>ness</w:t>
      </w:r>
      <w:r w:rsidR="00AB18BA">
        <w:rPr>
          <w:lang w:val="en-US"/>
        </w:rPr>
        <w:t xml:space="preserve"> of the prime</w:t>
      </w:r>
      <w:r w:rsidR="008B51E6">
        <w:rPr>
          <w:lang w:val="en-US"/>
        </w:rPr>
        <w:t xml:space="preserve">’s influence on </w:t>
      </w:r>
      <w:r w:rsidR="001D597F">
        <w:rPr>
          <w:lang w:val="en-US"/>
        </w:rPr>
        <w:t>evaluations</w:t>
      </w:r>
      <w:r w:rsidR="008B51E6">
        <w:rPr>
          <w:lang w:val="en-US"/>
        </w:rPr>
        <w:t xml:space="preserve"> may play a role </w:t>
      </w:r>
      <w:r w:rsidR="00AB18BA">
        <w:rPr>
          <w:lang w:val="en-US"/>
        </w:rPr>
        <w:t>in the standard AMP as well.</w:t>
      </w:r>
    </w:p>
    <w:p w14:paraId="31F9B44A" w14:textId="6797A783" w:rsidR="00B53C37" w:rsidRPr="002622F5" w:rsidRDefault="00B53C37" w:rsidP="00B53C37">
      <w:pPr>
        <w:pStyle w:val="Heading1"/>
        <w:rPr>
          <w:lang w:val="en-US"/>
        </w:rPr>
      </w:pPr>
      <w:bookmarkStart w:id="7" w:name="_3dy6vkm" w:colFirst="0" w:colLast="0"/>
      <w:bookmarkEnd w:id="7"/>
      <w:r w:rsidRPr="002622F5">
        <w:rPr>
          <w:lang w:val="en-US"/>
        </w:rPr>
        <w:t xml:space="preserve">Experiment </w:t>
      </w:r>
      <w:r w:rsidR="00212451">
        <w:rPr>
          <w:lang w:val="en-US"/>
        </w:rPr>
        <w:t>2</w:t>
      </w:r>
      <w:r w:rsidRPr="002622F5">
        <w:rPr>
          <w:lang w:val="en-US"/>
        </w:rPr>
        <w:t xml:space="preserve">: AMP </w:t>
      </w:r>
      <w:r w:rsidR="00EA1519">
        <w:rPr>
          <w:lang w:val="en-US"/>
        </w:rPr>
        <w:t>E</w:t>
      </w:r>
      <w:r w:rsidRPr="002622F5">
        <w:rPr>
          <w:lang w:val="en-US"/>
        </w:rPr>
        <w:t xml:space="preserve">ffects are </w:t>
      </w:r>
      <w:r w:rsidR="00EA1519">
        <w:rPr>
          <w:lang w:val="en-US"/>
        </w:rPr>
        <w:t>Strongly Related to Awareness</w:t>
      </w:r>
      <w:r w:rsidR="001632C9">
        <w:rPr>
          <w:lang w:val="en-US"/>
        </w:rPr>
        <w:t xml:space="preserve"> of the Prime</w:t>
      </w:r>
      <w:r w:rsidR="008B51E6">
        <w:rPr>
          <w:lang w:val="en-US"/>
        </w:rPr>
        <w:t>’s</w:t>
      </w:r>
      <w:r w:rsidR="001632C9">
        <w:rPr>
          <w:lang w:val="en-US"/>
        </w:rPr>
        <w:t xml:space="preserve"> Influence on </w:t>
      </w:r>
      <w:r w:rsidR="001D597F">
        <w:rPr>
          <w:lang w:val="en-US"/>
        </w:rPr>
        <w:t>Evaluations</w:t>
      </w:r>
    </w:p>
    <w:p w14:paraId="0E8A5D31" w14:textId="470A59D6" w:rsidR="00EA1519" w:rsidRDefault="00B53C37" w:rsidP="00D01429">
      <w:pPr>
        <w:pStyle w:val="Normal1"/>
        <w:rPr>
          <w:lang w:val="en-US"/>
        </w:rPr>
      </w:pPr>
      <w:r w:rsidRPr="002622F5">
        <w:rPr>
          <w:lang w:val="en-US"/>
        </w:rPr>
        <w:tab/>
      </w:r>
      <w:r w:rsidR="00EA1519">
        <w:rPr>
          <w:lang w:val="en-US"/>
        </w:rPr>
        <w:t xml:space="preserve">Although the skip-AMP is an improvement </w:t>
      </w:r>
      <w:r w:rsidR="00B868A3">
        <w:rPr>
          <w:lang w:val="en-US"/>
        </w:rPr>
        <w:t xml:space="preserve">on </w:t>
      </w:r>
      <w:r w:rsidR="00EA1519">
        <w:rPr>
          <w:lang w:val="en-US"/>
        </w:rPr>
        <w:t xml:space="preserve">post-hoc awareness measures it is not without its issues. By forcing people to either skip </w:t>
      </w:r>
      <w:r w:rsidR="00EA1519" w:rsidRPr="00E55FA3">
        <w:rPr>
          <w:lang w:val="en-US"/>
        </w:rPr>
        <w:t>or</w:t>
      </w:r>
      <w:r w:rsidR="00EA1519">
        <w:rPr>
          <w:lang w:val="en-US"/>
        </w:rPr>
        <w:t xml:space="preserve"> evaluate the target stimulus the </w:t>
      </w:r>
      <w:r w:rsidR="00B868A3">
        <w:rPr>
          <w:lang w:val="en-US"/>
        </w:rPr>
        <w:t xml:space="preserve">task </w:t>
      </w:r>
      <w:r w:rsidR="005B292C">
        <w:rPr>
          <w:lang w:val="en-US"/>
        </w:rPr>
        <w:t>can only provide</w:t>
      </w:r>
      <w:r w:rsidR="00B868A3">
        <w:rPr>
          <w:lang w:val="en-US"/>
        </w:rPr>
        <w:t xml:space="preserve"> </w:t>
      </w:r>
      <w:r w:rsidR="005732EC">
        <w:rPr>
          <w:lang w:val="en-US"/>
        </w:rPr>
        <w:t xml:space="preserve">partial </w:t>
      </w:r>
      <w:r w:rsidR="00EA1519">
        <w:rPr>
          <w:lang w:val="en-US"/>
        </w:rPr>
        <w:t>data</w:t>
      </w:r>
      <w:r w:rsidR="00B868A3">
        <w:rPr>
          <w:lang w:val="en-US"/>
        </w:rPr>
        <w:t xml:space="preserve"> (</w:t>
      </w:r>
      <w:r w:rsidR="005B292C">
        <w:rPr>
          <w:lang w:val="en-US"/>
        </w:rPr>
        <w:t xml:space="preserve">i.e., </w:t>
      </w:r>
      <w:r w:rsidR="00B868A3">
        <w:rPr>
          <w:lang w:val="en-US"/>
        </w:rPr>
        <w:t xml:space="preserve">either evaluations </w:t>
      </w:r>
      <w:r w:rsidR="00B868A3" w:rsidRPr="00E55FA3">
        <w:rPr>
          <w:i/>
          <w:lang w:val="en-US"/>
        </w:rPr>
        <w:t>or</w:t>
      </w:r>
      <w:r w:rsidR="00B868A3">
        <w:rPr>
          <w:lang w:val="en-US"/>
        </w:rPr>
        <w:t xml:space="preserve"> indications of influence)</w:t>
      </w:r>
      <w:r w:rsidR="00EA1519">
        <w:rPr>
          <w:lang w:val="en-US"/>
        </w:rPr>
        <w:t xml:space="preserve">. </w:t>
      </w:r>
      <w:r w:rsidR="00B868A3">
        <w:rPr>
          <w:lang w:val="en-US"/>
        </w:rPr>
        <w:t xml:space="preserve">A </w:t>
      </w:r>
      <w:r w:rsidR="00CA5784">
        <w:rPr>
          <w:lang w:val="en-US"/>
        </w:rPr>
        <w:t>better</w:t>
      </w:r>
      <w:r w:rsidR="00B868A3">
        <w:rPr>
          <w:lang w:val="en-US"/>
        </w:rPr>
        <w:t xml:space="preserve"> task would be one where participants </w:t>
      </w:r>
      <w:r w:rsidR="00EA1519">
        <w:rPr>
          <w:lang w:val="en-US"/>
        </w:rPr>
        <w:t xml:space="preserve">provide their evaluation of the target </w:t>
      </w:r>
      <w:r w:rsidR="00EA1519" w:rsidRPr="00E55FA3">
        <w:rPr>
          <w:i/>
          <w:lang w:val="en-US"/>
        </w:rPr>
        <w:t>and</w:t>
      </w:r>
      <w:r w:rsidR="00EA1519">
        <w:rPr>
          <w:lang w:val="en-US"/>
        </w:rPr>
        <w:t xml:space="preserve"> indicate if that evaluations was influenced by the prime. </w:t>
      </w:r>
      <w:r w:rsidR="00B868A3">
        <w:rPr>
          <w:lang w:val="en-US"/>
        </w:rPr>
        <w:t xml:space="preserve">Such a task would provide </w:t>
      </w:r>
      <w:r w:rsidR="00EA1519">
        <w:rPr>
          <w:lang w:val="en-US"/>
        </w:rPr>
        <w:t>evaluative and prime-influence information for every participant on all trials</w:t>
      </w:r>
      <w:r w:rsidR="00B868A3">
        <w:rPr>
          <w:lang w:val="en-US"/>
        </w:rPr>
        <w:t xml:space="preserve"> and enable performance on the </w:t>
      </w:r>
      <w:r w:rsidR="00EA1519">
        <w:rPr>
          <w:lang w:val="en-US"/>
        </w:rPr>
        <w:t>influence</w:t>
      </w:r>
      <w:r w:rsidR="008B51E6">
        <w:rPr>
          <w:lang w:val="en-US"/>
        </w:rPr>
        <w:t xml:space="preserve"> </w:t>
      </w:r>
      <w:r w:rsidR="00EA1519">
        <w:rPr>
          <w:lang w:val="en-US"/>
        </w:rPr>
        <w:t xml:space="preserve">aware </w:t>
      </w:r>
      <w:r w:rsidR="00B868A3">
        <w:rPr>
          <w:lang w:val="en-US"/>
        </w:rPr>
        <w:t xml:space="preserve">trials to be directly compared to performance on the </w:t>
      </w:r>
      <w:r w:rsidR="00A14A65">
        <w:rPr>
          <w:lang w:val="en-US"/>
        </w:rPr>
        <w:t>non-</w:t>
      </w:r>
      <w:r w:rsidR="00EA1519">
        <w:rPr>
          <w:lang w:val="en-US"/>
        </w:rPr>
        <w:t>influence</w:t>
      </w:r>
      <w:r w:rsidR="008B51E6">
        <w:rPr>
          <w:lang w:val="en-US"/>
        </w:rPr>
        <w:t xml:space="preserve"> </w:t>
      </w:r>
      <w:r w:rsidR="00EA1519">
        <w:rPr>
          <w:lang w:val="en-US"/>
        </w:rPr>
        <w:t>aware trials</w:t>
      </w:r>
      <w:r w:rsidR="00B868A3">
        <w:rPr>
          <w:lang w:val="en-US"/>
        </w:rPr>
        <w:t>,</w:t>
      </w:r>
      <w:r w:rsidR="00EA1519">
        <w:rPr>
          <w:lang w:val="en-US"/>
        </w:rPr>
        <w:t xml:space="preserve"> within rather than between </w:t>
      </w:r>
      <w:r w:rsidR="00B868A3">
        <w:rPr>
          <w:lang w:val="en-US"/>
        </w:rPr>
        <w:t>participants</w:t>
      </w:r>
      <w:r w:rsidR="00EA1519">
        <w:rPr>
          <w:lang w:val="en-US"/>
        </w:rPr>
        <w:t>.</w:t>
      </w:r>
      <w:r w:rsidR="00B868A3">
        <w:rPr>
          <w:lang w:val="en-US"/>
        </w:rPr>
        <w:t xml:space="preserve"> </w:t>
      </w:r>
      <w:r w:rsidR="005B292C">
        <w:rPr>
          <w:lang w:val="en-US"/>
        </w:rPr>
        <w:t xml:space="preserve">With this information one </w:t>
      </w:r>
      <w:r w:rsidR="005732EC">
        <w:rPr>
          <w:lang w:val="en-US"/>
        </w:rPr>
        <w:t xml:space="preserve">can then </w:t>
      </w:r>
      <w:r w:rsidR="00B868A3">
        <w:rPr>
          <w:lang w:val="en-US"/>
        </w:rPr>
        <w:t xml:space="preserve">quantify </w:t>
      </w:r>
      <w:r w:rsidR="005732EC">
        <w:rPr>
          <w:lang w:val="en-US"/>
        </w:rPr>
        <w:t xml:space="preserve">what </w:t>
      </w:r>
      <w:r w:rsidR="00B868A3">
        <w:rPr>
          <w:lang w:val="en-US"/>
        </w:rPr>
        <w:t>c</w:t>
      </w:r>
      <w:r w:rsidR="005732EC">
        <w:rPr>
          <w:lang w:val="en-US"/>
        </w:rPr>
        <w:t>ontribution</w:t>
      </w:r>
      <w:r w:rsidR="00B868A3">
        <w:rPr>
          <w:lang w:val="en-US"/>
        </w:rPr>
        <w:t xml:space="preserve"> </w:t>
      </w:r>
      <w:r w:rsidR="005732EC">
        <w:rPr>
          <w:lang w:val="en-US"/>
        </w:rPr>
        <w:t xml:space="preserve">influence aware vs. </w:t>
      </w:r>
      <w:r w:rsidR="00A14A65">
        <w:rPr>
          <w:lang w:val="en-US"/>
        </w:rPr>
        <w:t>non-influence aware</w:t>
      </w:r>
      <w:r w:rsidR="005732EC">
        <w:rPr>
          <w:lang w:val="en-US"/>
        </w:rPr>
        <w:t xml:space="preserve"> trials make </w:t>
      </w:r>
      <w:r w:rsidR="00B868A3">
        <w:rPr>
          <w:lang w:val="en-US"/>
        </w:rPr>
        <w:t>to AMP effects.</w:t>
      </w:r>
    </w:p>
    <w:p w14:paraId="099798BA" w14:textId="426381DA" w:rsidR="00EE2500" w:rsidRDefault="005B292C">
      <w:pPr>
        <w:pStyle w:val="Normal1"/>
        <w:rPr>
          <w:lang w:val="en-US"/>
        </w:rPr>
      </w:pPr>
      <w:r>
        <w:rPr>
          <w:lang w:val="en-US"/>
        </w:rPr>
        <w:tab/>
      </w:r>
      <w:r w:rsidR="005732EC">
        <w:rPr>
          <w:lang w:val="en-US"/>
        </w:rPr>
        <w:t xml:space="preserve">With this in mind, </w:t>
      </w:r>
      <w:r>
        <w:rPr>
          <w:lang w:val="en-US"/>
        </w:rPr>
        <w:t xml:space="preserve">we designed </w:t>
      </w:r>
      <w:r w:rsidR="005732EC">
        <w:rPr>
          <w:lang w:val="en-US"/>
        </w:rPr>
        <w:t xml:space="preserve">a </w:t>
      </w:r>
      <w:r w:rsidR="008E2A94">
        <w:rPr>
          <w:lang w:val="en-US"/>
        </w:rPr>
        <w:t xml:space="preserve">task </w:t>
      </w:r>
      <w:r>
        <w:rPr>
          <w:lang w:val="en-US"/>
        </w:rPr>
        <w:t xml:space="preserve">known as the </w:t>
      </w:r>
      <w:r w:rsidR="00851F65">
        <w:rPr>
          <w:lang w:val="en-US"/>
        </w:rPr>
        <w:t>Influence</w:t>
      </w:r>
      <w:r w:rsidR="00DC3FFD">
        <w:rPr>
          <w:lang w:val="en-US"/>
        </w:rPr>
        <w:t>-A</w:t>
      </w:r>
      <w:r w:rsidR="00851F65">
        <w:rPr>
          <w:lang w:val="en-US"/>
        </w:rPr>
        <w:t>ware</w:t>
      </w:r>
      <w:r>
        <w:rPr>
          <w:lang w:val="en-US"/>
        </w:rPr>
        <w:t xml:space="preserve">ness </w:t>
      </w:r>
      <w:r w:rsidR="005732EC">
        <w:rPr>
          <w:lang w:val="en-US"/>
        </w:rPr>
        <w:t xml:space="preserve">AMP </w:t>
      </w:r>
      <w:r>
        <w:rPr>
          <w:lang w:val="en-US"/>
        </w:rPr>
        <w:t xml:space="preserve">or </w:t>
      </w:r>
      <w:r w:rsidR="008D2B67">
        <w:rPr>
          <w:lang w:val="en-US"/>
        </w:rPr>
        <w:t>IA-</w:t>
      </w:r>
      <w:r>
        <w:rPr>
          <w:lang w:val="en-US"/>
        </w:rPr>
        <w:t>AMP</w:t>
      </w:r>
      <w:r w:rsidR="008E2A94">
        <w:rPr>
          <w:lang w:val="en-US"/>
        </w:rPr>
        <w:t xml:space="preserve"> </w:t>
      </w:r>
      <w:r w:rsidR="005732EC">
        <w:rPr>
          <w:lang w:val="en-US"/>
        </w:rPr>
        <w:t xml:space="preserve">to </w:t>
      </w:r>
      <w:r w:rsidR="008E2A94">
        <w:rPr>
          <w:lang w:val="en-US"/>
        </w:rPr>
        <w:t xml:space="preserve">investigate </w:t>
      </w:r>
      <w:r w:rsidR="00B60CEF">
        <w:rPr>
          <w:lang w:val="en-US"/>
        </w:rPr>
        <w:t xml:space="preserve">the following </w:t>
      </w:r>
      <w:r w:rsidR="005732EC">
        <w:rPr>
          <w:lang w:val="en-US"/>
        </w:rPr>
        <w:t>questions</w:t>
      </w:r>
      <w:r w:rsidR="008E2A94">
        <w:rPr>
          <w:lang w:val="en-US"/>
        </w:rPr>
        <w:t>. First,</w:t>
      </w:r>
      <w:r w:rsidR="00B60CEF">
        <w:rPr>
          <w:lang w:val="en-US"/>
        </w:rPr>
        <w:t xml:space="preserve"> would we observe an AMP effect for generic </w:t>
      </w:r>
      <w:r w:rsidR="00E5122B">
        <w:rPr>
          <w:lang w:val="en-US"/>
        </w:rPr>
        <w:t xml:space="preserve">valenced </w:t>
      </w:r>
      <w:r w:rsidR="00B60CEF">
        <w:rPr>
          <w:lang w:val="en-US"/>
        </w:rPr>
        <w:t xml:space="preserve">primes? Second, and at the </w:t>
      </w:r>
      <w:r w:rsidR="00856406">
        <w:rPr>
          <w:lang w:val="en-US"/>
        </w:rPr>
        <w:t>trial-by-trial level</w:t>
      </w:r>
      <w:r w:rsidR="00B60CEF">
        <w:rPr>
          <w:lang w:val="en-US"/>
        </w:rPr>
        <w:t xml:space="preserve">, are those effects </w:t>
      </w:r>
      <w:r w:rsidR="00B60CEF">
        <w:t xml:space="preserve">moderated by a </w:t>
      </w:r>
      <w:r w:rsidR="00B60CEF" w:rsidRPr="002B12DB">
        <w:t>subset of trials</w:t>
      </w:r>
      <w:r w:rsidR="00E5122B">
        <w:t>,</w:t>
      </w:r>
      <w:r w:rsidR="00B60CEF" w:rsidRPr="002B12DB">
        <w:t xml:space="preserve"> </w:t>
      </w:r>
      <w:r w:rsidR="00B60CEF">
        <w:t>namely trials in which a participant</w:t>
      </w:r>
      <w:r w:rsidR="00B60CEF" w:rsidRPr="002B12DB">
        <w:t xml:space="preserve"> </w:t>
      </w:r>
      <w:r w:rsidR="00B60CEF">
        <w:t xml:space="preserve">is aware of the </w:t>
      </w:r>
      <w:r w:rsidR="00B60CEF" w:rsidRPr="002B12DB">
        <w:t>prime</w:t>
      </w:r>
      <w:r w:rsidR="008B51E6">
        <w:t>’s</w:t>
      </w:r>
      <w:r w:rsidR="00B60CEF" w:rsidRPr="002B12DB">
        <w:t xml:space="preserve"> </w:t>
      </w:r>
      <w:r w:rsidR="00B60CEF">
        <w:t xml:space="preserve">influence on their </w:t>
      </w:r>
      <w:r w:rsidR="001D597F">
        <w:t>evaluations</w:t>
      </w:r>
      <w:r w:rsidR="00B60CEF">
        <w:t xml:space="preserve">? </w:t>
      </w:r>
      <w:r w:rsidR="00B60CEF">
        <w:rPr>
          <w:lang w:val="en-US"/>
        </w:rPr>
        <w:t>Third</w:t>
      </w:r>
      <w:r w:rsidR="008E2A94">
        <w:rPr>
          <w:lang w:val="en-US"/>
        </w:rPr>
        <w:t xml:space="preserve">, </w:t>
      </w:r>
      <w:r w:rsidR="00B53C37" w:rsidRPr="002622F5">
        <w:rPr>
          <w:lang w:val="en-US"/>
        </w:rPr>
        <w:t>are</w:t>
      </w:r>
      <w:r w:rsidR="008E2A94">
        <w:rPr>
          <w:lang w:val="en-US"/>
        </w:rPr>
        <w:t xml:space="preserve"> </w:t>
      </w:r>
      <w:r w:rsidR="00B53C37" w:rsidRPr="002622F5">
        <w:rPr>
          <w:lang w:val="en-US"/>
        </w:rPr>
        <w:t xml:space="preserve">AMP effects </w:t>
      </w:r>
      <w:r w:rsidR="00B53C37">
        <w:rPr>
          <w:lang w:val="en-US"/>
        </w:rPr>
        <w:t xml:space="preserve">at the group level </w:t>
      </w:r>
      <w:r w:rsidR="00856406">
        <w:rPr>
          <w:lang w:val="en-US"/>
        </w:rPr>
        <w:t>moderated by inter-individual differences in awareness of influence of the primes</w:t>
      </w:r>
      <w:r w:rsidR="00B53C37" w:rsidRPr="002622F5">
        <w:rPr>
          <w:lang w:val="en-US"/>
        </w:rPr>
        <w:t xml:space="preserve">? </w:t>
      </w:r>
      <w:r w:rsidR="00B60CEF">
        <w:rPr>
          <w:lang w:val="en-US"/>
        </w:rPr>
        <w:t>Fourth</w:t>
      </w:r>
      <w:r w:rsidR="00B53C37" w:rsidRPr="002622F5">
        <w:rPr>
          <w:lang w:val="en-US"/>
        </w:rPr>
        <w:t xml:space="preserve">, does </w:t>
      </w:r>
      <w:r w:rsidR="008E2A94">
        <w:rPr>
          <w:lang w:val="en-US"/>
        </w:rPr>
        <w:t>the “</w:t>
      </w:r>
      <w:r w:rsidR="00B53C37" w:rsidRPr="002622F5">
        <w:rPr>
          <w:lang w:val="en-US"/>
        </w:rPr>
        <w:t>on-line</w:t>
      </w:r>
      <w:r w:rsidR="008E2A94">
        <w:rPr>
          <w:lang w:val="en-US"/>
        </w:rPr>
        <w:t>”</w:t>
      </w:r>
      <w:r w:rsidR="00B53C37" w:rsidRPr="002622F5">
        <w:rPr>
          <w:lang w:val="en-US"/>
        </w:rPr>
        <w:t xml:space="preserve"> measure of awareness </w:t>
      </w:r>
      <w:r w:rsidR="008E2A94">
        <w:rPr>
          <w:lang w:val="en-US"/>
        </w:rPr>
        <w:lastRenderedPageBreak/>
        <w:t xml:space="preserve">provided by </w:t>
      </w:r>
      <w:r w:rsidR="009A1DD1">
        <w:rPr>
          <w:lang w:val="en-US"/>
        </w:rPr>
        <w:t xml:space="preserve">the </w:t>
      </w:r>
      <w:r w:rsidR="008D2B67">
        <w:rPr>
          <w:lang w:val="en-US"/>
        </w:rPr>
        <w:t>IA-</w:t>
      </w:r>
      <w:r w:rsidR="00EE2500">
        <w:rPr>
          <w:lang w:val="en-US"/>
        </w:rPr>
        <w:t xml:space="preserve">AMP </w:t>
      </w:r>
      <w:r w:rsidR="00B53C37" w:rsidRPr="002622F5">
        <w:rPr>
          <w:lang w:val="en-US"/>
        </w:rPr>
        <w:t xml:space="preserve">correlate with the post-hoc self-report </w:t>
      </w:r>
      <w:r w:rsidR="00EE2500">
        <w:rPr>
          <w:lang w:val="en-US"/>
        </w:rPr>
        <w:t xml:space="preserve">awareness </w:t>
      </w:r>
      <w:r w:rsidR="00B53C37" w:rsidRPr="002622F5">
        <w:rPr>
          <w:lang w:val="en-US"/>
        </w:rPr>
        <w:t>measure</w:t>
      </w:r>
      <w:r w:rsidR="008E2A94">
        <w:rPr>
          <w:lang w:val="en-US"/>
        </w:rPr>
        <w:t>s</w:t>
      </w:r>
      <w:r w:rsidR="00B53C37" w:rsidRPr="002622F5">
        <w:rPr>
          <w:lang w:val="en-US"/>
        </w:rPr>
        <w:t xml:space="preserve"> typically used in this literature? </w:t>
      </w:r>
      <w:r w:rsidR="00EE2500">
        <w:rPr>
          <w:lang w:val="en-US"/>
        </w:rPr>
        <w:t>Finally</w:t>
      </w:r>
      <w:r w:rsidR="00B53C37" w:rsidRPr="002622F5">
        <w:rPr>
          <w:lang w:val="en-US"/>
        </w:rPr>
        <w:t xml:space="preserve">, does </w:t>
      </w:r>
      <w:r w:rsidR="00EE2500">
        <w:rPr>
          <w:lang w:val="en-US"/>
        </w:rPr>
        <w:t xml:space="preserve">influence </w:t>
      </w:r>
      <w:r w:rsidR="00B53C37" w:rsidRPr="002622F5">
        <w:rPr>
          <w:lang w:val="en-US"/>
        </w:rPr>
        <w:t xml:space="preserve">awareness </w:t>
      </w:r>
      <w:r w:rsidR="00EE2500">
        <w:rPr>
          <w:lang w:val="en-US"/>
        </w:rPr>
        <w:t xml:space="preserve">on the </w:t>
      </w:r>
      <w:r w:rsidR="008D2B67">
        <w:rPr>
          <w:lang w:val="en-US"/>
        </w:rPr>
        <w:t>IA-</w:t>
      </w:r>
      <w:r w:rsidR="00EE2500">
        <w:rPr>
          <w:lang w:val="en-US"/>
        </w:rPr>
        <w:t xml:space="preserve">AMP </w:t>
      </w:r>
      <w:r w:rsidR="00B53C37" w:rsidRPr="002622F5">
        <w:rPr>
          <w:lang w:val="en-US"/>
        </w:rPr>
        <w:t xml:space="preserve">predict AMP effects </w:t>
      </w:r>
      <w:r w:rsidR="00EE2500">
        <w:rPr>
          <w:lang w:val="en-US"/>
        </w:rPr>
        <w:t xml:space="preserve">better </w:t>
      </w:r>
      <w:r w:rsidR="00B53C37" w:rsidRPr="002622F5">
        <w:rPr>
          <w:lang w:val="en-US"/>
        </w:rPr>
        <w:t xml:space="preserve">than </w:t>
      </w:r>
      <w:r w:rsidR="00EE2500">
        <w:rPr>
          <w:lang w:val="en-US"/>
        </w:rPr>
        <w:t xml:space="preserve">post-hoc </w:t>
      </w:r>
      <w:r w:rsidR="00B53C37" w:rsidRPr="002622F5">
        <w:rPr>
          <w:lang w:val="en-US"/>
        </w:rPr>
        <w:t>self-report measure</w:t>
      </w:r>
      <w:r w:rsidR="00EE2500">
        <w:rPr>
          <w:lang w:val="en-US"/>
        </w:rPr>
        <w:t>s</w:t>
      </w:r>
      <w:r w:rsidR="00B53C37" w:rsidRPr="002622F5">
        <w:rPr>
          <w:lang w:val="en-US"/>
        </w:rPr>
        <w:t xml:space="preserve">? </w:t>
      </w:r>
    </w:p>
    <w:p w14:paraId="634A906E" w14:textId="77777777" w:rsidR="00B53C37" w:rsidRPr="002622F5" w:rsidRDefault="00B53C37" w:rsidP="00124669">
      <w:pPr>
        <w:pStyle w:val="Heading2"/>
      </w:pPr>
      <w:r w:rsidRPr="002622F5">
        <w:t>Method</w:t>
      </w:r>
    </w:p>
    <w:p w14:paraId="57B0E785" w14:textId="77777777" w:rsidR="007A7246" w:rsidRPr="007A7246" w:rsidRDefault="007A7246" w:rsidP="00B3311A">
      <w:pPr>
        <w:pStyle w:val="Heading3"/>
        <w:rPr>
          <w:lang w:val="en-US"/>
        </w:rPr>
      </w:pPr>
      <w:r w:rsidRPr="007A7246">
        <w:rPr>
          <w:lang w:val="en-IE"/>
        </w:rPr>
        <w:t>Sample Selection S</w:t>
      </w:r>
      <w:r w:rsidR="00EE2500" w:rsidRPr="007A7246">
        <w:rPr>
          <w:lang w:val="en-IE"/>
        </w:rPr>
        <w:t>trategy</w:t>
      </w:r>
      <w:r w:rsidR="00EE2500" w:rsidRPr="007A7246">
        <w:rPr>
          <w:lang w:val="en-US"/>
        </w:rPr>
        <w:t xml:space="preserve"> </w:t>
      </w:r>
    </w:p>
    <w:p w14:paraId="72FE837D" w14:textId="03AA016C" w:rsidR="00EE2500" w:rsidRDefault="00EE2500" w:rsidP="007A7246">
      <w:pPr>
        <w:pStyle w:val="Normal1"/>
        <w:ind w:firstLine="720"/>
        <w:rPr>
          <w:b/>
          <w:lang w:val="en-US"/>
        </w:rPr>
      </w:pPr>
      <w:r w:rsidRPr="00E55FA3">
        <w:rPr>
          <w:lang w:val="en-US"/>
        </w:rPr>
        <w:t>Based on power analyses (i.e., 95% power to observe a medium effect size [</w:t>
      </w:r>
      <w:r w:rsidRPr="00E55FA3">
        <w:rPr>
          <w:i/>
          <w:lang w:val="en-US"/>
        </w:rPr>
        <w:t>f</w:t>
      </w:r>
      <w:r w:rsidRPr="00E55FA3">
        <w:rPr>
          <w:vertAlign w:val="superscript"/>
          <w:lang w:val="en-US"/>
        </w:rPr>
        <w:t>2</w:t>
      </w:r>
      <w:r w:rsidRPr="00E55FA3">
        <w:rPr>
          <w:lang w:val="en-US"/>
        </w:rPr>
        <w:t xml:space="preserve"> = 0.15] in a linear regression analysis with a single predictor at the 0.05 alpha level), our </w:t>
      </w:r>
      <w:r w:rsidRPr="00E55FA3">
        <w:rPr>
          <w:i/>
          <w:lang w:val="en-US"/>
        </w:rPr>
        <w:t>a priori</w:t>
      </w:r>
      <w:r w:rsidRPr="00E55FA3">
        <w:rPr>
          <w:lang w:val="en-US"/>
        </w:rPr>
        <w:t xml:space="preserve"> sample size after exclusions was 150 participants. Our sampling strategy involved recruit</w:t>
      </w:r>
      <w:r>
        <w:rPr>
          <w:lang w:val="en-US"/>
        </w:rPr>
        <w:t>ing</w:t>
      </w:r>
      <w:r w:rsidRPr="00E55FA3">
        <w:rPr>
          <w:lang w:val="en-US"/>
        </w:rPr>
        <w:t xml:space="preserve"> 150 participants and </w:t>
      </w:r>
      <w:r>
        <w:rPr>
          <w:lang w:val="en-US"/>
        </w:rPr>
        <w:t xml:space="preserve">then excluding those with </w:t>
      </w:r>
      <w:r w:rsidRPr="00E55FA3">
        <w:rPr>
          <w:lang w:val="en-US"/>
        </w:rPr>
        <w:t xml:space="preserve">incomplete data or </w:t>
      </w:r>
      <w:r w:rsidR="004F38FB">
        <w:rPr>
          <w:lang w:val="en-US"/>
        </w:rPr>
        <w:t xml:space="preserve">who </w:t>
      </w:r>
      <w:r>
        <w:rPr>
          <w:lang w:val="en-US"/>
        </w:rPr>
        <w:t>failed to meet in</w:t>
      </w:r>
      <w:r w:rsidRPr="00E55FA3">
        <w:rPr>
          <w:lang w:val="en-US"/>
        </w:rPr>
        <w:t>clusion criteria</w:t>
      </w:r>
      <w:r>
        <w:rPr>
          <w:lang w:val="en-US"/>
        </w:rPr>
        <w:t xml:space="preserve">. Recruitment continued </w:t>
      </w:r>
      <w:r w:rsidRPr="00E55FA3">
        <w:rPr>
          <w:lang w:val="en-US"/>
        </w:rPr>
        <w:t xml:space="preserve">in batches of 10 until analyzable data </w:t>
      </w:r>
      <w:r>
        <w:rPr>
          <w:lang w:val="en-US"/>
        </w:rPr>
        <w:t xml:space="preserve">was available </w:t>
      </w:r>
      <w:r w:rsidRPr="00E55FA3">
        <w:rPr>
          <w:lang w:val="en-US"/>
        </w:rPr>
        <w:t xml:space="preserve">for at least 150 participants. </w:t>
      </w:r>
    </w:p>
    <w:p w14:paraId="3D298562" w14:textId="77777777" w:rsidR="007A7246" w:rsidRPr="007A7246" w:rsidRDefault="00B53C37" w:rsidP="00B3311A">
      <w:pPr>
        <w:pStyle w:val="Heading3"/>
        <w:rPr>
          <w:lang w:val="en-US"/>
        </w:rPr>
      </w:pPr>
      <w:r w:rsidRPr="007A7246">
        <w:rPr>
          <w:lang w:val="en-US"/>
        </w:rPr>
        <w:t>Participants</w:t>
      </w:r>
      <w:r w:rsidR="007A7246" w:rsidRPr="007A7246">
        <w:rPr>
          <w:lang w:val="en-US"/>
        </w:rPr>
        <w:t xml:space="preserve"> and D</w:t>
      </w:r>
      <w:r w:rsidR="00EE2500" w:rsidRPr="007A7246">
        <w:rPr>
          <w:lang w:val="en-US"/>
        </w:rPr>
        <w:t>esign</w:t>
      </w:r>
      <w:r w:rsidRPr="007A7246">
        <w:rPr>
          <w:lang w:val="en-US"/>
        </w:rPr>
        <w:t xml:space="preserve"> </w:t>
      </w:r>
    </w:p>
    <w:p w14:paraId="592BD04E" w14:textId="50359929" w:rsidR="00B53C37" w:rsidRDefault="00C81CFB" w:rsidP="007A7246">
      <w:pPr>
        <w:pStyle w:val="Normal1"/>
        <w:ind w:firstLine="720"/>
        <w:rPr>
          <w:lang w:val="en-US"/>
        </w:rPr>
      </w:pPr>
      <w:r>
        <w:rPr>
          <w:lang w:val="en-US"/>
        </w:rPr>
        <w:t xml:space="preserve">In </w:t>
      </w:r>
      <w:r w:rsidRPr="00FF666A">
        <w:rPr>
          <w:lang w:val="en-US"/>
        </w:rPr>
        <w:t xml:space="preserve">total </w:t>
      </w:r>
      <w:r w:rsidR="00B53C37" w:rsidRPr="002622F5">
        <w:rPr>
          <w:lang w:val="en-US"/>
        </w:rPr>
        <w:t>214 participants took part</w:t>
      </w:r>
      <w:r w:rsidR="009A1DD1">
        <w:rPr>
          <w:lang w:val="en-US"/>
        </w:rPr>
        <w:t>, and of those,</w:t>
      </w:r>
      <w:r w:rsidR="00B53C37" w:rsidRPr="002622F5">
        <w:rPr>
          <w:lang w:val="en-US"/>
        </w:rPr>
        <w:t xml:space="preserve"> </w:t>
      </w:r>
      <w:r w:rsidR="00A56250">
        <w:rPr>
          <w:lang w:val="en-US"/>
        </w:rPr>
        <w:t>147 (82</w:t>
      </w:r>
      <w:r w:rsidR="00B53C37" w:rsidRPr="002622F5">
        <w:rPr>
          <w:lang w:val="en-US"/>
        </w:rPr>
        <w:t xml:space="preserve"> </w:t>
      </w:r>
      <w:r>
        <w:rPr>
          <w:lang w:val="en-US"/>
        </w:rPr>
        <w:t>female</w:t>
      </w:r>
      <w:r w:rsidR="00B53C37" w:rsidRPr="002622F5">
        <w:rPr>
          <w:lang w:val="en-US"/>
        </w:rPr>
        <w:t>)</w:t>
      </w:r>
      <w:r>
        <w:rPr>
          <w:lang w:val="en-US"/>
        </w:rPr>
        <w:t xml:space="preserve"> ranging in </w:t>
      </w:r>
      <w:r w:rsidR="00B53C37" w:rsidRPr="002622F5">
        <w:rPr>
          <w:lang w:val="en-US"/>
        </w:rPr>
        <w:t>age from 18 to 65 years (</w:t>
      </w:r>
      <w:r w:rsidR="00B53C37" w:rsidRPr="002622F5">
        <w:rPr>
          <w:i/>
          <w:lang w:val="en-US"/>
        </w:rPr>
        <w:t xml:space="preserve">M </w:t>
      </w:r>
      <w:r w:rsidR="00B53C37" w:rsidRPr="002622F5">
        <w:rPr>
          <w:lang w:val="en-US"/>
        </w:rPr>
        <w:t>age = 34.</w:t>
      </w:r>
      <w:r w:rsidR="00A56250">
        <w:rPr>
          <w:lang w:val="en-US"/>
        </w:rPr>
        <w:t>9</w:t>
      </w:r>
      <w:r w:rsidR="00B53C37" w:rsidRPr="002622F5">
        <w:rPr>
          <w:lang w:val="en-US"/>
        </w:rPr>
        <w:t xml:space="preserve">, </w:t>
      </w:r>
      <w:r w:rsidR="00B53C37" w:rsidRPr="002622F5">
        <w:rPr>
          <w:i/>
          <w:lang w:val="en-US"/>
        </w:rPr>
        <w:t xml:space="preserve">SD </w:t>
      </w:r>
      <w:r w:rsidR="00B53C37" w:rsidRPr="002622F5">
        <w:rPr>
          <w:lang w:val="en-US"/>
        </w:rPr>
        <w:t>= 11.</w:t>
      </w:r>
      <w:r w:rsidR="00A56250">
        <w:rPr>
          <w:lang w:val="en-US"/>
        </w:rPr>
        <w:t>7</w:t>
      </w:r>
      <w:r w:rsidR="00B53C37" w:rsidRPr="002622F5">
        <w:rPr>
          <w:lang w:val="en-US"/>
        </w:rPr>
        <w:t>)</w:t>
      </w:r>
      <w:r w:rsidR="009A1DD1">
        <w:rPr>
          <w:lang w:val="en-US"/>
        </w:rPr>
        <w:t xml:space="preserve"> provided complete and analyzable data</w:t>
      </w:r>
      <w:r w:rsidR="00B53C37" w:rsidRPr="002622F5">
        <w:rPr>
          <w:lang w:val="en-US"/>
        </w:rPr>
        <w:t xml:space="preserve">. </w:t>
      </w:r>
      <w:r w:rsidR="00265788">
        <w:rPr>
          <w:lang w:val="en-US"/>
        </w:rPr>
        <w:t>A single factor (</w:t>
      </w:r>
      <w:r w:rsidR="00265788" w:rsidRPr="00FF666A">
        <w:rPr>
          <w:i/>
          <w:lang w:val="en-US"/>
        </w:rPr>
        <w:t>Prime Valence</w:t>
      </w:r>
      <w:r w:rsidR="00265788">
        <w:rPr>
          <w:lang w:val="en-US"/>
        </w:rPr>
        <w:t xml:space="preserve">: positive vs. negative) was manipulated within participants, and two dependent variables were assessed: </w:t>
      </w:r>
      <w:r w:rsidR="009A1DD1">
        <w:rPr>
          <w:lang w:val="en-US"/>
        </w:rPr>
        <w:t xml:space="preserve">influence awareness </w:t>
      </w:r>
      <w:r w:rsidR="00265788">
        <w:rPr>
          <w:lang w:val="en-US"/>
        </w:rPr>
        <w:t>ratings and target stimulus evaluations on each trial.</w:t>
      </w:r>
    </w:p>
    <w:p w14:paraId="5C00EA42" w14:textId="77777777" w:rsidR="007A7246" w:rsidRPr="007A7246" w:rsidRDefault="007A7246" w:rsidP="00B3311A">
      <w:pPr>
        <w:pStyle w:val="Heading3"/>
        <w:rPr>
          <w:lang w:val="en-US"/>
        </w:rPr>
      </w:pPr>
      <w:r w:rsidRPr="007A7246">
        <w:rPr>
          <w:lang w:val="en-US"/>
        </w:rPr>
        <w:t>Materials</w:t>
      </w:r>
      <w:r w:rsidR="00B53C37" w:rsidRPr="007A7246">
        <w:rPr>
          <w:lang w:val="en-US"/>
        </w:rPr>
        <w:t xml:space="preserve"> </w:t>
      </w:r>
    </w:p>
    <w:p w14:paraId="23EB9C76" w14:textId="56176EC2" w:rsidR="00B53C37" w:rsidRDefault="00337E83" w:rsidP="007A7246">
      <w:pPr>
        <w:pStyle w:val="Normal1"/>
        <w:ind w:firstLine="720"/>
        <w:rPr>
          <w:lang w:val="en-US"/>
        </w:rPr>
      </w:pPr>
      <w:r w:rsidRPr="00FF666A">
        <w:rPr>
          <w:lang w:val="en-US"/>
        </w:rPr>
        <w:t xml:space="preserve">The </w:t>
      </w:r>
      <w:r w:rsidR="008D2B67">
        <w:rPr>
          <w:lang w:val="en-US"/>
        </w:rPr>
        <w:t>IA-</w:t>
      </w:r>
      <w:r w:rsidRPr="00FF666A">
        <w:rPr>
          <w:lang w:val="en-US"/>
        </w:rPr>
        <w:t>AMP consisted of</w:t>
      </w:r>
      <w:r>
        <w:rPr>
          <w:b/>
          <w:lang w:val="en-US"/>
        </w:rPr>
        <w:t xml:space="preserve"> </w:t>
      </w:r>
      <w:r>
        <w:t xml:space="preserve">12 positively and 12 </w:t>
      </w:r>
      <w:r w:rsidRPr="002B12DB">
        <w:t>negative</w:t>
      </w:r>
      <w:r>
        <w:t>ly</w:t>
      </w:r>
      <w:r w:rsidRPr="002B12DB">
        <w:t xml:space="preserve"> valence </w:t>
      </w:r>
      <w:r>
        <w:t xml:space="preserve">IAPS </w:t>
      </w:r>
      <w:r w:rsidRPr="002B12DB">
        <w:t>images</w:t>
      </w:r>
      <w:r>
        <w:t xml:space="preserve"> (primes), a random selection of 12</w:t>
      </w:r>
      <w:r w:rsidRPr="002B12DB">
        <w:t xml:space="preserve">0 of 200 possible Chinese </w:t>
      </w:r>
      <w:r>
        <w:t>pictographs (targets), and a white noise image (mask).</w:t>
      </w:r>
      <w:r w:rsidRPr="002B12DB">
        <w:t xml:space="preserve"> </w:t>
      </w:r>
    </w:p>
    <w:p w14:paraId="1AF351A3" w14:textId="77777777" w:rsidR="007A7246" w:rsidRDefault="007A7246" w:rsidP="00B3311A">
      <w:pPr>
        <w:pStyle w:val="Heading3"/>
        <w:rPr>
          <w:lang w:val="en-US"/>
        </w:rPr>
      </w:pPr>
      <w:r>
        <w:rPr>
          <w:lang w:val="en-US"/>
        </w:rPr>
        <w:t>Procedure</w:t>
      </w:r>
      <w:r w:rsidR="00B53C37" w:rsidRPr="002622F5">
        <w:rPr>
          <w:lang w:val="en-US"/>
        </w:rPr>
        <w:t xml:space="preserve"> </w:t>
      </w:r>
    </w:p>
    <w:p w14:paraId="20DE1C82" w14:textId="2F2AE080" w:rsidR="00B53C37" w:rsidRDefault="00B53C37" w:rsidP="007A7246">
      <w:pPr>
        <w:pStyle w:val="Normal1"/>
        <w:ind w:firstLine="720"/>
        <w:rPr>
          <w:lang w:val="en-US"/>
        </w:rPr>
      </w:pPr>
      <w:r w:rsidRPr="002622F5">
        <w:rPr>
          <w:lang w:val="en-US"/>
        </w:rPr>
        <w:lastRenderedPageBreak/>
        <w:t xml:space="preserve">Participants </w:t>
      </w:r>
      <w:r w:rsidR="009A1DD1">
        <w:rPr>
          <w:lang w:val="en-US"/>
        </w:rPr>
        <w:t xml:space="preserve">first </w:t>
      </w:r>
      <w:r w:rsidRPr="002622F5">
        <w:rPr>
          <w:lang w:val="en-US"/>
        </w:rPr>
        <w:t>provided informed consent</w:t>
      </w:r>
      <w:r w:rsidR="00E27C6D">
        <w:rPr>
          <w:lang w:val="en-US"/>
        </w:rPr>
        <w:t xml:space="preserve"> and </w:t>
      </w:r>
      <w:r w:rsidRPr="002622F5">
        <w:rPr>
          <w:lang w:val="en-US"/>
        </w:rPr>
        <w:t xml:space="preserve">demographic </w:t>
      </w:r>
      <w:r w:rsidR="00E27C6D">
        <w:rPr>
          <w:lang w:val="en-US"/>
        </w:rPr>
        <w:t xml:space="preserve">information, </w:t>
      </w:r>
      <w:r w:rsidR="009A1DD1">
        <w:rPr>
          <w:lang w:val="en-US"/>
        </w:rPr>
        <w:t xml:space="preserve">and then completed an </w:t>
      </w:r>
      <w:r w:rsidR="008D2B67">
        <w:rPr>
          <w:lang w:val="en-US"/>
        </w:rPr>
        <w:t>IA-</w:t>
      </w:r>
      <w:r w:rsidRPr="002622F5">
        <w:rPr>
          <w:lang w:val="en-US"/>
        </w:rPr>
        <w:t xml:space="preserve">AMP. </w:t>
      </w:r>
      <w:r w:rsidR="009F20B1">
        <w:rPr>
          <w:lang w:val="en-US"/>
        </w:rPr>
        <w:t xml:space="preserve">Thereafter they </w:t>
      </w:r>
      <w:r w:rsidRPr="002622F5">
        <w:rPr>
          <w:lang w:val="en-US"/>
        </w:rPr>
        <w:t xml:space="preserve">completed a </w:t>
      </w:r>
      <w:r w:rsidR="00E27C6D">
        <w:rPr>
          <w:lang w:val="en-US"/>
        </w:rPr>
        <w:t xml:space="preserve">post-hoc </w:t>
      </w:r>
      <w:r w:rsidRPr="002622F5">
        <w:rPr>
          <w:lang w:val="en-US"/>
        </w:rPr>
        <w:t xml:space="preserve">self-report </w:t>
      </w:r>
      <w:r w:rsidR="00E27C6D">
        <w:rPr>
          <w:lang w:val="en-US"/>
        </w:rPr>
        <w:t xml:space="preserve">measure of awareness </w:t>
      </w:r>
      <w:r w:rsidR="009F20B1">
        <w:rPr>
          <w:lang w:val="en-US"/>
        </w:rPr>
        <w:t>and exploratory questions.</w:t>
      </w:r>
    </w:p>
    <w:p w14:paraId="05BCB951" w14:textId="05EA1B9C" w:rsidR="009F20B1" w:rsidRPr="00BD2818" w:rsidRDefault="008D2B67" w:rsidP="00B3311A">
      <w:pPr>
        <w:ind w:firstLine="720"/>
      </w:pPr>
      <w:r w:rsidRPr="00B3311A">
        <w:rPr>
          <w:b/>
          <w:bCs/>
          <w:lang w:val="en-US"/>
        </w:rPr>
        <w:t>IA-</w:t>
      </w:r>
      <w:r w:rsidR="009F20B1" w:rsidRPr="00B3311A">
        <w:rPr>
          <w:b/>
          <w:bCs/>
          <w:lang w:val="en-US"/>
        </w:rPr>
        <w:t>AMP</w:t>
      </w:r>
      <w:r w:rsidR="00BD2818" w:rsidRPr="00B3311A">
        <w:rPr>
          <w:b/>
          <w:bCs/>
          <w:lang w:val="en-US"/>
        </w:rPr>
        <w:t>.</w:t>
      </w:r>
      <w:r w:rsidR="009F20B1" w:rsidRPr="00B3311A">
        <w:rPr>
          <w:b/>
          <w:bCs/>
          <w:lang w:val="en-US"/>
        </w:rPr>
        <w:t xml:space="preserve"> </w:t>
      </w:r>
      <w:r w:rsidR="009F20B1" w:rsidRPr="00BD2818">
        <w:t xml:space="preserve">Prior to the task participants received a similar set of instructions as in the standard AMP. They were also told that the first image can sometimes bias </w:t>
      </w:r>
      <w:r w:rsidR="00337E83" w:rsidRPr="00BD2818">
        <w:t xml:space="preserve">their </w:t>
      </w:r>
      <w:r w:rsidR="009F20B1" w:rsidRPr="00BD2818">
        <w:t xml:space="preserve">judgements of the Chinese pictographs and to try their absolute best not to let this happen. After each trial they would be able to indicate if their judgement of the pictograph had been influenced by the first image by pressing the spacebar. If </w:t>
      </w:r>
      <w:r w:rsidR="00133C53" w:rsidRPr="00BD2818">
        <w:t>not,</w:t>
      </w:r>
      <w:r w:rsidR="009F20B1" w:rsidRPr="00BD2818">
        <w:t xml:space="preserve"> then they simply had to wait for the following trial.</w:t>
      </w:r>
    </w:p>
    <w:p w14:paraId="0810D17E" w14:textId="425B52E0" w:rsidR="009F20B1" w:rsidRPr="00D71177" w:rsidRDefault="00337E83" w:rsidP="00FF666A">
      <w:pPr>
        <w:pStyle w:val="Normal1"/>
        <w:ind w:firstLine="720"/>
      </w:pPr>
      <w:r>
        <w:rPr>
          <w:lang w:val="en-US"/>
        </w:rPr>
        <w:t xml:space="preserve">The </w:t>
      </w:r>
      <w:r w:rsidR="009A1DD1">
        <w:rPr>
          <w:lang w:val="en-US"/>
        </w:rPr>
        <w:t xml:space="preserve">task </w:t>
      </w:r>
      <w:r>
        <w:t>consisted of 10 practice trials followed by 12</w:t>
      </w:r>
      <w:r w:rsidRPr="002B12DB">
        <w:t xml:space="preserve">0 </w:t>
      </w:r>
      <w:r>
        <w:t>critical trials with similar parameters to the standard AMP. However, a</w:t>
      </w:r>
      <w:r w:rsidR="009F20B1" w:rsidRPr="002B12DB">
        <w:t>t the end of each trial</w:t>
      </w:r>
      <w:r>
        <w:t>,</w:t>
      </w:r>
      <w:r w:rsidR="009F20B1" w:rsidRPr="002B12DB">
        <w:t xml:space="preserve"> participants </w:t>
      </w:r>
      <w:r>
        <w:t xml:space="preserve">were </w:t>
      </w:r>
      <w:r w:rsidR="009F20B1" w:rsidRPr="002B12DB">
        <w:t xml:space="preserve">given the opportunity to press the spacebar to indicate </w:t>
      </w:r>
      <w:r w:rsidR="009A1DD1">
        <w:t xml:space="preserve">that </w:t>
      </w:r>
      <w:r>
        <w:t xml:space="preserve">their </w:t>
      </w:r>
      <w:r w:rsidR="001D597F">
        <w:t>evaluation</w:t>
      </w:r>
      <w:r>
        <w:t xml:space="preserve"> had been </w:t>
      </w:r>
      <w:r w:rsidR="009F20B1" w:rsidRPr="002B12DB">
        <w:t>influenced by the prime on that trial.</w:t>
      </w:r>
      <w:r w:rsidR="009F20B1">
        <w:t xml:space="preserve"> </w:t>
      </w:r>
      <w:r>
        <w:t xml:space="preserve">Specifically, </w:t>
      </w:r>
      <w:r w:rsidR="009F20B1">
        <w:t>a cue to “p</w:t>
      </w:r>
      <w:r w:rsidR="009F20B1" w:rsidRPr="00D71177">
        <w:t>ress spacebar if you felt you were influenced by the picture</w:t>
      </w:r>
      <w:r w:rsidR="009F20B1">
        <w:t xml:space="preserve">” </w:t>
      </w:r>
      <w:r>
        <w:t xml:space="preserve">was presented after </w:t>
      </w:r>
      <w:r w:rsidR="009A1DD1">
        <w:t xml:space="preserve">each </w:t>
      </w:r>
      <w:r w:rsidR="001D597F">
        <w:t>evaluation</w:t>
      </w:r>
      <w:r>
        <w:t xml:space="preserve"> </w:t>
      </w:r>
      <w:r w:rsidR="009A1DD1">
        <w:t xml:space="preserve">was </w:t>
      </w:r>
      <w:r>
        <w:t>made. This cue remained onscreen for 2000ms during which the spacebar could be pressed, followed by a 200ms inter-</w:t>
      </w:r>
      <w:r w:rsidR="009F20B1">
        <w:t>trial interval</w:t>
      </w:r>
      <w:r>
        <w:t xml:space="preserve"> and the next trial </w:t>
      </w:r>
      <w:r w:rsidR="009F20B1">
        <w:t>(</w:t>
      </w:r>
      <w:r>
        <w:t xml:space="preserve">note: this </w:t>
      </w:r>
      <w:r w:rsidR="009F20B1">
        <w:t>response window was fixed regardless of whether a response was emitted or not).</w:t>
      </w:r>
    </w:p>
    <w:p w14:paraId="1446EC65" w14:textId="043B7D73" w:rsidR="009F20B1" w:rsidRPr="00BD2818" w:rsidRDefault="007A7246" w:rsidP="00B3311A">
      <w:pPr>
        <w:ind w:firstLine="720"/>
        <w:rPr>
          <w:lang w:val="en-US"/>
        </w:rPr>
      </w:pPr>
      <w:r w:rsidRPr="00B3311A">
        <w:rPr>
          <w:b/>
          <w:bCs/>
          <w:lang w:val="en-US"/>
        </w:rPr>
        <w:t>Self-Report Awareness M</w:t>
      </w:r>
      <w:r w:rsidR="009F20B1" w:rsidRPr="00B3311A">
        <w:rPr>
          <w:b/>
          <w:bCs/>
          <w:lang w:val="en-US"/>
        </w:rPr>
        <w:t>easure</w:t>
      </w:r>
      <w:r w:rsidR="00BD2818" w:rsidRPr="00B3311A">
        <w:rPr>
          <w:b/>
          <w:bCs/>
          <w:lang w:val="en-US"/>
        </w:rPr>
        <w:t xml:space="preserve">. </w:t>
      </w:r>
      <w:r w:rsidR="00337E83" w:rsidRPr="00BD2818">
        <w:rPr>
          <w:lang w:val="en-US"/>
        </w:rPr>
        <w:t xml:space="preserve">This measure was </w:t>
      </w:r>
      <w:r w:rsidR="009F20B1" w:rsidRPr="00BD2818">
        <w:rPr>
          <w:lang w:val="en-US"/>
        </w:rPr>
        <w:t>identical to that used in Payn</w:t>
      </w:r>
      <w:r w:rsidR="00337E83" w:rsidRPr="00BD2818">
        <w:rPr>
          <w:lang w:val="en-US"/>
        </w:rPr>
        <w:t>e et al. (2013</w:t>
      </w:r>
      <w:r w:rsidR="00DC3FFD" w:rsidRPr="00BD2818">
        <w:rPr>
          <w:lang w:val="en-US"/>
        </w:rPr>
        <w:t xml:space="preserve">; </w:t>
      </w:r>
      <w:r w:rsidR="00337E83" w:rsidRPr="00BD2818">
        <w:rPr>
          <w:lang w:val="en-US"/>
        </w:rPr>
        <w:t xml:space="preserve">Experiment 1) and </w:t>
      </w:r>
      <w:r w:rsidR="009F20B1" w:rsidRPr="00BD2818">
        <w:rPr>
          <w:lang w:val="en-US"/>
        </w:rPr>
        <w:t xml:space="preserve">asked </w:t>
      </w:r>
      <w:r w:rsidR="00337E83" w:rsidRPr="00BD2818">
        <w:rPr>
          <w:lang w:val="en-US"/>
        </w:rPr>
        <w:t>participants</w:t>
      </w:r>
      <w:r w:rsidR="009F20B1" w:rsidRPr="00BD2818">
        <w:rPr>
          <w:lang w:val="en-US"/>
        </w:rPr>
        <w:t>: “to what extent were your ratings of the Chinese symbols influenced by the pictures that appeared immediately before those symbols?”</w:t>
      </w:r>
      <w:r w:rsidR="00337E83" w:rsidRPr="00BD2818">
        <w:rPr>
          <w:lang w:val="en-US"/>
        </w:rPr>
        <w:t>.</w:t>
      </w:r>
      <w:r w:rsidR="009F20B1" w:rsidRPr="00BD2818">
        <w:rPr>
          <w:lang w:val="en-US"/>
        </w:rPr>
        <w:t xml:space="preserve"> </w:t>
      </w:r>
      <w:r w:rsidR="00337E83" w:rsidRPr="00BD2818">
        <w:rPr>
          <w:lang w:val="en-US"/>
        </w:rPr>
        <w:t>T</w:t>
      </w:r>
      <w:r w:rsidR="009F20B1" w:rsidRPr="00BD2818">
        <w:rPr>
          <w:lang w:val="en-US"/>
        </w:rPr>
        <w:t xml:space="preserve">hey could respond using on a 7-point Likert scale ranging from </w:t>
      </w:r>
      <w:r w:rsidR="00337E83" w:rsidRPr="00BD2818">
        <w:rPr>
          <w:highlight w:val="white"/>
          <w:lang w:val="en-US"/>
        </w:rPr>
        <w:t>“Never”</w:t>
      </w:r>
      <w:r w:rsidR="009F20B1" w:rsidRPr="00BD2818">
        <w:rPr>
          <w:highlight w:val="white"/>
          <w:lang w:val="en-US"/>
        </w:rPr>
        <w:t xml:space="preserve"> to “Almost always”</w:t>
      </w:r>
      <w:r w:rsidR="009F20B1" w:rsidRPr="00BD2818">
        <w:rPr>
          <w:lang w:val="en-US"/>
        </w:rPr>
        <w:t xml:space="preserve">. </w:t>
      </w:r>
    </w:p>
    <w:p w14:paraId="7F80B040" w14:textId="5533E4D2" w:rsidR="009F20B1" w:rsidRDefault="007A7246" w:rsidP="00B3311A">
      <w:pPr>
        <w:ind w:firstLine="720"/>
        <w:rPr>
          <w:lang w:val="en-US"/>
        </w:rPr>
      </w:pPr>
      <w:r w:rsidRPr="00B3311A">
        <w:rPr>
          <w:b/>
          <w:bCs/>
          <w:lang w:val="en-US"/>
        </w:rPr>
        <w:t xml:space="preserve">Exploratory </w:t>
      </w:r>
      <w:r w:rsidRPr="00B3311A">
        <w:rPr>
          <w:b/>
          <w:bCs/>
        </w:rPr>
        <w:t>Q</w:t>
      </w:r>
      <w:r w:rsidR="009F20B1" w:rsidRPr="00B3311A">
        <w:rPr>
          <w:b/>
          <w:bCs/>
        </w:rPr>
        <w:t>uestions</w:t>
      </w:r>
      <w:r w:rsidR="00BD2818" w:rsidRPr="00B3311A">
        <w:rPr>
          <w:b/>
          <w:bCs/>
          <w:lang w:val="en-US"/>
        </w:rPr>
        <w:t>.</w:t>
      </w:r>
      <w:r w:rsidR="00BD2818" w:rsidRPr="00BD2818">
        <w:rPr>
          <w:lang w:val="en-US"/>
        </w:rPr>
        <w:t xml:space="preserve"> </w:t>
      </w:r>
      <w:r w:rsidR="00337E83" w:rsidRPr="00BD2818">
        <w:rPr>
          <w:lang w:val="en-US"/>
        </w:rPr>
        <w:t>A</w:t>
      </w:r>
      <w:r w:rsidR="00337E83">
        <w:rPr>
          <w:lang w:val="en-US"/>
        </w:rPr>
        <w:t xml:space="preserve"> number of questions were asked concerning the intentionality of prime influence and contingency memory. These items were exploratory in nature </w:t>
      </w:r>
      <w:r w:rsidR="00133C53">
        <w:rPr>
          <w:lang w:val="en-US"/>
        </w:rPr>
        <w:t>were not part of our preregistered analyses</w:t>
      </w:r>
      <w:r w:rsidR="00337E83">
        <w:rPr>
          <w:lang w:val="en-US"/>
        </w:rPr>
        <w:t xml:space="preserve">. </w:t>
      </w:r>
    </w:p>
    <w:p w14:paraId="03F86AB4" w14:textId="77777777" w:rsidR="00B53C37" w:rsidRPr="002622F5" w:rsidRDefault="00B53C37" w:rsidP="00124669">
      <w:pPr>
        <w:pStyle w:val="Heading2"/>
      </w:pPr>
      <w:r w:rsidRPr="002622F5">
        <w:lastRenderedPageBreak/>
        <w:t>Results</w:t>
      </w:r>
    </w:p>
    <w:p w14:paraId="3E87D536" w14:textId="77777777" w:rsidR="007A7246" w:rsidRPr="007A7246" w:rsidRDefault="007A7246" w:rsidP="00B3311A">
      <w:pPr>
        <w:pStyle w:val="Heading3"/>
        <w:rPr>
          <w:lang w:val="en-US"/>
        </w:rPr>
      </w:pPr>
      <w:r w:rsidRPr="007A7246">
        <w:rPr>
          <w:lang w:val="en-US"/>
        </w:rPr>
        <w:t xml:space="preserve">Data Preparation </w:t>
      </w:r>
    </w:p>
    <w:p w14:paraId="7C0B481D" w14:textId="77777777" w:rsidR="007A7246" w:rsidRDefault="007A7246" w:rsidP="007A7246">
      <w:pPr>
        <w:pStyle w:val="Normal1"/>
        <w:ind w:firstLine="720"/>
        <w:rPr>
          <w:lang w:val="en-US"/>
        </w:rPr>
      </w:pPr>
      <w:r>
        <w:rPr>
          <w:lang w:val="en-US"/>
        </w:rPr>
        <w:t xml:space="preserve">For </w:t>
      </w:r>
      <w:r w:rsidRPr="002622F5">
        <w:rPr>
          <w:lang w:val="en-US"/>
        </w:rPr>
        <w:t xml:space="preserve">analyses at the </w:t>
      </w:r>
      <w:r>
        <w:rPr>
          <w:lang w:val="en-US"/>
        </w:rPr>
        <w:t>trial-by-trial level</w:t>
      </w:r>
      <w:r w:rsidRPr="002622F5">
        <w:rPr>
          <w:lang w:val="en-US"/>
        </w:rPr>
        <w:t xml:space="preserve"> we computed </w:t>
      </w:r>
      <w:r>
        <w:rPr>
          <w:lang w:val="en-US"/>
        </w:rPr>
        <w:t>IA-</w:t>
      </w:r>
      <w:r w:rsidRPr="002622F5">
        <w:rPr>
          <w:lang w:val="en-US"/>
        </w:rPr>
        <w:t>AMP effects using the standard method</w:t>
      </w:r>
      <w:r>
        <w:rPr>
          <w:lang w:val="en-US"/>
        </w:rPr>
        <w:t xml:space="preserve"> outlined in Experiment 1</w:t>
      </w:r>
      <w:r w:rsidRPr="002622F5">
        <w:rPr>
          <w:lang w:val="en-US"/>
        </w:rPr>
        <w:t xml:space="preserve">. Given </w:t>
      </w:r>
      <w:r>
        <w:rPr>
          <w:lang w:val="en-US"/>
        </w:rPr>
        <w:t xml:space="preserve">our </w:t>
      </w:r>
      <w:r w:rsidRPr="002622F5">
        <w:rPr>
          <w:lang w:val="en-US"/>
        </w:rPr>
        <w:t xml:space="preserve">interest in the </w:t>
      </w:r>
      <w:r w:rsidRPr="002622F5">
        <w:rPr>
          <w:i/>
          <w:lang w:val="en-US"/>
        </w:rPr>
        <w:t>magnitude</w:t>
      </w:r>
      <w:r w:rsidRPr="002622F5">
        <w:rPr>
          <w:lang w:val="en-US"/>
        </w:rPr>
        <w:t xml:space="preserve"> of </w:t>
      </w:r>
      <w:r>
        <w:rPr>
          <w:lang w:val="en-US"/>
        </w:rPr>
        <w:t>IA-</w:t>
      </w:r>
      <w:r w:rsidRPr="002622F5">
        <w:rPr>
          <w:lang w:val="en-US"/>
        </w:rPr>
        <w:t xml:space="preserve">AMP effects, regardless of their directionality, all analyses </w:t>
      </w:r>
      <w:r>
        <w:rPr>
          <w:lang w:val="en-US"/>
        </w:rPr>
        <w:t>on trial-by-trial level</w:t>
      </w:r>
      <w:r w:rsidRPr="002622F5">
        <w:rPr>
          <w:lang w:val="en-US"/>
        </w:rPr>
        <w:t xml:space="preserve"> effects </w:t>
      </w:r>
      <w:r>
        <w:rPr>
          <w:lang w:val="en-US"/>
        </w:rPr>
        <w:t xml:space="preserve">examined </w:t>
      </w:r>
      <w:r w:rsidRPr="002622F5">
        <w:rPr>
          <w:lang w:val="en-US"/>
        </w:rPr>
        <w:t>absolute value</w:t>
      </w:r>
      <w:r>
        <w:rPr>
          <w:lang w:val="en-US"/>
        </w:rPr>
        <w:t>s</w:t>
      </w:r>
      <w:r w:rsidRPr="002622F5">
        <w:rPr>
          <w:lang w:val="en-US"/>
        </w:rPr>
        <w:t xml:space="preserve"> (i.e., the difference in evaluations between the prime types, agnostic to the direction of the effect). </w:t>
      </w:r>
      <w:r>
        <w:rPr>
          <w:lang w:val="en-US"/>
        </w:rPr>
        <w:t>W</w:t>
      </w:r>
      <w:r w:rsidRPr="002622F5">
        <w:rPr>
          <w:lang w:val="en-US"/>
        </w:rPr>
        <w:t xml:space="preserve">e also calculated influence rates for each participant in the </w:t>
      </w:r>
      <w:r>
        <w:rPr>
          <w:lang w:val="en-US"/>
        </w:rPr>
        <w:t>IA-</w:t>
      </w:r>
      <w:r w:rsidRPr="002622F5">
        <w:rPr>
          <w:lang w:val="en-US"/>
        </w:rPr>
        <w:t xml:space="preserve">AMP by dividing the number of trials where </w:t>
      </w:r>
      <w:r>
        <w:rPr>
          <w:lang w:val="en-US"/>
        </w:rPr>
        <w:t xml:space="preserve">they </w:t>
      </w:r>
      <w:r w:rsidRPr="002622F5">
        <w:rPr>
          <w:lang w:val="en-US"/>
        </w:rPr>
        <w:t>reported be</w:t>
      </w:r>
      <w:r>
        <w:rPr>
          <w:lang w:val="en-US"/>
        </w:rPr>
        <w:t>ing</w:t>
      </w:r>
      <w:r w:rsidRPr="002622F5">
        <w:rPr>
          <w:lang w:val="en-US"/>
        </w:rPr>
        <w:t xml:space="preserve"> influenced by the prime (i.e., by pressing the spacebar) by the total number of trials in the </w:t>
      </w:r>
      <w:r>
        <w:rPr>
          <w:lang w:val="en-US"/>
        </w:rPr>
        <w:t>IA-</w:t>
      </w:r>
      <w:r w:rsidRPr="002622F5">
        <w:rPr>
          <w:lang w:val="en-US"/>
        </w:rPr>
        <w:t>AMP.</w:t>
      </w:r>
      <w:r>
        <w:rPr>
          <w:lang w:val="en-US"/>
        </w:rPr>
        <w:t xml:space="preserve"> </w:t>
      </w:r>
      <w:r w:rsidRPr="002622F5">
        <w:rPr>
          <w:rStyle w:val="FootnoteReference"/>
          <w:lang w:val="en-US"/>
        </w:rPr>
        <w:footnoteReference w:id="8"/>
      </w:r>
    </w:p>
    <w:p w14:paraId="38A7C406" w14:textId="3B8C6511" w:rsidR="007A7246" w:rsidRPr="00B3311A" w:rsidRDefault="00B53C37" w:rsidP="00B3311A">
      <w:pPr>
        <w:pStyle w:val="Heading3"/>
        <w:rPr>
          <w:i w:val="0"/>
        </w:rPr>
      </w:pPr>
      <w:r w:rsidRPr="007A7246">
        <w:rPr>
          <w:lang w:val="en-US"/>
        </w:rPr>
        <w:t xml:space="preserve">Analytic </w:t>
      </w:r>
      <w:r w:rsidR="007A7246" w:rsidRPr="007A7246">
        <w:rPr>
          <w:lang w:val="en-US"/>
        </w:rPr>
        <w:t>S</w:t>
      </w:r>
      <w:r w:rsidRPr="007A7246">
        <w:rPr>
          <w:lang w:val="en-US"/>
        </w:rPr>
        <w:t xml:space="preserve">trategy </w:t>
      </w:r>
    </w:p>
    <w:p w14:paraId="6C223173" w14:textId="4D7C67D2" w:rsidR="00B53C37" w:rsidRPr="002622F5" w:rsidRDefault="00E03322" w:rsidP="007A7246">
      <w:pPr>
        <w:pStyle w:val="Normal1"/>
        <w:ind w:firstLine="720"/>
        <w:rPr>
          <w:lang w:val="en-US"/>
        </w:rPr>
      </w:pPr>
      <w:r w:rsidRPr="00E03322">
        <w:rPr>
          <w:lang w:val="en-US"/>
        </w:rPr>
        <w:t xml:space="preserve">A </w:t>
      </w:r>
      <w:r w:rsidRPr="00FF666A">
        <w:rPr>
          <w:lang w:val="en-US"/>
        </w:rPr>
        <w:t>logistic mixed-effects model</w:t>
      </w:r>
      <w:r w:rsidRPr="00D01429">
        <w:rPr>
          <w:lang w:val="en-US"/>
        </w:rPr>
        <w:t xml:space="preserve"> was used to </w:t>
      </w:r>
      <w:r w:rsidR="00B60CEF" w:rsidRPr="00E03322">
        <w:rPr>
          <w:lang w:val="en-US"/>
        </w:rPr>
        <w:t xml:space="preserve">investigate our first </w:t>
      </w:r>
      <w:r w:rsidR="009A1DD1">
        <w:rPr>
          <w:lang w:val="en-US"/>
        </w:rPr>
        <w:t xml:space="preserve">question </w:t>
      </w:r>
      <w:r w:rsidRPr="00D01429">
        <w:rPr>
          <w:lang w:val="en-US"/>
        </w:rPr>
        <w:t>(</w:t>
      </w:r>
      <w:r w:rsidRPr="00E03322">
        <w:rPr>
          <w:lang w:val="en-US"/>
        </w:rPr>
        <w:t>is there evidence for an AMP effect) and second question</w:t>
      </w:r>
      <w:r w:rsidR="009A1DD1">
        <w:rPr>
          <w:lang w:val="en-US"/>
        </w:rPr>
        <w:t xml:space="preserve"> </w:t>
      </w:r>
      <w:r w:rsidR="00B60CEF" w:rsidRPr="00E03322">
        <w:rPr>
          <w:lang w:val="en-US"/>
        </w:rPr>
        <w:t xml:space="preserve">(at the </w:t>
      </w:r>
      <w:r w:rsidR="00856406">
        <w:rPr>
          <w:lang w:val="en-US"/>
        </w:rPr>
        <w:t>trial-by-trial level</w:t>
      </w:r>
      <w:r w:rsidR="00B60CEF" w:rsidRPr="00E03322">
        <w:rPr>
          <w:lang w:val="en-US"/>
        </w:rPr>
        <w:t xml:space="preserve">, </w:t>
      </w:r>
      <w:r w:rsidRPr="00E03322">
        <w:rPr>
          <w:lang w:val="en-US"/>
        </w:rPr>
        <w:t xml:space="preserve">is </w:t>
      </w:r>
      <w:r w:rsidR="005A652D">
        <w:rPr>
          <w:lang w:val="en-US"/>
        </w:rPr>
        <w:t>prime-consistent evaluation</w:t>
      </w:r>
      <w:r w:rsidR="00B60CEF" w:rsidRPr="00E03322">
        <w:rPr>
          <w:lang w:val="en-US"/>
        </w:rPr>
        <w:t xml:space="preserve"> </w:t>
      </w:r>
      <w:r w:rsidR="00B60CEF" w:rsidRPr="00E03322">
        <w:t xml:space="preserve">moderated by </w:t>
      </w:r>
      <w:r w:rsidRPr="00E03322">
        <w:t>influence</w:t>
      </w:r>
      <w:r w:rsidR="00497F17">
        <w:t xml:space="preserve"> </w:t>
      </w:r>
      <w:r w:rsidRPr="00E03322">
        <w:t>aware</w:t>
      </w:r>
      <w:r w:rsidR="005A652D">
        <w:t>ness</w:t>
      </w:r>
      <w:r w:rsidR="00B60CEF" w:rsidRPr="00E03322">
        <w:rPr>
          <w:lang w:val="en-US"/>
        </w:rPr>
        <w:t>)</w:t>
      </w:r>
      <w:r w:rsidRPr="00E03322">
        <w:rPr>
          <w:lang w:val="en-US"/>
        </w:rPr>
        <w:t>.</w:t>
      </w:r>
      <w:r w:rsidR="00B60CEF" w:rsidRPr="00E03322">
        <w:rPr>
          <w:lang w:val="en-US"/>
        </w:rPr>
        <w:t xml:space="preserve"> </w:t>
      </w:r>
      <w:r w:rsidRPr="00E03322">
        <w:rPr>
          <w:lang w:val="en-US"/>
        </w:rPr>
        <w:t xml:space="preserve">We opted for </w:t>
      </w:r>
      <w:r w:rsidRPr="00FF666A">
        <w:rPr>
          <w:lang w:val="en-US"/>
        </w:rPr>
        <w:t>mixed-effects models given that they offer superior statistical power compared to more commonly used fixed-effects alternatives.</w:t>
      </w:r>
      <w:r>
        <w:rPr>
          <w:lang w:val="en-US"/>
        </w:rPr>
        <w:t xml:space="preserve"> To address our third question (</w:t>
      </w:r>
      <w:r w:rsidRPr="002622F5">
        <w:rPr>
          <w:lang w:val="en-US"/>
        </w:rPr>
        <w:t>are</w:t>
      </w:r>
      <w:r>
        <w:rPr>
          <w:lang w:val="en-US"/>
        </w:rPr>
        <w:t xml:space="preserve"> </w:t>
      </w:r>
      <w:r w:rsidRPr="002622F5">
        <w:rPr>
          <w:lang w:val="en-US"/>
        </w:rPr>
        <w:t xml:space="preserve">AMP effects </w:t>
      </w:r>
      <w:r>
        <w:rPr>
          <w:lang w:val="en-US"/>
        </w:rPr>
        <w:t xml:space="preserve">at the group level </w:t>
      </w:r>
      <w:r w:rsidR="00B36927">
        <w:rPr>
          <w:lang w:val="en-US"/>
        </w:rPr>
        <w:t xml:space="preserve">moderated </w:t>
      </w:r>
      <w:r w:rsidRPr="002622F5">
        <w:rPr>
          <w:lang w:val="en-US"/>
        </w:rPr>
        <w:t xml:space="preserve">by </w:t>
      </w:r>
      <w:r>
        <w:rPr>
          <w:lang w:val="en-US"/>
        </w:rPr>
        <w:t xml:space="preserve">those </w:t>
      </w:r>
      <w:r w:rsidRPr="002622F5">
        <w:rPr>
          <w:lang w:val="en-US"/>
        </w:rPr>
        <w:t xml:space="preserve">participants who are more </w:t>
      </w:r>
      <w:r w:rsidR="00497F17">
        <w:rPr>
          <w:lang w:val="en-US"/>
        </w:rPr>
        <w:t xml:space="preserve">highly </w:t>
      </w:r>
      <w:r w:rsidRPr="002622F5">
        <w:rPr>
          <w:lang w:val="en-US"/>
        </w:rPr>
        <w:t>aware of the prime’s influence</w:t>
      </w:r>
      <w:r>
        <w:rPr>
          <w:lang w:val="en-US"/>
        </w:rPr>
        <w:t xml:space="preserve">) </w:t>
      </w:r>
      <w:r w:rsidR="00B53C37" w:rsidRPr="002622F5">
        <w:rPr>
          <w:lang w:val="en-US"/>
        </w:rPr>
        <w:t xml:space="preserve">we scored </w:t>
      </w:r>
      <w:r w:rsidR="008D2B67">
        <w:rPr>
          <w:lang w:val="en-US"/>
        </w:rPr>
        <w:t>IA-</w:t>
      </w:r>
      <w:r w:rsidR="00B53C37" w:rsidRPr="002622F5">
        <w:rPr>
          <w:lang w:val="en-US"/>
        </w:rPr>
        <w:t>AMP effects for each participant (</w:t>
      </w:r>
      <w:r w:rsidR="00B53C37" w:rsidRPr="00FF666A">
        <w:rPr>
          <w:i/>
          <w:lang w:val="en-US"/>
        </w:rPr>
        <w:t>see below</w:t>
      </w:r>
      <w:r w:rsidR="00B53C37" w:rsidRPr="002622F5">
        <w:rPr>
          <w:lang w:val="en-US"/>
        </w:rPr>
        <w:t xml:space="preserve">) and entered these into linear regression models. </w:t>
      </w:r>
      <w:r>
        <w:rPr>
          <w:lang w:val="en-US"/>
        </w:rPr>
        <w:t>T</w:t>
      </w:r>
      <w:r w:rsidR="00B53C37" w:rsidRPr="002622F5">
        <w:rPr>
          <w:lang w:val="en-US"/>
        </w:rPr>
        <w:t xml:space="preserve">o compare online </w:t>
      </w:r>
      <w:r>
        <w:rPr>
          <w:lang w:val="en-US"/>
        </w:rPr>
        <w:t xml:space="preserve">(IA-AMP) </w:t>
      </w:r>
      <w:r w:rsidR="00B53C37" w:rsidRPr="002622F5">
        <w:rPr>
          <w:lang w:val="en-US"/>
        </w:rPr>
        <w:t xml:space="preserve">and offline </w:t>
      </w:r>
      <w:r>
        <w:rPr>
          <w:lang w:val="en-US"/>
        </w:rPr>
        <w:t xml:space="preserve">(self-report) </w:t>
      </w:r>
      <w:r w:rsidR="00B53C37" w:rsidRPr="002622F5">
        <w:rPr>
          <w:lang w:val="en-US"/>
        </w:rPr>
        <w:t>measures of influence</w:t>
      </w:r>
      <w:r w:rsidR="00497F17">
        <w:rPr>
          <w:lang w:val="en-US"/>
        </w:rPr>
        <w:t xml:space="preserve"> </w:t>
      </w:r>
      <w:r w:rsidR="00B53C37" w:rsidRPr="002622F5">
        <w:rPr>
          <w:lang w:val="en-US"/>
        </w:rPr>
        <w:t>awareness, correlational and regression analyses</w:t>
      </w:r>
      <w:r>
        <w:rPr>
          <w:lang w:val="en-US"/>
        </w:rPr>
        <w:t xml:space="preserve"> were used</w:t>
      </w:r>
      <w:r w:rsidR="00B53C37" w:rsidRPr="002622F5">
        <w:rPr>
          <w:lang w:val="en-US"/>
        </w:rPr>
        <w:t xml:space="preserve">. </w:t>
      </w:r>
    </w:p>
    <w:p w14:paraId="623CB4D0" w14:textId="46FCF734" w:rsidR="00B53C37" w:rsidRPr="007A7246" w:rsidRDefault="00B53C37" w:rsidP="00B3311A">
      <w:pPr>
        <w:pStyle w:val="Heading3"/>
        <w:rPr>
          <w:lang w:val="en-US"/>
        </w:rPr>
      </w:pPr>
      <w:r w:rsidRPr="007A7246">
        <w:rPr>
          <w:lang w:val="en-US"/>
        </w:rPr>
        <w:t>Hypothesis Testing</w:t>
      </w:r>
    </w:p>
    <w:p w14:paraId="4DF168E0" w14:textId="05A64590" w:rsidR="00B53C37" w:rsidRPr="002622F5" w:rsidRDefault="007A7246" w:rsidP="00B53C37">
      <w:pPr>
        <w:pStyle w:val="Normal1"/>
        <w:ind w:firstLine="720"/>
        <w:rPr>
          <w:lang w:val="en-US"/>
        </w:rPr>
      </w:pPr>
      <w:r>
        <w:rPr>
          <w:b/>
          <w:lang w:val="en-US"/>
        </w:rPr>
        <w:t>Was There Evidence For A</w:t>
      </w:r>
      <w:r w:rsidR="00A50BD5" w:rsidRPr="007A7246">
        <w:rPr>
          <w:b/>
          <w:lang w:val="en-US"/>
        </w:rPr>
        <w:t xml:space="preserve">n AMP </w:t>
      </w:r>
      <w:r>
        <w:rPr>
          <w:b/>
          <w:lang w:val="en-US"/>
        </w:rPr>
        <w:t>E</w:t>
      </w:r>
      <w:r w:rsidR="00B53C37" w:rsidRPr="007A7246">
        <w:rPr>
          <w:b/>
          <w:lang w:val="en-US"/>
        </w:rPr>
        <w:t>ffect?</w:t>
      </w:r>
      <w:r w:rsidR="00B53C37" w:rsidRPr="002622F5">
        <w:rPr>
          <w:i/>
          <w:lang w:val="en-US"/>
        </w:rPr>
        <w:t xml:space="preserve"> </w:t>
      </w:r>
      <w:r w:rsidR="00A50BD5">
        <w:rPr>
          <w:lang w:val="en-US"/>
        </w:rPr>
        <w:t xml:space="preserve">A </w:t>
      </w:r>
      <w:r w:rsidR="00B53C37" w:rsidRPr="002622F5">
        <w:rPr>
          <w:lang w:val="en-US"/>
        </w:rPr>
        <w:t xml:space="preserve">logistic mixed-effects model </w:t>
      </w:r>
      <w:r w:rsidR="00A50BD5">
        <w:rPr>
          <w:lang w:val="en-US"/>
        </w:rPr>
        <w:t xml:space="preserve">was carried out, </w:t>
      </w:r>
      <w:r w:rsidR="00B53C37" w:rsidRPr="002622F5">
        <w:rPr>
          <w:lang w:val="en-US"/>
        </w:rPr>
        <w:t xml:space="preserve">with Valence Ratings </w:t>
      </w:r>
      <w:r w:rsidR="00A50BD5" w:rsidRPr="002622F5">
        <w:rPr>
          <w:lang w:val="en-US"/>
        </w:rPr>
        <w:t xml:space="preserve">(pleasant or unpleasant) </w:t>
      </w:r>
      <w:r w:rsidR="00B53C37" w:rsidRPr="002622F5">
        <w:rPr>
          <w:lang w:val="en-US"/>
        </w:rPr>
        <w:t xml:space="preserve">of </w:t>
      </w:r>
      <w:r w:rsidR="00A50BD5">
        <w:rPr>
          <w:lang w:val="en-US"/>
        </w:rPr>
        <w:t xml:space="preserve">the target stimulus on </w:t>
      </w:r>
      <w:r w:rsidR="00B53C37" w:rsidRPr="002622F5">
        <w:rPr>
          <w:lang w:val="en-US"/>
        </w:rPr>
        <w:t xml:space="preserve">each trial as the </w:t>
      </w:r>
      <w:r w:rsidR="00B53C37" w:rsidRPr="002622F5">
        <w:rPr>
          <w:lang w:val="en-US"/>
        </w:rPr>
        <w:lastRenderedPageBreak/>
        <w:t>dependent variable, Prime Valence</w:t>
      </w:r>
      <w:r w:rsidR="00B53C37">
        <w:rPr>
          <w:lang w:val="en-US"/>
        </w:rPr>
        <w:t xml:space="preserve"> (pleasant or unpleasant) as </w:t>
      </w:r>
      <w:r w:rsidR="00B53C37" w:rsidRPr="002622F5">
        <w:rPr>
          <w:lang w:val="en-US"/>
        </w:rPr>
        <w:t xml:space="preserve">the independent variable, and Participant as a random effect. This </w:t>
      </w:r>
      <w:r w:rsidR="00A50BD5">
        <w:rPr>
          <w:lang w:val="en-US"/>
        </w:rPr>
        <w:t xml:space="preserve">model </w:t>
      </w:r>
      <w:r w:rsidR="00B53C37" w:rsidRPr="002622F5">
        <w:rPr>
          <w:lang w:val="en-US"/>
        </w:rPr>
        <w:t>acknowledge</w:t>
      </w:r>
      <w:r w:rsidR="00A50BD5">
        <w:rPr>
          <w:lang w:val="en-US"/>
        </w:rPr>
        <w:t>s</w:t>
      </w:r>
      <w:r w:rsidR="00B53C37" w:rsidRPr="002622F5">
        <w:rPr>
          <w:lang w:val="en-US"/>
        </w:rPr>
        <w:t xml:space="preserve"> the non-independence of the multiple data points provided by each participant (i.e., the hierarchical nature of the data). </w:t>
      </w:r>
      <w:r w:rsidR="00A50BD5">
        <w:rPr>
          <w:lang w:val="en-US"/>
        </w:rPr>
        <w:t>Overall</w:t>
      </w:r>
      <w:r w:rsidR="00733848">
        <w:rPr>
          <w:lang w:val="en-US"/>
        </w:rPr>
        <w:t>,</w:t>
      </w:r>
      <w:r w:rsidR="00A50BD5">
        <w:rPr>
          <w:lang w:val="en-US"/>
        </w:rPr>
        <w:t xml:space="preserve"> an AMP effect emerged</w:t>
      </w:r>
      <w:r w:rsidR="00733848">
        <w:rPr>
          <w:lang w:val="en-US"/>
        </w:rPr>
        <w:t>,</w:t>
      </w:r>
      <w:r w:rsidR="00B53C37" w:rsidRPr="002622F5">
        <w:rPr>
          <w:lang w:val="en-US"/>
        </w:rPr>
        <w:t xml:space="preserve"> such that participants were more likely to rate </w:t>
      </w:r>
      <w:r w:rsidR="00A50BD5">
        <w:rPr>
          <w:lang w:val="en-US"/>
        </w:rPr>
        <w:t xml:space="preserve">the target stimulus </w:t>
      </w:r>
      <w:r w:rsidR="00B53C37" w:rsidRPr="002622F5">
        <w:rPr>
          <w:lang w:val="en-US"/>
        </w:rPr>
        <w:t>as positive when the prime valence was positive compared to when the prime valence was negative</w:t>
      </w:r>
      <w:r w:rsidR="00A14A65">
        <w:rPr>
          <w:lang w:val="en-US"/>
        </w:rPr>
        <w:t xml:space="preserve"> (and vice versa)</w:t>
      </w:r>
      <w:r w:rsidR="00B53C37" w:rsidRPr="002622F5">
        <w:rPr>
          <w:lang w:val="en-US"/>
        </w:rPr>
        <w:t xml:space="preserve">, OR = </w:t>
      </w:r>
      <w:r w:rsidR="00B53C37" w:rsidRPr="002622F5">
        <w:rPr>
          <w:highlight w:val="white"/>
          <w:lang w:val="en-US"/>
        </w:rPr>
        <w:t>3.</w:t>
      </w:r>
      <w:r w:rsidR="009349A9">
        <w:rPr>
          <w:highlight w:val="white"/>
          <w:lang w:val="en-US"/>
        </w:rPr>
        <w:t>23</w:t>
      </w:r>
      <w:r w:rsidR="00B53C37" w:rsidRPr="002622F5">
        <w:rPr>
          <w:lang w:val="en-US"/>
        </w:rPr>
        <w:t>, 95% CI [</w:t>
      </w:r>
      <w:r w:rsidR="00B53C37" w:rsidRPr="002622F5">
        <w:rPr>
          <w:highlight w:val="white"/>
          <w:lang w:val="en-US"/>
        </w:rPr>
        <w:t>3.</w:t>
      </w:r>
      <w:r w:rsidR="009349A9">
        <w:rPr>
          <w:highlight w:val="white"/>
          <w:lang w:val="en-US"/>
        </w:rPr>
        <w:t>02</w:t>
      </w:r>
      <w:r w:rsidR="00B53C37" w:rsidRPr="002622F5">
        <w:rPr>
          <w:highlight w:val="white"/>
          <w:lang w:val="en-US"/>
        </w:rPr>
        <w:t>, 3.</w:t>
      </w:r>
      <w:r w:rsidR="009349A9">
        <w:rPr>
          <w:highlight w:val="white"/>
          <w:lang w:val="en-US"/>
        </w:rPr>
        <w:t>46</w:t>
      </w:r>
      <w:r w:rsidR="00B53C37" w:rsidRPr="002622F5">
        <w:rPr>
          <w:lang w:val="en-US"/>
        </w:rPr>
        <w:t xml:space="preserve">], </w:t>
      </w:r>
      <w:r w:rsidR="00B53C37" w:rsidRPr="002622F5">
        <w:rPr>
          <w:i/>
          <w:lang w:val="en-US"/>
        </w:rPr>
        <w:t xml:space="preserve">p </w:t>
      </w:r>
      <w:r w:rsidR="00B53C37" w:rsidRPr="002622F5">
        <w:rPr>
          <w:lang w:val="en-US"/>
        </w:rPr>
        <w:t>&lt; .001</w:t>
      </w:r>
      <w:r w:rsidR="00400623">
        <w:rPr>
          <w:lang w:val="en-US"/>
        </w:rPr>
        <w:t>.</w:t>
      </w:r>
      <w:r w:rsidR="00B53C37" w:rsidRPr="002622F5">
        <w:rPr>
          <w:lang w:val="en-US"/>
        </w:rPr>
        <w:t xml:space="preserve"> </w:t>
      </w:r>
      <w:r w:rsidR="00F20344">
        <w:rPr>
          <w:rStyle w:val="FootnoteReference"/>
          <w:lang w:val="en-US"/>
        </w:rPr>
        <w:footnoteReference w:id="9"/>
      </w:r>
    </w:p>
    <w:p w14:paraId="7CF31F29" w14:textId="3B61B3C3" w:rsidR="00687CE5" w:rsidRPr="002622F5" w:rsidRDefault="007A7246" w:rsidP="00687CE5">
      <w:pPr>
        <w:pStyle w:val="Normal1"/>
        <w:ind w:firstLine="720"/>
        <w:rPr>
          <w:highlight w:val="white"/>
          <w:lang w:val="en-US"/>
        </w:rPr>
      </w:pPr>
      <w:r>
        <w:rPr>
          <w:b/>
          <w:lang w:val="en-US"/>
        </w:rPr>
        <w:t>Are AMP Effects Moderated B</w:t>
      </w:r>
      <w:r w:rsidR="00B53C37" w:rsidRPr="007A7246">
        <w:rPr>
          <w:b/>
          <w:lang w:val="en-US"/>
        </w:rPr>
        <w:t xml:space="preserve">y </w:t>
      </w:r>
      <w:r>
        <w:rPr>
          <w:b/>
          <w:lang w:val="en-US"/>
        </w:rPr>
        <w:t>Influence A</w:t>
      </w:r>
      <w:r w:rsidR="00851F65" w:rsidRPr="007A7246">
        <w:rPr>
          <w:b/>
          <w:lang w:val="en-US"/>
        </w:rPr>
        <w:t>ware</w:t>
      </w:r>
      <w:r>
        <w:rPr>
          <w:b/>
          <w:lang w:val="en-US"/>
        </w:rPr>
        <w:t>ness At The Trial L</w:t>
      </w:r>
      <w:r w:rsidR="00B53C37" w:rsidRPr="007A7246">
        <w:rPr>
          <w:b/>
          <w:lang w:val="en-US"/>
        </w:rPr>
        <w:t>evel?</w:t>
      </w:r>
      <w:r w:rsidR="00B53C37" w:rsidRPr="002622F5">
        <w:rPr>
          <w:i/>
          <w:lang w:val="en-US"/>
        </w:rPr>
        <w:t xml:space="preserve"> </w:t>
      </w:r>
      <w:r w:rsidR="00B53C37" w:rsidRPr="002622F5">
        <w:rPr>
          <w:lang w:val="en-US"/>
        </w:rPr>
        <w:t xml:space="preserve">We extended the </w:t>
      </w:r>
      <w:r w:rsidR="00A50BD5">
        <w:rPr>
          <w:lang w:val="en-US"/>
        </w:rPr>
        <w:t xml:space="preserve">above </w:t>
      </w:r>
      <w:r w:rsidR="00B53C37" w:rsidRPr="002622F5">
        <w:rPr>
          <w:lang w:val="en-US"/>
        </w:rPr>
        <w:t>model by adding influence</w:t>
      </w:r>
      <w:r w:rsidR="00497F17">
        <w:rPr>
          <w:lang w:val="en-US"/>
        </w:rPr>
        <w:t xml:space="preserve"> </w:t>
      </w:r>
      <w:r w:rsidR="00B53C37" w:rsidRPr="002622F5">
        <w:rPr>
          <w:lang w:val="en-US"/>
        </w:rPr>
        <w:t>awareness on each trial (influence</w:t>
      </w:r>
      <w:r w:rsidR="00497F17">
        <w:rPr>
          <w:lang w:val="en-US"/>
        </w:rPr>
        <w:t xml:space="preserve"> </w:t>
      </w:r>
      <w:r w:rsidR="00B53C37" w:rsidRPr="002622F5">
        <w:rPr>
          <w:lang w:val="en-US"/>
        </w:rPr>
        <w:t>aware vs. non-influence</w:t>
      </w:r>
      <w:r w:rsidR="00497F17">
        <w:rPr>
          <w:lang w:val="en-US"/>
        </w:rPr>
        <w:t xml:space="preserve"> </w:t>
      </w:r>
      <w:r w:rsidR="00B53C37" w:rsidRPr="002622F5">
        <w:rPr>
          <w:lang w:val="en-US"/>
        </w:rPr>
        <w:t xml:space="preserve">aware) as a fixed effect. This allowed us to determine if the relationship between Valence Rating and Prime Valence was moderated by that subset of </w:t>
      </w:r>
      <w:r w:rsidR="00851F65">
        <w:rPr>
          <w:lang w:val="en-US"/>
        </w:rPr>
        <w:t>influence aware</w:t>
      </w:r>
      <w:r w:rsidR="00B53C37" w:rsidRPr="002622F5">
        <w:rPr>
          <w:lang w:val="en-US"/>
        </w:rPr>
        <w:t xml:space="preserve"> trials. </w:t>
      </w:r>
      <w:r w:rsidR="00A50BD5">
        <w:rPr>
          <w:lang w:val="en-US"/>
        </w:rPr>
        <w:t xml:space="preserve">Results revealed </w:t>
      </w:r>
      <w:r w:rsidR="00B53C37" w:rsidRPr="002622F5">
        <w:rPr>
          <w:highlight w:val="white"/>
          <w:lang w:val="en-US"/>
        </w:rPr>
        <w:t>an interaction between Prime Valence and influence</w:t>
      </w:r>
      <w:r w:rsidR="00497F17">
        <w:rPr>
          <w:highlight w:val="white"/>
          <w:lang w:val="en-US"/>
        </w:rPr>
        <w:t xml:space="preserve"> </w:t>
      </w:r>
      <w:r w:rsidR="00B53C37" w:rsidRPr="002622F5">
        <w:rPr>
          <w:highlight w:val="white"/>
          <w:lang w:val="en-US"/>
        </w:rPr>
        <w:t xml:space="preserve">awareness, such that AMP effects were far stronger on </w:t>
      </w:r>
      <w:r w:rsidR="00AF090E">
        <w:rPr>
          <w:highlight w:val="white"/>
          <w:lang w:val="en-US"/>
        </w:rPr>
        <w:t xml:space="preserve">influence aware </w:t>
      </w:r>
      <w:r w:rsidR="00B53C37" w:rsidRPr="002622F5">
        <w:rPr>
          <w:highlight w:val="white"/>
          <w:lang w:val="en-US"/>
        </w:rPr>
        <w:t>trials, OR = 1</w:t>
      </w:r>
      <w:r w:rsidR="00687CE5">
        <w:rPr>
          <w:highlight w:val="white"/>
          <w:lang w:val="en-US"/>
        </w:rPr>
        <w:t>5.61</w:t>
      </w:r>
      <w:r w:rsidR="00B53C37" w:rsidRPr="002622F5">
        <w:rPr>
          <w:highlight w:val="white"/>
          <w:lang w:val="en-US"/>
        </w:rPr>
        <w:t>, 95% CI [1</w:t>
      </w:r>
      <w:r w:rsidR="00687CE5">
        <w:rPr>
          <w:highlight w:val="white"/>
          <w:lang w:val="en-US"/>
        </w:rPr>
        <w:t>3.17</w:t>
      </w:r>
      <w:r w:rsidR="00B53C37" w:rsidRPr="002622F5">
        <w:rPr>
          <w:highlight w:val="white"/>
          <w:lang w:val="en-US"/>
        </w:rPr>
        <w:t>, 1</w:t>
      </w:r>
      <w:r w:rsidR="00687CE5">
        <w:rPr>
          <w:highlight w:val="white"/>
          <w:lang w:val="en-US"/>
        </w:rPr>
        <w:t>8.49</w:t>
      </w:r>
      <w:r w:rsidR="00B53C37" w:rsidRPr="002622F5">
        <w:rPr>
          <w:highlight w:val="white"/>
          <w:lang w:val="en-US"/>
        </w:rPr>
        <w:t xml:space="preserve">], </w:t>
      </w:r>
      <w:r w:rsidR="00B53C37" w:rsidRPr="002622F5">
        <w:rPr>
          <w:i/>
          <w:highlight w:val="white"/>
          <w:lang w:val="en-US"/>
        </w:rPr>
        <w:t xml:space="preserve">p &lt; </w:t>
      </w:r>
      <w:r w:rsidR="00B53C37" w:rsidRPr="002622F5">
        <w:rPr>
          <w:highlight w:val="white"/>
          <w:lang w:val="en-US"/>
        </w:rPr>
        <w:t>.001</w:t>
      </w:r>
      <w:r w:rsidR="00400623">
        <w:rPr>
          <w:highlight w:val="white"/>
          <w:lang w:val="en-US"/>
        </w:rPr>
        <w:t xml:space="preserve">. </w:t>
      </w:r>
    </w:p>
    <w:p w14:paraId="626C8A6D" w14:textId="1D833C06" w:rsidR="00606FB5" w:rsidRDefault="00B53C37" w:rsidP="00B53C37">
      <w:pPr>
        <w:pStyle w:val="Normal1"/>
        <w:rPr>
          <w:color w:val="222222"/>
          <w:highlight w:val="white"/>
          <w:lang w:val="en-US"/>
        </w:rPr>
      </w:pPr>
      <w:r w:rsidRPr="002622F5">
        <w:rPr>
          <w:highlight w:val="white"/>
          <w:lang w:val="en-US"/>
        </w:rPr>
        <w:tab/>
      </w:r>
      <w:r w:rsidR="007A7246">
        <w:rPr>
          <w:b/>
          <w:lang w:val="en-US"/>
        </w:rPr>
        <w:t>Are AMP E</w:t>
      </w:r>
      <w:r w:rsidRPr="007A7246">
        <w:rPr>
          <w:b/>
          <w:lang w:val="en-US"/>
        </w:rPr>
        <w:t>ffects</w:t>
      </w:r>
      <w:r w:rsidR="007A7246">
        <w:rPr>
          <w:b/>
          <w:lang w:val="en-US"/>
        </w:rPr>
        <w:t xml:space="preserve"> Moderated B</w:t>
      </w:r>
      <w:r w:rsidRPr="007A7246">
        <w:rPr>
          <w:b/>
          <w:lang w:val="en-US"/>
        </w:rPr>
        <w:t xml:space="preserve">y </w:t>
      </w:r>
      <w:r w:rsidR="007A7246">
        <w:rPr>
          <w:b/>
          <w:lang w:val="en-US"/>
        </w:rPr>
        <w:t>Those Participants Who Are M</w:t>
      </w:r>
      <w:r w:rsidRPr="007A7246">
        <w:rPr>
          <w:b/>
          <w:lang w:val="en-US"/>
        </w:rPr>
        <w:t xml:space="preserve">ore </w:t>
      </w:r>
      <w:r w:rsidR="007A7246">
        <w:rPr>
          <w:b/>
          <w:lang w:val="en-US"/>
        </w:rPr>
        <w:t>Influence A</w:t>
      </w:r>
      <w:r w:rsidR="00851F65" w:rsidRPr="007A7246">
        <w:rPr>
          <w:b/>
          <w:lang w:val="en-US"/>
        </w:rPr>
        <w:t>ware</w:t>
      </w:r>
      <w:r w:rsidRPr="007A7246">
        <w:rPr>
          <w:b/>
          <w:lang w:val="en-US"/>
        </w:rPr>
        <w:t>?</w:t>
      </w:r>
      <w:r w:rsidRPr="002622F5">
        <w:rPr>
          <w:i/>
          <w:lang w:val="en-US"/>
        </w:rPr>
        <w:t xml:space="preserve"> </w:t>
      </w:r>
      <w:r w:rsidRPr="002622F5">
        <w:rPr>
          <w:highlight w:val="white"/>
          <w:lang w:val="en-US"/>
        </w:rPr>
        <w:t xml:space="preserve">We then sought to determine if AMP effects were moderated by those participants who were more </w:t>
      </w:r>
      <w:r w:rsidR="00DD7EA6">
        <w:rPr>
          <w:highlight w:val="white"/>
          <w:lang w:val="en-US"/>
        </w:rPr>
        <w:t xml:space="preserve">frequently </w:t>
      </w:r>
      <w:r w:rsidRPr="002622F5">
        <w:rPr>
          <w:highlight w:val="white"/>
          <w:lang w:val="en-US"/>
        </w:rPr>
        <w:t xml:space="preserve">aware of </w:t>
      </w:r>
      <w:r w:rsidR="00DD7EA6">
        <w:rPr>
          <w:highlight w:val="white"/>
          <w:lang w:val="en-US"/>
        </w:rPr>
        <w:t xml:space="preserve">the </w:t>
      </w:r>
      <w:r w:rsidRPr="002622F5">
        <w:rPr>
          <w:highlight w:val="white"/>
          <w:lang w:val="en-US"/>
        </w:rPr>
        <w:t>prime</w:t>
      </w:r>
      <w:r w:rsidR="00DD7EA6">
        <w:rPr>
          <w:highlight w:val="white"/>
          <w:lang w:val="en-US"/>
        </w:rPr>
        <w:t>’s</w:t>
      </w:r>
      <w:r w:rsidRPr="002622F5">
        <w:rPr>
          <w:highlight w:val="white"/>
          <w:lang w:val="en-US"/>
        </w:rPr>
        <w:t xml:space="preserve"> influence </w:t>
      </w:r>
      <w:r w:rsidR="00DD7EA6">
        <w:rPr>
          <w:highlight w:val="white"/>
          <w:lang w:val="en-US"/>
        </w:rPr>
        <w:t xml:space="preserve">on their </w:t>
      </w:r>
      <w:r w:rsidR="001D597F">
        <w:rPr>
          <w:highlight w:val="white"/>
          <w:lang w:val="en-US"/>
        </w:rPr>
        <w:t>evaluations</w:t>
      </w:r>
      <w:r w:rsidR="00DD7EA6">
        <w:rPr>
          <w:highlight w:val="white"/>
          <w:lang w:val="en-US"/>
        </w:rPr>
        <w:t xml:space="preserve"> </w:t>
      </w:r>
      <w:r w:rsidRPr="002622F5">
        <w:rPr>
          <w:highlight w:val="white"/>
          <w:lang w:val="en-US"/>
        </w:rPr>
        <w:t xml:space="preserve">(i.e., whether awareness rates varied between individuals and whether </w:t>
      </w:r>
      <w:r w:rsidR="00DD7EA6">
        <w:rPr>
          <w:highlight w:val="white"/>
          <w:lang w:val="en-US"/>
        </w:rPr>
        <w:t xml:space="preserve">this </w:t>
      </w:r>
      <w:r w:rsidRPr="002622F5">
        <w:rPr>
          <w:highlight w:val="white"/>
          <w:lang w:val="en-US"/>
        </w:rPr>
        <w:t xml:space="preserve">variation was associated with the magnitude of the AMP effect). </w:t>
      </w:r>
      <w:r w:rsidR="00AF090E">
        <w:rPr>
          <w:highlight w:val="white"/>
          <w:lang w:val="en-US"/>
        </w:rPr>
        <w:t>A</w:t>
      </w:r>
      <w:r w:rsidRPr="002622F5">
        <w:rPr>
          <w:highlight w:val="white"/>
          <w:lang w:val="en-US"/>
        </w:rPr>
        <w:t xml:space="preserve">n ‘awareness rate’ score </w:t>
      </w:r>
      <w:r w:rsidR="00AF090E">
        <w:rPr>
          <w:highlight w:val="white"/>
          <w:lang w:val="en-US"/>
        </w:rPr>
        <w:t xml:space="preserve">was calculated </w:t>
      </w:r>
      <w:r w:rsidRPr="002622F5">
        <w:rPr>
          <w:highlight w:val="white"/>
          <w:lang w:val="en-US"/>
        </w:rPr>
        <w:t xml:space="preserve">for each participant by dividing the number of ‘aware’ trials by the total number of trials completed (i.e., 120). </w:t>
      </w:r>
      <w:r w:rsidR="00AF090E">
        <w:rPr>
          <w:highlight w:val="white"/>
          <w:lang w:val="en-US"/>
        </w:rPr>
        <w:t>A</w:t>
      </w:r>
      <w:r w:rsidRPr="002622F5">
        <w:rPr>
          <w:highlight w:val="white"/>
          <w:lang w:val="en-US"/>
        </w:rPr>
        <w:t xml:space="preserve"> linear regression analysis with AMP effect size as the dependent variable and influence</w:t>
      </w:r>
      <w:r w:rsidR="00497F17">
        <w:rPr>
          <w:highlight w:val="white"/>
          <w:lang w:val="en-US"/>
        </w:rPr>
        <w:t xml:space="preserve"> </w:t>
      </w:r>
      <w:r w:rsidRPr="002622F5">
        <w:rPr>
          <w:highlight w:val="white"/>
          <w:lang w:val="en-US"/>
        </w:rPr>
        <w:t>awareness rate as a predictor variable</w:t>
      </w:r>
      <w:r w:rsidR="00AF090E">
        <w:rPr>
          <w:highlight w:val="white"/>
          <w:lang w:val="en-US"/>
        </w:rPr>
        <w:t xml:space="preserve"> </w:t>
      </w:r>
      <w:r w:rsidR="008E02C4">
        <w:rPr>
          <w:highlight w:val="white"/>
          <w:lang w:val="en-US"/>
        </w:rPr>
        <w:t>w</w:t>
      </w:r>
      <w:r w:rsidR="00AF090E">
        <w:rPr>
          <w:highlight w:val="white"/>
          <w:lang w:val="en-US"/>
        </w:rPr>
        <w:t>as then conducted</w:t>
      </w:r>
      <w:r w:rsidRPr="002622F5">
        <w:rPr>
          <w:highlight w:val="white"/>
          <w:lang w:val="en-US"/>
        </w:rPr>
        <w:t>. Results indicated that influence</w:t>
      </w:r>
      <w:r w:rsidR="00497F17">
        <w:rPr>
          <w:highlight w:val="white"/>
          <w:lang w:val="en-US"/>
        </w:rPr>
        <w:t xml:space="preserve"> </w:t>
      </w:r>
      <w:r w:rsidRPr="002622F5">
        <w:rPr>
          <w:highlight w:val="white"/>
          <w:lang w:val="en-US"/>
        </w:rPr>
        <w:t xml:space="preserve">awareness rate was a significant predictor of AMP effect size, </w:t>
      </w:r>
      <w:r w:rsidRPr="002622F5">
        <w:rPr>
          <w:i/>
          <w:highlight w:val="white"/>
          <w:lang w:val="en-US"/>
        </w:rPr>
        <w:t xml:space="preserve">B </w:t>
      </w:r>
      <w:r w:rsidRPr="002622F5">
        <w:rPr>
          <w:highlight w:val="white"/>
          <w:lang w:val="en-US"/>
        </w:rPr>
        <w:t>= 0.4</w:t>
      </w:r>
      <w:r w:rsidR="00E756E5">
        <w:rPr>
          <w:highlight w:val="white"/>
          <w:lang w:val="en-US"/>
        </w:rPr>
        <w:t>2</w:t>
      </w:r>
      <w:r w:rsidRPr="002622F5">
        <w:rPr>
          <w:highlight w:val="white"/>
          <w:lang w:val="en-US"/>
        </w:rPr>
        <w:t>, 95% CI [0.31, 0.5</w:t>
      </w:r>
      <w:r w:rsidR="00E756E5">
        <w:rPr>
          <w:highlight w:val="white"/>
          <w:lang w:val="en-US"/>
        </w:rPr>
        <w:t>3</w:t>
      </w:r>
      <w:r w:rsidRPr="002622F5">
        <w:rPr>
          <w:highlight w:val="white"/>
          <w:lang w:val="en-US"/>
        </w:rPr>
        <w:t>],</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0.5</w:t>
      </w:r>
      <w:r w:rsidR="00E756E5">
        <w:rPr>
          <w:color w:val="222222"/>
          <w:highlight w:val="white"/>
          <w:lang w:val="en-US"/>
        </w:rPr>
        <w:t>3</w:t>
      </w:r>
      <w:r w:rsidRPr="002622F5">
        <w:rPr>
          <w:color w:val="222222"/>
          <w:highlight w:val="white"/>
          <w:lang w:val="en-US"/>
        </w:rPr>
        <w:t>, 95% CI [0.</w:t>
      </w:r>
      <w:r w:rsidR="00E756E5">
        <w:rPr>
          <w:color w:val="222222"/>
          <w:highlight w:val="white"/>
          <w:lang w:val="en-US"/>
        </w:rPr>
        <w:t>39</w:t>
      </w:r>
      <w:r w:rsidRPr="002622F5">
        <w:rPr>
          <w:color w:val="222222"/>
          <w:highlight w:val="white"/>
          <w:lang w:val="en-US"/>
        </w:rPr>
        <w:t>, 0.</w:t>
      </w:r>
      <w:r w:rsidR="00E756E5">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AF090E">
        <w:rPr>
          <w:color w:val="222222"/>
          <w:highlight w:val="white"/>
          <w:lang w:val="en-US"/>
        </w:rPr>
        <w:t>.</w:t>
      </w:r>
    </w:p>
    <w:p w14:paraId="18694F94" w14:textId="7903E69F" w:rsidR="00990419" w:rsidRPr="002622F5" w:rsidRDefault="00B53C37" w:rsidP="00B53C37">
      <w:pPr>
        <w:pStyle w:val="Normal1"/>
        <w:rPr>
          <w:highlight w:val="white"/>
          <w:lang w:val="en-US"/>
        </w:rPr>
      </w:pPr>
      <w:r w:rsidRPr="002622F5">
        <w:rPr>
          <w:highlight w:val="white"/>
          <w:lang w:val="en-US"/>
        </w:rPr>
        <w:lastRenderedPageBreak/>
        <w:tab/>
      </w:r>
      <w:r w:rsidR="007A7246">
        <w:rPr>
          <w:b/>
          <w:highlight w:val="white"/>
          <w:lang w:val="en-US"/>
        </w:rPr>
        <w:t>Do O</w:t>
      </w:r>
      <w:r w:rsidRPr="007A7246">
        <w:rPr>
          <w:b/>
          <w:highlight w:val="white"/>
          <w:lang w:val="en-US"/>
        </w:rPr>
        <w:t xml:space="preserve">nline </w:t>
      </w:r>
      <w:r w:rsidR="00D052EF" w:rsidRPr="007A7246">
        <w:rPr>
          <w:b/>
          <w:highlight w:val="white"/>
          <w:lang w:val="en-US"/>
        </w:rPr>
        <w:t xml:space="preserve">(IA-AMP) </w:t>
      </w:r>
      <w:r w:rsidR="007A7246">
        <w:rPr>
          <w:b/>
          <w:highlight w:val="white"/>
          <w:lang w:val="en-US"/>
        </w:rPr>
        <w:t>And Post-H</w:t>
      </w:r>
      <w:r w:rsidRPr="007A7246">
        <w:rPr>
          <w:b/>
          <w:highlight w:val="white"/>
          <w:lang w:val="en-US"/>
        </w:rPr>
        <w:t xml:space="preserve">oc </w:t>
      </w:r>
      <w:r w:rsidR="007A7246">
        <w:rPr>
          <w:b/>
          <w:highlight w:val="white"/>
          <w:lang w:val="en-US"/>
        </w:rPr>
        <w:t>(Self-R</w:t>
      </w:r>
      <w:r w:rsidR="00D052EF" w:rsidRPr="007A7246">
        <w:rPr>
          <w:b/>
          <w:highlight w:val="white"/>
          <w:lang w:val="en-US"/>
        </w:rPr>
        <w:t xml:space="preserve">eport) </w:t>
      </w:r>
      <w:r w:rsidR="007A7246">
        <w:rPr>
          <w:b/>
          <w:highlight w:val="white"/>
          <w:lang w:val="en-US"/>
        </w:rPr>
        <w:t>M</w:t>
      </w:r>
      <w:r w:rsidRPr="007A7246">
        <w:rPr>
          <w:b/>
          <w:highlight w:val="white"/>
          <w:lang w:val="en-US"/>
        </w:rPr>
        <w:t xml:space="preserve">easures </w:t>
      </w:r>
      <w:r w:rsidR="007A7246">
        <w:rPr>
          <w:b/>
          <w:highlight w:val="white"/>
          <w:lang w:val="en-US"/>
        </w:rPr>
        <w:t>Of A</w:t>
      </w:r>
      <w:r w:rsidR="00D052EF" w:rsidRPr="007A7246">
        <w:rPr>
          <w:b/>
          <w:highlight w:val="white"/>
          <w:lang w:val="en-US"/>
        </w:rPr>
        <w:t xml:space="preserve">wareness </w:t>
      </w:r>
      <w:r w:rsidR="007A7246">
        <w:rPr>
          <w:b/>
          <w:highlight w:val="white"/>
          <w:lang w:val="en-US"/>
        </w:rPr>
        <w:t>Correlate With One A</w:t>
      </w:r>
      <w:r w:rsidRPr="007A7246">
        <w:rPr>
          <w:b/>
          <w:highlight w:val="white"/>
          <w:lang w:val="en-US"/>
        </w:rPr>
        <w:t>nother?</w:t>
      </w:r>
      <w:r w:rsidRPr="002622F5">
        <w:rPr>
          <w:i/>
          <w:highlight w:val="white"/>
          <w:lang w:val="en-US"/>
        </w:rPr>
        <w:t xml:space="preserve"> </w:t>
      </w:r>
      <w:r w:rsidR="00D052EF">
        <w:rPr>
          <w:highlight w:val="white"/>
          <w:lang w:val="en-US"/>
        </w:rPr>
        <w:t>S</w:t>
      </w:r>
      <w:r w:rsidRPr="002622F5">
        <w:rPr>
          <w:highlight w:val="white"/>
          <w:lang w:val="en-US"/>
        </w:rPr>
        <w:t>imple correlation</w:t>
      </w:r>
      <w:r w:rsidR="00D052EF">
        <w:rPr>
          <w:highlight w:val="white"/>
          <w:lang w:val="en-US"/>
        </w:rPr>
        <w:t>s</w:t>
      </w:r>
      <w:r w:rsidRPr="002622F5">
        <w:rPr>
          <w:highlight w:val="white"/>
          <w:lang w:val="en-US"/>
        </w:rPr>
        <w:t xml:space="preserve"> revealed that the </w:t>
      </w:r>
      <w:r w:rsidR="008D2B67">
        <w:rPr>
          <w:highlight w:val="white"/>
          <w:lang w:val="en-US"/>
        </w:rPr>
        <w:t>IA-</w:t>
      </w:r>
      <w:r w:rsidR="00D052EF">
        <w:rPr>
          <w:highlight w:val="white"/>
          <w:lang w:val="en-US"/>
        </w:rPr>
        <w:t xml:space="preserve">AMP </w:t>
      </w:r>
      <w:r w:rsidRPr="002622F5">
        <w:rPr>
          <w:highlight w:val="white"/>
          <w:lang w:val="en-US"/>
        </w:rPr>
        <w:t xml:space="preserve">and post-hoc awareness measures strongly </w:t>
      </w:r>
      <w:r w:rsidR="0068754C">
        <w:rPr>
          <w:highlight w:val="white"/>
          <w:lang w:val="en-US"/>
        </w:rPr>
        <w:t>associated</w:t>
      </w:r>
      <w:r w:rsidR="0068754C" w:rsidRPr="002622F5">
        <w:rPr>
          <w:highlight w:val="white"/>
          <w:lang w:val="en-US"/>
        </w:rPr>
        <w:t xml:space="preserve"> </w:t>
      </w:r>
      <w:r w:rsidRPr="002622F5">
        <w:rPr>
          <w:highlight w:val="white"/>
          <w:lang w:val="en-US"/>
        </w:rPr>
        <w:t xml:space="preserve">with one another, </w:t>
      </w:r>
      <w:r w:rsidR="00990419" w:rsidRPr="002622F5">
        <w:rPr>
          <w:i/>
          <w:highlight w:val="white"/>
          <w:lang w:val="en-US"/>
        </w:rPr>
        <w:t xml:space="preserve">B </w:t>
      </w:r>
      <w:r w:rsidR="00990419" w:rsidRPr="002622F5">
        <w:rPr>
          <w:highlight w:val="white"/>
          <w:lang w:val="en-US"/>
        </w:rPr>
        <w:t>= 0.</w:t>
      </w:r>
      <w:r w:rsidR="00990419">
        <w:rPr>
          <w:highlight w:val="white"/>
          <w:lang w:val="en-US"/>
        </w:rPr>
        <w:t>14</w:t>
      </w:r>
      <w:r w:rsidR="00990419" w:rsidRPr="002622F5">
        <w:rPr>
          <w:highlight w:val="white"/>
          <w:lang w:val="en-US"/>
        </w:rPr>
        <w:t>, 95% CI [0.</w:t>
      </w:r>
      <w:r w:rsidR="00990419">
        <w:rPr>
          <w:highlight w:val="white"/>
          <w:lang w:val="en-US"/>
        </w:rPr>
        <w:t>13</w:t>
      </w:r>
      <w:r w:rsidR="00990419" w:rsidRPr="002622F5">
        <w:rPr>
          <w:highlight w:val="white"/>
          <w:lang w:val="en-US"/>
        </w:rPr>
        <w:t>, 0.</w:t>
      </w:r>
      <w:r w:rsidR="00990419">
        <w:rPr>
          <w:highlight w:val="white"/>
          <w:lang w:val="en-US"/>
        </w:rPr>
        <w:t>16</w:t>
      </w:r>
      <w:r w:rsidR="00990419" w:rsidRPr="002622F5">
        <w:rPr>
          <w:highlight w:val="white"/>
          <w:lang w:val="en-US"/>
        </w:rPr>
        <w:t>],</w:t>
      </w:r>
      <w:r w:rsidR="00990419" w:rsidRPr="002622F5">
        <w:rPr>
          <w:color w:val="222222"/>
          <w:highlight w:val="white"/>
          <w:lang w:val="en-US"/>
        </w:rPr>
        <w:t xml:space="preserve"> </w:t>
      </w:r>
      <w:r w:rsidR="00990419" w:rsidRPr="00915895">
        <w:rPr>
          <w:iCs/>
          <w:color w:val="222222"/>
          <w:highlight w:val="white"/>
          <w:lang w:val="en-US"/>
        </w:rPr>
        <w:t>β</w:t>
      </w:r>
      <w:r w:rsidR="00990419" w:rsidRPr="002622F5">
        <w:rPr>
          <w:i/>
          <w:color w:val="222222"/>
          <w:highlight w:val="white"/>
          <w:lang w:val="en-US"/>
        </w:rPr>
        <w:t xml:space="preserve"> </w:t>
      </w:r>
      <w:r w:rsidR="00990419" w:rsidRPr="002622F5">
        <w:rPr>
          <w:color w:val="222222"/>
          <w:highlight w:val="white"/>
          <w:lang w:val="en-US"/>
        </w:rPr>
        <w:t>= 0.</w:t>
      </w:r>
      <w:r w:rsidR="00990419">
        <w:rPr>
          <w:color w:val="222222"/>
          <w:highlight w:val="white"/>
          <w:lang w:val="en-US"/>
        </w:rPr>
        <w:t>83</w:t>
      </w:r>
      <w:r w:rsidR="00990419" w:rsidRPr="002622F5">
        <w:rPr>
          <w:color w:val="222222"/>
          <w:highlight w:val="white"/>
          <w:lang w:val="en-US"/>
        </w:rPr>
        <w:t>, 95% CI [0.</w:t>
      </w:r>
      <w:r w:rsidR="00990419">
        <w:rPr>
          <w:color w:val="222222"/>
          <w:highlight w:val="white"/>
          <w:lang w:val="en-US"/>
        </w:rPr>
        <w:t>73</w:t>
      </w:r>
      <w:r w:rsidR="00990419" w:rsidRPr="002622F5">
        <w:rPr>
          <w:color w:val="222222"/>
          <w:highlight w:val="white"/>
          <w:lang w:val="en-US"/>
        </w:rPr>
        <w:t>, 0.</w:t>
      </w:r>
      <w:r w:rsidR="00990419">
        <w:rPr>
          <w:color w:val="222222"/>
          <w:highlight w:val="white"/>
          <w:lang w:val="en-US"/>
        </w:rPr>
        <w:t>92</w:t>
      </w:r>
      <w:r w:rsidR="00990419" w:rsidRPr="002622F5">
        <w:rPr>
          <w:color w:val="222222"/>
          <w:highlight w:val="white"/>
          <w:lang w:val="en-US"/>
        </w:rPr>
        <w:t xml:space="preserve">], </w:t>
      </w:r>
      <w:r w:rsidR="00990419" w:rsidRPr="002622F5">
        <w:rPr>
          <w:i/>
          <w:color w:val="222222"/>
          <w:highlight w:val="white"/>
          <w:lang w:val="en-US"/>
        </w:rPr>
        <w:t xml:space="preserve">p </w:t>
      </w:r>
      <w:r w:rsidR="00990419" w:rsidRPr="002622F5">
        <w:rPr>
          <w:color w:val="222222"/>
          <w:highlight w:val="white"/>
          <w:lang w:val="en-US"/>
        </w:rPr>
        <w:t>&lt; .001</w:t>
      </w:r>
      <w:r w:rsidR="00990419">
        <w:rPr>
          <w:highlight w:val="white"/>
          <w:lang w:val="en-US"/>
        </w:rPr>
        <w:t>.</w:t>
      </w:r>
    </w:p>
    <w:p w14:paraId="24FAB3E8" w14:textId="7D524822" w:rsidR="00B53C37" w:rsidRDefault="00D052EF" w:rsidP="00B53C37">
      <w:pPr>
        <w:pStyle w:val="Normal1"/>
        <w:ind w:firstLine="720"/>
        <w:rPr>
          <w:color w:val="222222"/>
          <w:highlight w:val="white"/>
          <w:lang w:val="en-US"/>
        </w:rPr>
      </w:pPr>
      <w:r w:rsidRPr="00584596">
        <w:rPr>
          <w:b/>
          <w:lang w:val="en-US"/>
        </w:rPr>
        <w:t>D</w:t>
      </w:r>
      <w:r w:rsidR="00584596" w:rsidRPr="00584596">
        <w:rPr>
          <w:b/>
          <w:lang w:val="en-US"/>
        </w:rPr>
        <w:t>oes Influence Awareness On T</w:t>
      </w:r>
      <w:r w:rsidRPr="00584596">
        <w:rPr>
          <w:b/>
          <w:lang w:val="en-US"/>
        </w:rPr>
        <w:t xml:space="preserve">he </w:t>
      </w:r>
      <w:r w:rsidR="008D2B67" w:rsidRPr="00584596">
        <w:rPr>
          <w:b/>
          <w:lang w:val="en-US"/>
        </w:rPr>
        <w:t>IA-</w:t>
      </w:r>
      <w:r w:rsidR="00584596" w:rsidRPr="00584596">
        <w:rPr>
          <w:b/>
          <w:lang w:val="en-US"/>
        </w:rPr>
        <w:t>AMP Predict AMP Effects Better Than Post-Hoc Self-Report M</w:t>
      </w:r>
      <w:r w:rsidRPr="00584596">
        <w:rPr>
          <w:b/>
          <w:lang w:val="en-US"/>
        </w:rPr>
        <w:t>easures?</w:t>
      </w:r>
      <w:r w:rsidR="00B53C37" w:rsidRPr="00584596">
        <w:rPr>
          <w:b/>
          <w:i/>
          <w:highlight w:val="white"/>
          <w:lang w:val="en-US"/>
        </w:rPr>
        <w:t xml:space="preserve"> </w:t>
      </w:r>
      <w:r w:rsidR="00802211">
        <w:rPr>
          <w:highlight w:val="white"/>
          <w:lang w:val="en-US"/>
        </w:rPr>
        <w:t>R</w:t>
      </w:r>
      <w:r w:rsidR="00B53C37" w:rsidRPr="002622F5">
        <w:rPr>
          <w:highlight w:val="white"/>
          <w:lang w:val="en-US"/>
        </w:rPr>
        <w:t>egression analys</w:t>
      </w:r>
      <w:r>
        <w:rPr>
          <w:highlight w:val="white"/>
          <w:lang w:val="en-US"/>
        </w:rPr>
        <w:t>es</w:t>
      </w:r>
      <w:r w:rsidR="00B53C37" w:rsidRPr="002622F5">
        <w:rPr>
          <w:highlight w:val="white"/>
          <w:lang w:val="en-US"/>
        </w:rPr>
        <w:t xml:space="preserve"> </w:t>
      </w:r>
      <w:r w:rsidR="00802211">
        <w:rPr>
          <w:highlight w:val="white"/>
          <w:lang w:val="en-US"/>
        </w:rPr>
        <w:t xml:space="preserve">were once again conducted with </w:t>
      </w:r>
      <w:r w:rsidR="00B53C37" w:rsidRPr="002622F5">
        <w:rPr>
          <w:highlight w:val="white"/>
          <w:lang w:val="en-US"/>
        </w:rPr>
        <w:t xml:space="preserve">the two awareness measures </w:t>
      </w:r>
      <w:r w:rsidR="00802211">
        <w:rPr>
          <w:highlight w:val="white"/>
          <w:lang w:val="en-US"/>
        </w:rPr>
        <w:t xml:space="preserve">added </w:t>
      </w:r>
      <w:r>
        <w:rPr>
          <w:highlight w:val="white"/>
          <w:lang w:val="en-US"/>
        </w:rPr>
        <w:t>in</w:t>
      </w:r>
      <w:r w:rsidR="00B53C37" w:rsidRPr="002622F5">
        <w:rPr>
          <w:highlight w:val="white"/>
          <w:lang w:val="en-US"/>
        </w:rPr>
        <w:t xml:space="preserve">to the model. This allowed us to determine </w:t>
      </w:r>
      <w:r w:rsidR="0063545A">
        <w:rPr>
          <w:highlight w:val="white"/>
          <w:lang w:val="en-US"/>
        </w:rPr>
        <w:t xml:space="preserve">their </w:t>
      </w:r>
      <w:r w:rsidR="00B53C37" w:rsidRPr="002622F5">
        <w:rPr>
          <w:highlight w:val="white"/>
          <w:lang w:val="en-US"/>
        </w:rPr>
        <w:t xml:space="preserve">relative contribution </w:t>
      </w:r>
      <w:r w:rsidR="0063545A">
        <w:rPr>
          <w:highlight w:val="white"/>
          <w:lang w:val="en-US"/>
        </w:rPr>
        <w:t xml:space="preserve">in </w:t>
      </w:r>
      <w:r w:rsidR="00B53C37" w:rsidRPr="002622F5">
        <w:rPr>
          <w:highlight w:val="white"/>
          <w:lang w:val="en-US"/>
        </w:rPr>
        <w:t xml:space="preserve">predicting AMP effects. Results indicated that </w:t>
      </w:r>
      <w:r w:rsidR="003D67D5">
        <w:rPr>
          <w:highlight w:val="white"/>
          <w:lang w:val="en-US"/>
        </w:rPr>
        <w:t>only</w:t>
      </w:r>
      <w:r w:rsidR="003D67D5" w:rsidRPr="002622F5">
        <w:rPr>
          <w:highlight w:val="white"/>
          <w:lang w:val="en-US"/>
        </w:rPr>
        <w:t xml:space="preserve"> </w:t>
      </w:r>
      <w:r>
        <w:rPr>
          <w:highlight w:val="white"/>
          <w:lang w:val="en-US"/>
        </w:rPr>
        <w:t xml:space="preserve">awareness </w:t>
      </w:r>
      <w:r w:rsidR="0063545A">
        <w:rPr>
          <w:highlight w:val="white"/>
          <w:lang w:val="en-US"/>
        </w:rPr>
        <w:t xml:space="preserve">assessed during </w:t>
      </w:r>
      <w:r w:rsidR="003D67D5">
        <w:rPr>
          <w:highlight w:val="white"/>
          <w:lang w:val="en-US"/>
        </w:rPr>
        <w:t xml:space="preserve">the IA-AMP task predicted AMP effect sizes, </w:t>
      </w:r>
      <w:r w:rsidR="00B53C37" w:rsidRPr="002622F5">
        <w:rPr>
          <w:i/>
          <w:highlight w:val="white"/>
          <w:lang w:val="en-US"/>
        </w:rPr>
        <w:t xml:space="preserve">B </w:t>
      </w:r>
      <w:r w:rsidR="00B53C37" w:rsidRPr="002622F5">
        <w:rPr>
          <w:highlight w:val="white"/>
          <w:lang w:val="en-US"/>
        </w:rPr>
        <w:t>= 0.</w:t>
      </w:r>
      <w:r w:rsidR="003D67D5">
        <w:rPr>
          <w:highlight w:val="white"/>
          <w:lang w:val="en-US"/>
        </w:rPr>
        <w:t>38</w:t>
      </w:r>
      <w:r w:rsidR="00B53C37" w:rsidRPr="002622F5">
        <w:rPr>
          <w:highlight w:val="white"/>
          <w:lang w:val="en-US"/>
        </w:rPr>
        <w:t>, 95% CI [0.1</w:t>
      </w:r>
      <w:r w:rsidR="003D67D5">
        <w:rPr>
          <w:highlight w:val="white"/>
          <w:lang w:val="en-US"/>
        </w:rPr>
        <w:t>5</w:t>
      </w:r>
      <w:r w:rsidR="00B53C37" w:rsidRPr="002622F5">
        <w:rPr>
          <w:highlight w:val="white"/>
          <w:lang w:val="en-US"/>
        </w:rPr>
        <w:t>, 0.</w:t>
      </w:r>
      <w:r w:rsidR="003D67D5">
        <w:rPr>
          <w:highlight w:val="white"/>
          <w:lang w:val="en-US"/>
        </w:rPr>
        <w:t>61</w:t>
      </w:r>
      <w:r w:rsidR="00B53C37" w:rsidRPr="002622F5">
        <w:rPr>
          <w:highlight w:val="white"/>
          <w:lang w:val="en-US"/>
        </w:rPr>
        <w:t xml:space="preserve">], </w:t>
      </w:r>
      <w:r w:rsidR="00B53C37" w:rsidRPr="00DC119A">
        <w:rPr>
          <w:iCs/>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42</w:t>
      </w:r>
      <w:r w:rsidR="00B53C37" w:rsidRPr="00DC119A">
        <w:rPr>
          <w:highlight w:val="white"/>
          <w:lang w:val="en-US"/>
        </w:rPr>
        <w:t>, 95% CI [0.1</w:t>
      </w:r>
      <w:r w:rsidR="003D67D5" w:rsidRPr="00DC119A">
        <w:rPr>
          <w:highlight w:val="white"/>
          <w:lang w:val="en-US"/>
        </w:rPr>
        <w:t>7</w:t>
      </w:r>
      <w:r w:rsidR="00B53C37" w:rsidRPr="00DC119A">
        <w:rPr>
          <w:highlight w:val="white"/>
          <w:lang w:val="en-US"/>
        </w:rPr>
        <w:t>, 0.</w:t>
      </w:r>
      <w:r w:rsidR="003D67D5" w:rsidRPr="00DC119A">
        <w:rPr>
          <w:highlight w:val="white"/>
          <w:lang w:val="en-US"/>
        </w:rPr>
        <w:t>67</w:t>
      </w:r>
      <w:r w:rsidR="00B53C37" w:rsidRPr="00DC119A">
        <w:rPr>
          <w:highlight w:val="white"/>
          <w:lang w:val="en-US"/>
        </w:rPr>
        <w:t xml:space="preserve">], </w:t>
      </w:r>
      <w:r w:rsidR="00B53C37" w:rsidRPr="00DC119A">
        <w:rPr>
          <w:i/>
          <w:highlight w:val="white"/>
          <w:lang w:val="en-US"/>
        </w:rPr>
        <w:t xml:space="preserve">p </w:t>
      </w:r>
      <w:r w:rsidR="003D67D5" w:rsidRPr="00DC119A">
        <w:rPr>
          <w:highlight w:val="white"/>
          <w:lang w:val="en-US"/>
        </w:rPr>
        <w:t>=</w:t>
      </w:r>
      <w:r w:rsidR="00B53C37" w:rsidRPr="00DC119A">
        <w:rPr>
          <w:highlight w:val="white"/>
          <w:lang w:val="en-US"/>
        </w:rPr>
        <w:t xml:space="preserve"> .001</w:t>
      </w:r>
      <w:r w:rsidR="003D67D5" w:rsidRPr="00DC119A">
        <w:rPr>
          <w:highlight w:val="white"/>
          <w:lang w:val="en-US"/>
        </w:rPr>
        <w:t xml:space="preserve">; whereas awareness assessed </w:t>
      </w:r>
      <w:r w:rsidRPr="00DC119A">
        <w:rPr>
          <w:highlight w:val="white"/>
          <w:lang w:val="en-US"/>
        </w:rPr>
        <w:t xml:space="preserve">after the </w:t>
      </w:r>
      <w:r w:rsidR="00802211" w:rsidRPr="00DC119A">
        <w:rPr>
          <w:highlight w:val="white"/>
          <w:lang w:val="en-US"/>
        </w:rPr>
        <w:t xml:space="preserve">task </w:t>
      </w:r>
      <w:r w:rsidRPr="00DC119A">
        <w:rPr>
          <w:highlight w:val="white"/>
          <w:lang w:val="en-US"/>
        </w:rPr>
        <w:t>(</w:t>
      </w:r>
      <w:r w:rsidR="00B53C37" w:rsidRPr="00DC119A">
        <w:rPr>
          <w:highlight w:val="white"/>
          <w:lang w:val="en-US"/>
        </w:rPr>
        <w:t xml:space="preserve">post-hoc </w:t>
      </w:r>
      <w:r w:rsidRPr="00DC119A">
        <w:rPr>
          <w:highlight w:val="white"/>
          <w:lang w:val="en-US"/>
        </w:rPr>
        <w:t xml:space="preserve">self-report) </w:t>
      </w:r>
      <w:r w:rsidR="003D67D5" w:rsidRPr="00DC119A">
        <w:rPr>
          <w:highlight w:val="white"/>
          <w:lang w:val="en-US"/>
        </w:rPr>
        <w:t xml:space="preserve">did not, </w:t>
      </w:r>
      <w:r w:rsidR="00B53C37" w:rsidRPr="002622F5">
        <w:rPr>
          <w:i/>
          <w:highlight w:val="white"/>
          <w:lang w:val="en-US"/>
        </w:rPr>
        <w:t xml:space="preserve">B </w:t>
      </w:r>
      <w:r w:rsidR="00B53C37" w:rsidRPr="002622F5">
        <w:rPr>
          <w:highlight w:val="white"/>
          <w:lang w:val="en-US"/>
        </w:rPr>
        <w:t>= 0.0</w:t>
      </w:r>
      <w:r w:rsidR="003D67D5">
        <w:rPr>
          <w:highlight w:val="white"/>
          <w:lang w:val="en-US"/>
        </w:rPr>
        <w:t>2</w:t>
      </w:r>
      <w:r w:rsidR="00B53C37" w:rsidRPr="002622F5">
        <w:rPr>
          <w:highlight w:val="white"/>
          <w:lang w:val="en-US"/>
        </w:rPr>
        <w:t>, 95% CI [</w:t>
      </w:r>
      <w:r w:rsidR="003D67D5">
        <w:rPr>
          <w:highlight w:val="white"/>
          <w:lang w:val="en-US"/>
        </w:rPr>
        <w:t>-</w:t>
      </w:r>
      <w:r w:rsidR="00B53C37" w:rsidRPr="002622F5">
        <w:rPr>
          <w:highlight w:val="white"/>
          <w:lang w:val="en-US"/>
        </w:rPr>
        <w:t>0.0</w:t>
      </w:r>
      <w:r w:rsidR="003D67D5">
        <w:rPr>
          <w:highlight w:val="white"/>
          <w:lang w:val="en-US"/>
        </w:rPr>
        <w:t>2</w:t>
      </w:r>
      <w:r w:rsidR="00B53C37" w:rsidRPr="002622F5">
        <w:rPr>
          <w:highlight w:val="white"/>
          <w:lang w:val="en-US"/>
        </w:rPr>
        <w:t xml:space="preserve">, 0.06], </w:t>
      </w:r>
      <w:r w:rsidR="00B53C37" w:rsidRPr="00DC119A">
        <w:rPr>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12</w:t>
      </w:r>
      <w:r w:rsidR="00B53C37" w:rsidRPr="00DC119A">
        <w:rPr>
          <w:highlight w:val="white"/>
          <w:lang w:val="en-US"/>
        </w:rPr>
        <w:t>, 95% CI [</w:t>
      </w:r>
      <w:r w:rsidR="003D67D5" w:rsidRPr="00DC119A">
        <w:rPr>
          <w:highlight w:val="white"/>
          <w:lang w:val="en-US"/>
        </w:rPr>
        <w:t>-</w:t>
      </w:r>
      <w:r w:rsidR="00B53C37" w:rsidRPr="00DC119A">
        <w:rPr>
          <w:highlight w:val="white"/>
          <w:lang w:val="en-US"/>
        </w:rPr>
        <w:t>0.</w:t>
      </w:r>
      <w:r w:rsidR="003D67D5" w:rsidRPr="00DC119A">
        <w:rPr>
          <w:highlight w:val="white"/>
          <w:lang w:val="en-US"/>
        </w:rPr>
        <w:t>13</w:t>
      </w:r>
      <w:r w:rsidR="00B53C37" w:rsidRPr="00DC119A">
        <w:rPr>
          <w:highlight w:val="white"/>
          <w:lang w:val="en-US"/>
        </w:rPr>
        <w:t>, 0.</w:t>
      </w:r>
      <w:r w:rsidR="003D67D5" w:rsidRPr="00DC119A">
        <w:rPr>
          <w:highlight w:val="white"/>
          <w:lang w:val="en-US"/>
        </w:rPr>
        <w:t>3</w:t>
      </w:r>
      <w:r w:rsidR="00B53C37" w:rsidRPr="00DC119A">
        <w:rPr>
          <w:highlight w:val="white"/>
          <w:lang w:val="en-US"/>
        </w:rPr>
        <w:t xml:space="preserve">7], </w:t>
      </w:r>
      <w:r w:rsidR="00B53C37" w:rsidRPr="00DC119A">
        <w:rPr>
          <w:i/>
          <w:highlight w:val="white"/>
          <w:lang w:val="en-US"/>
        </w:rPr>
        <w:t xml:space="preserve">p </w:t>
      </w:r>
      <w:r w:rsidR="00B53C37" w:rsidRPr="00DC119A">
        <w:rPr>
          <w:highlight w:val="white"/>
          <w:lang w:val="en-US"/>
        </w:rPr>
        <w:t>=</w:t>
      </w:r>
      <w:r w:rsidR="00B53C37" w:rsidRPr="00DC119A">
        <w:rPr>
          <w:i/>
          <w:highlight w:val="white"/>
          <w:lang w:val="en-US"/>
        </w:rPr>
        <w:t xml:space="preserve"> </w:t>
      </w:r>
      <w:r w:rsidR="00B53C37" w:rsidRPr="00DC119A">
        <w:rPr>
          <w:highlight w:val="white"/>
          <w:lang w:val="en-US"/>
        </w:rPr>
        <w:t>.</w:t>
      </w:r>
      <w:r w:rsidR="003D67D5" w:rsidRPr="00DC119A">
        <w:rPr>
          <w:highlight w:val="white"/>
          <w:lang w:val="en-US"/>
        </w:rPr>
        <w:t>341</w:t>
      </w:r>
      <w:r w:rsidR="00B53C37" w:rsidRPr="00DC119A">
        <w:rPr>
          <w:highlight w:val="white"/>
          <w:lang w:val="en-US"/>
        </w:rPr>
        <w:t xml:space="preserve">). Comparison of the beta </w:t>
      </w:r>
      <w:r w:rsidR="00C57283" w:rsidRPr="00DC119A">
        <w:rPr>
          <w:highlight w:val="white"/>
          <w:lang w:val="en-US"/>
        </w:rPr>
        <w:t xml:space="preserve">estimates’ </w:t>
      </w:r>
      <w:r w:rsidR="00B53C37" w:rsidRPr="00DC119A">
        <w:rPr>
          <w:highlight w:val="white"/>
          <w:lang w:val="en-US"/>
        </w:rPr>
        <w:t xml:space="preserve">confidence intervals indicated that </w:t>
      </w:r>
      <w:r w:rsidRPr="00DC119A">
        <w:rPr>
          <w:highlight w:val="white"/>
          <w:lang w:val="en-US"/>
        </w:rPr>
        <w:t xml:space="preserve">assessing for awareness during the </w:t>
      </w:r>
      <w:r w:rsidR="0063545A" w:rsidRPr="00DC119A">
        <w:rPr>
          <w:highlight w:val="white"/>
          <w:lang w:val="en-US"/>
        </w:rPr>
        <w:t xml:space="preserve">task </w:t>
      </w:r>
      <w:r w:rsidRPr="00DC119A">
        <w:rPr>
          <w:highlight w:val="white"/>
          <w:lang w:val="en-US"/>
        </w:rPr>
        <w:t xml:space="preserve">was </w:t>
      </w:r>
      <w:r w:rsidR="00B53C37" w:rsidRPr="00DC119A">
        <w:rPr>
          <w:highlight w:val="white"/>
          <w:lang w:val="en-US"/>
        </w:rPr>
        <w:t xml:space="preserve">a </w:t>
      </w:r>
      <w:r w:rsidR="00C57283" w:rsidRPr="00DC119A">
        <w:rPr>
          <w:highlight w:val="white"/>
          <w:lang w:val="en-US"/>
        </w:rPr>
        <w:t>significantly</w:t>
      </w:r>
      <w:r w:rsidR="00FC3938" w:rsidRPr="00DC119A">
        <w:rPr>
          <w:highlight w:val="white"/>
          <w:lang w:val="en-US"/>
        </w:rPr>
        <w:t xml:space="preserve"> </w:t>
      </w:r>
      <w:r w:rsidR="00B53C37" w:rsidRPr="00DC119A">
        <w:rPr>
          <w:highlight w:val="white"/>
          <w:lang w:val="en-US"/>
        </w:rPr>
        <w:t>better predictor of effects</w:t>
      </w:r>
      <w:r w:rsidRPr="00DC119A">
        <w:rPr>
          <w:highlight w:val="white"/>
          <w:lang w:val="en-US"/>
        </w:rPr>
        <w:t xml:space="preserve"> than doing so </w:t>
      </w:r>
      <w:r w:rsidR="00802211" w:rsidRPr="00DC119A">
        <w:rPr>
          <w:highlight w:val="white"/>
          <w:lang w:val="en-US"/>
        </w:rPr>
        <w:t>afterwards</w:t>
      </w:r>
      <w:r w:rsidR="00B53C37" w:rsidRPr="00DC119A">
        <w:rPr>
          <w:highlight w:val="white"/>
          <w:lang w:val="en-US"/>
        </w:rPr>
        <w:t>.</w:t>
      </w:r>
    </w:p>
    <w:p w14:paraId="40D49E3A" w14:textId="77777777" w:rsidR="00B53C37" w:rsidRPr="002622F5" w:rsidRDefault="00B53C37" w:rsidP="00124669">
      <w:pPr>
        <w:pStyle w:val="Heading2"/>
      </w:pPr>
      <w:r w:rsidRPr="002622F5">
        <w:t>Discussion</w:t>
      </w:r>
    </w:p>
    <w:p w14:paraId="36A2D838" w14:textId="3C4939D0" w:rsidR="0063545A" w:rsidRDefault="0063545A" w:rsidP="00D01429">
      <w:pPr>
        <w:pStyle w:val="Normal1"/>
        <w:ind w:firstLine="720"/>
        <w:rPr>
          <w:lang w:val="en-US"/>
        </w:rPr>
      </w:pPr>
      <w:r>
        <w:rPr>
          <w:lang w:val="en-US"/>
        </w:rPr>
        <w:t xml:space="preserve">The results from Experiment 2 </w:t>
      </w:r>
      <w:r w:rsidR="00B53C37" w:rsidRPr="002622F5">
        <w:rPr>
          <w:lang w:val="en-US"/>
        </w:rPr>
        <w:t xml:space="preserve">are in-line with our </w:t>
      </w:r>
      <w:r w:rsidR="003E03E5">
        <w:rPr>
          <w:lang w:val="en-US"/>
        </w:rPr>
        <w:t>prereg</w:t>
      </w:r>
      <w:r w:rsidR="00B53C37">
        <w:rPr>
          <w:lang w:val="en-US"/>
        </w:rPr>
        <w:t>istered hypotheses</w:t>
      </w:r>
      <w:r>
        <w:rPr>
          <w:lang w:val="en-US"/>
        </w:rPr>
        <w:t>.</w:t>
      </w:r>
      <w:r w:rsidR="00B53C37">
        <w:rPr>
          <w:lang w:val="en-US"/>
        </w:rPr>
        <w:t xml:space="preserve"> </w:t>
      </w:r>
      <w:r>
        <w:rPr>
          <w:lang w:val="en-US"/>
        </w:rPr>
        <w:t xml:space="preserve">AMP effects emerged and were </w:t>
      </w:r>
      <w:r w:rsidRPr="00664756">
        <w:rPr>
          <w:lang w:val="en-US"/>
        </w:rPr>
        <w:t>moderated</w:t>
      </w:r>
      <w:r>
        <w:rPr>
          <w:lang w:val="en-US"/>
        </w:rPr>
        <w:t xml:space="preserve"> </w:t>
      </w:r>
      <w:r w:rsidRPr="00664756">
        <w:rPr>
          <w:i/>
          <w:lang w:val="en-US"/>
        </w:rPr>
        <w:t xml:space="preserve">at the </w:t>
      </w:r>
      <w:r w:rsidR="00856406">
        <w:rPr>
          <w:i/>
          <w:lang w:val="en-US"/>
        </w:rPr>
        <w:t>trial-by-trial level</w:t>
      </w:r>
      <w:r>
        <w:rPr>
          <w:lang w:val="en-US"/>
        </w:rPr>
        <w:t xml:space="preserve"> by performance on a subset of trials – namely – those where a participant was aware of the prime</w:t>
      </w:r>
      <w:r w:rsidR="00497F17">
        <w:rPr>
          <w:lang w:val="en-US"/>
        </w:rPr>
        <w:t>’s</w:t>
      </w:r>
      <w:r>
        <w:rPr>
          <w:lang w:val="en-US"/>
        </w:rPr>
        <w:t xml:space="preserve"> influence on their </w:t>
      </w:r>
      <w:r w:rsidR="001D597F">
        <w:rPr>
          <w:lang w:val="en-US"/>
        </w:rPr>
        <w:t>evaluations</w:t>
      </w:r>
      <w:r>
        <w:rPr>
          <w:lang w:val="en-US"/>
        </w:rPr>
        <w:t xml:space="preserve">. </w:t>
      </w:r>
      <w:r w:rsidRPr="00664756">
        <w:rPr>
          <w:i/>
          <w:lang w:val="en-US"/>
        </w:rPr>
        <w:t>At the group level</w:t>
      </w:r>
      <w:r>
        <w:rPr>
          <w:lang w:val="en-US"/>
        </w:rPr>
        <w:t>, AMP effects were moderated by p</w:t>
      </w:r>
      <w:r w:rsidRPr="002622F5">
        <w:rPr>
          <w:lang w:val="en-US"/>
        </w:rPr>
        <w:t>articipants w</w:t>
      </w:r>
      <w:r>
        <w:rPr>
          <w:lang w:val="en-US"/>
        </w:rPr>
        <w:t>ho were highly influence</w:t>
      </w:r>
      <w:r w:rsidR="00497F17">
        <w:rPr>
          <w:lang w:val="en-US"/>
        </w:rPr>
        <w:t xml:space="preserve"> </w:t>
      </w:r>
      <w:r w:rsidR="00A14A65">
        <w:rPr>
          <w:lang w:val="en-US"/>
        </w:rPr>
        <w:t>aware and</w:t>
      </w:r>
      <w:r>
        <w:rPr>
          <w:lang w:val="en-US"/>
        </w:rPr>
        <w:t xml:space="preserve"> were significantly </w:t>
      </w:r>
      <w:r w:rsidRPr="0063545A">
        <w:rPr>
          <w:lang w:val="en-US"/>
        </w:rPr>
        <w:t xml:space="preserve">larger </w:t>
      </w:r>
      <w:r>
        <w:rPr>
          <w:lang w:val="en-US"/>
        </w:rPr>
        <w:t xml:space="preserve">when calculated on the basis of the influence aware trials </w:t>
      </w:r>
      <w:r w:rsidR="00A14A65">
        <w:rPr>
          <w:lang w:val="en-US"/>
        </w:rPr>
        <w:t xml:space="preserve">compared to when </w:t>
      </w:r>
      <w:r>
        <w:rPr>
          <w:lang w:val="en-US"/>
        </w:rPr>
        <w:t xml:space="preserve">calculated on the basis of the </w:t>
      </w:r>
      <w:r w:rsidR="00A14A65">
        <w:rPr>
          <w:lang w:val="en-US"/>
        </w:rPr>
        <w:t>non-</w:t>
      </w:r>
      <w:r w:rsidRPr="0063545A">
        <w:rPr>
          <w:lang w:val="en-US"/>
        </w:rPr>
        <w:t xml:space="preserve">influence </w:t>
      </w:r>
      <w:r>
        <w:rPr>
          <w:lang w:val="en-US"/>
        </w:rPr>
        <w:t xml:space="preserve">aware </w:t>
      </w:r>
      <w:r w:rsidRPr="0063545A">
        <w:rPr>
          <w:lang w:val="en-US"/>
        </w:rPr>
        <w:t>trials</w:t>
      </w:r>
      <w:r>
        <w:rPr>
          <w:lang w:val="en-US"/>
        </w:rPr>
        <w:t xml:space="preserve">. </w:t>
      </w:r>
      <w:r w:rsidR="00A14A65">
        <w:rPr>
          <w:lang w:val="en-US"/>
        </w:rPr>
        <w:t>The online measure of awareness was a superior predictor of AMP effects than the offline measure.</w:t>
      </w:r>
    </w:p>
    <w:p w14:paraId="1874DA8E" w14:textId="22A97DE2" w:rsidR="00B53C37" w:rsidRPr="002622F5" w:rsidRDefault="00B53C37">
      <w:pPr>
        <w:pStyle w:val="Heading1"/>
        <w:rPr>
          <w:lang w:val="en-US"/>
        </w:rPr>
      </w:pPr>
      <w:r w:rsidRPr="002622F5">
        <w:rPr>
          <w:lang w:val="en-US"/>
        </w:rPr>
        <w:lastRenderedPageBreak/>
        <w:t xml:space="preserve">Experiment </w:t>
      </w:r>
      <w:r w:rsidR="003E5A85">
        <w:rPr>
          <w:lang w:val="en-US"/>
        </w:rPr>
        <w:t>3</w:t>
      </w:r>
      <w:r w:rsidRPr="002622F5">
        <w:rPr>
          <w:lang w:val="en-US"/>
        </w:rPr>
        <w:t xml:space="preserve">: Awareness </w:t>
      </w:r>
      <w:r w:rsidR="001632C9">
        <w:rPr>
          <w:lang w:val="en-US"/>
        </w:rPr>
        <w:t xml:space="preserve">Assessed During </w:t>
      </w:r>
      <w:r w:rsidRPr="002622F5">
        <w:rPr>
          <w:lang w:val="en-US"/>
        </w:rPr>
        <w:t xml:space="preserve">an IA-AMP Predicts </w:t>
      </w:r>
      <w:r w:rsidR="001632C9">
        <w:rPr>
          <w:lang w:val="en-US"/>
        </w:rPr>
        <w:t xml:space="preserve">The Magnitude of </w:t>
      </w:r>
      <w:r w:rsidRPr="002622F5">
        <w:rPr>
          <w:lang w:val="en-US"/>
        </w:rPr>
        <w:t xml:space="preserve">Effects on a Previously-Completed </w:t>
      </w:r>
      <w:r w:rsidR="001632C9">
        <w:rPr>
          <w:lang w:val="en-US"/>
        </w:rPr>
        <w:t xml:space="preserve">Standard </w:t>
      </w:r>
      <w:r w:rsidRPr="002622F5">
        <w:rPr>
          <w:lang w:val="en-US"/>
        </w:rPr>
        <w:t>AMP</w:t>
      </w:r>
      <w:r w:rsidR="00C10D1A">
        <w:rPr>
          <w:lang w:val="en-US"/>
        </w:rPr>
        <w:t xml:space="preserve"> (in the Same Attitude Domain)</w:t>
      </w:r>
    </w:p>
    <w:p w14:paraId="221427B7" w14:textId="1A6237F1" w:rsidR="0006340C" w:rsidRDefault="00DA3F35">
      <w:pPr>
        <w:pStyle w:val="Normal1"/>
        <w:ind w:firstLine="720"/>
        <w:rPr>
          <w:highlight w:val="white"/>
          <w:lang w:val="en-US"/>
        </w:rPr>
      </w:pPr>
      <w:r>
        <w:rPr>
          <w:highlight w:val="white"/>
          <w:lang w:val="en-US"/>
        </w:rPr>
        <w:t>One question that come</w:t>
      </w:r>
      <w:r w:rsidR="00122E46">
        <w:rPr>
          <w:highlight w:val="white"/>
          <w:lang w:val="en-US"/>
        </w:rPr>
        <w:t>s</w:t>
      </w:r>
      <w:r>
        <w:rPr>
          <w:highlight w:val="white"/>
          <w:lang w:val="en-US"/>
        </w:rPr>
        <w:t xml:space="preserve"> to mind is how performance on the </w:t>
      </w:r>
      <w:r w:rsidR="008D2B67">
        <w:rPr>
          <w:highlight w:val="white"/>
          <w:lang w:val="en-US"/>
        </w:rPr>
        <w:t>IA-</w:t>
      </w:r>
      <w:r>
        <w:rPr>
          <w:highlight w:val="white"/>
          <w:lang w:val="en-US"/>
        </w:rPr>
        <w:t xml:space="preserve">AMP relates to performance on a standard AMP. It may be that asking about influence on every trial serves to artificially raise awareness of the prime as well as its influence on </w:t>
      </w:r>
      <w:r w:rsidR="001D597F">
        <w:rPr>
          <w:highlight w:val="white"/>
          <w:lang w:val="en-US"/>
        </w:rPr>
        <w:t>evaluations</w:t>
      </w:r>
      <w:r>
        <w:rPr>
          <w:highlight w:val="white"/>
          <w:lang w:val="en-US"/>
        </w:rPr>
        <w:t xml:space="preserve">. This in turn may lead to </w:t>
      </w:r>
      <w:r w:rsidR="00B769A6">
        <w:rPr>
          <w:highlight w:val="white"/>
          <w:lang w:val="en-US"/>
        </w:rPr>
        <w:t xml:space="preserve">a </w:t>
      </w:r>
      <w:r>
        <w:rPr>
          <w:highlight w:val="white"/>
          <w:lang w:val="en-US"/>
        </w:rPr>
        <w:t xml:space="preserve">stronger relationship between awareness and AMP effects than would </w:t>
      </w:r>
      <w:r w:rsidR="00126E2C">
        <w:rPr>
          <w:highlight w:val="white"/>
          <w:lang w:val="en-US"/>
        </w:rPr>
        <w:t xml:space="preserve">normally </w:t>
      </w:r>
      <w:r>
        <w:rPr>
          <w:highlight w:val="white"/>
          <w:lang w:val="en-US"/>
        </w:rPr>
        <w:t>occur in the standard version of the task.</w:t>
      </w:r>
      <w:r w:rsidR="001B65A0">
        <w:rPr>
          <w:highlight w:val="white"/>
          <w:lang w:val="en-US"/>
        </w:rPr>
        <w:t xml:space="preserve"> </w:t>
      </w:r>
      <w:r w:rsidR="00A178F0">
        <w:rPr>
          <w:highlight w:val="white"/>
          <w:lang w:val="en-US"/>
        </w:rPr>
        <w:t>Therefore,</w:t>
      </w:r>
      <w:r w:rsidR="00B769A6">
        <w:rPr>
          <w:highlight w:val="white"/>
          <w:lang w:val="en-US"/>
        </w:rPr>
        <w:t xml:space="preserve"> in </w:t>
      </w:r>
      <w:r>
        <w:rPr>
          <w:highlight w:val="white"/>
          <w:lang w:val="en-US"/>
        </w:rPr>
        <w:t xml:space="preserve">Experiment 3 </w:t>
      </w:r>
      <w:r w:rsidR="00B769A6">
        <w:rPr>
          <w:highlight w:val="white"/>
          <w:lang w:val="en-US"/>
        </w:rPr>
        <w:t xml:space="preserve">we </w:t>
      </w:r>
      <w:r w:rsidR="001B65A0">
        <w:rPr>
          <w:highlight w:val="white"/>
          <w:lang w:val="en-US"/>
        </w:rPr>
        <w:t xml:space="preserve">sought to not only </w:t>
      </w:r>
      <w:r>
        <w:rPr>
          <w:highlight w:val="white"/>
          <w:lang w:val="en-US"/>
        </w:rPr>
        <w:t xml:space="preserve">replicate </w:t>
      </w:r>
      <w:r w:rsidR="001B65A0">
        <w:rPr>
          <w:highlight w:val="white"/>
          <w:lang w:val="en-US"/>
        </w:rPr>
        <w:t xml:space="preserve">our </w:t>
      </w:r>
      <w:r w:rsidR="00327401">
        <w:rPr>
          <w:highlight w:val="white"/>
          <w:lang w:val="en-US"/>
        </w:rPr>
        <w:t xml:space="preserve">previous </w:t>
      </w:r>
      <w:r w:rsidR="001B65A0">
        <w:rPr>
          <w:highlight w:val="white"/>
          <w:lang w:val="en-US"/>
        </w:rPr>
        <w:t xml:space="preserve">findings but also </w:t>
      </w:r>
      <w:r w:rsidR="00B769A6">
        <w:rPr>
          <w:highlight w:val="white"/>
          <w:lang w:val="en-US"/>
        </w:rPr>
        <w:t xml:space="preserve">address this </w:t>
      </w:r>
      <w:r w:rsidR="00327401">
        <w:rPr>
          <w:highlight w:val="white"/>
          <w:lang w:val="en-US"/>
        </w:rPr>
        <w:t xml:space="preserve">new </w:t>
      </w:r>
      <w:r w:rsidR="001B65A0">
        <w:rPr>
          <w:highlight w:val="white"/>
          <w:lang w:val="en-US"/>
        </w:rPr>
        <w:t>question</w:t>
      </w:r>
      <w:r>
        <w:rPr>
          <w:highlight w:val="white"/>
          <w:lang w:val="en-US"/>
        </w:rPr>
        <w:t xml:space="preserve">. </w:t>
      </w:r>
      <w:r w:rsidR="001B65A0">
        <w:rPr>
          <w:highlight w:val="white"/>
          <w:lang w:val="en-US"/>
        </w:rPr>
        <w:t>P</w:t>
      </w:r>
      <w:r>
        <w:rPr>
          <w:highlight w:val="white"/>
          <w:lang w:val="en-US"/>
        </w:rPr>
        <w:t xml:space="preserve">articipants </w:t>
      </w:r>
      <w:r w:rsidR="001B65A0">
        <w:rPr>
          <w:highlight w:val="white"/>
          <w:lang w:val="en-US"/>
        </w:rPr>
        <w:t xml:space="preserve">were asked </w:t>
      </w:r>
      <w:r>
        <w:rPr>
          <w:highlight w:val="white"/>
          <w:lang w:val="en-US"/>
        </w:rPr>
        <w:t xml:space="preserve">to complete a standard AMP with generic </w:t>
      </w:r>
      <w:r w:rsidR="00E5122B">
        <w:rPr>
          <w:highlight w:val="white"/>
          <w:lang w:val="en-US"/>
        </w:rPr>
        <w:t xml:space="preserve">valenced </w:t>
      </w:r>
      <w:r>
        <w:rPr>
          <w:highlight w:val="white"/>
          <w:lang w:val="en-US"/>
        </w:rPr>
        <w:t xml:space="preserve">primes </w:t>
      </w:r>
      <w:r w:rsidR="001B65A0">
        <w:rPr>
          <w:highlight w:val="white"/>
          <w:lang w:val="en-US"/>
        </w:rPr>
        <w:t xml:space="preserve">followed </w:t>
      </w:r>
      <w:r>
        <w:rPr>
          <w:highlight w:val="white"/>
          <w:lang w:val="en-US"/>
        </w:rPr>
        <w:t xml:space="preserve">by an </w:t>
      </w:r>
      <w:r w:rsidR="008D2B67">
        <w:rPr>
          <w:highlight w:val="white"/>
          <w:lang w:val="en-US"/>
        </w:rPr>
        <w:t>IA-</w:t>
      </w:r>
      <w:r>
        <w:rPr>
          <w:highlight w:val="white"/>
          <w:lang w:val="en-US"/>
        </w:rPr>
        <w:t xml:space="preserve">AMP with </w:t>
      </w:r>
      <w:r w:rsidR="00B769A6">
        <w:rPr>
          <w:highlight w:val="white"/>
          <w:lang w:val="en-US"/>
        </w:rPr>
        <w:t xml:space="preserve">similar stimuli </w:t>
      </w:r>
      <w:r>
        <w:rPr>
          <w:highlight w:val="white"/>
          <w:lang w:val="en-US"/>
        </w:rPr>
        <w:t xml:space="preserve">(i.e., both task </w:t>
      </w:r>
      <w:r w:rsidR="001B65A0">
        <w:rPr>
          <w:highlight w:val="white"/>
          <w:lang w:val="en-US"/>
        </w:rPr>
        <w:t xml:space="preserve">variants indexed </w:t>
      </w:r>
      <w:r>
        <w:rPr>
          <w:highlight w:val="white"/>
          <w:lang w:val="en-US"/>
        </w:rPr>
        <w:t>attitude</w:t>
      </w:r>
      <w:r w:rsidR="001B65A0">
        <w:rPr>
          <w:highlight w:val="white"/>
          <w:lang w:val="en-US"/>
        </w:rPr>
        <w:t>s</w:t>
      </w:r>
      <w:r>
        <w:rPr>
          <w:highlight w:val="white"/>
          <w:lang w:val="en-US"/>
        </w:rPr>
        <w:t xml:space="preserve"> </w:t>
      </w:r>
      <w:r w:rsidR="001B65A0">
        <w:rPr>
          <w:highlight w:val="white"/>
          <w:lang w:val="en-US"/>
        </w:rPr>
        <w:t xml:space="preserve">from the same </w:t>
      </w:r>
      <w:r>
        <w:rPr>
          <w:highlight w:val="white"/>
          <w:lang w:val="en-US"/>
        </w:rPr>
        <w:t xml:space="preserve">domain). </w:t>
      </w:r>
      <w:r w:rsidR="001B65A0">
        <w:rPr>
          <w:highlight w:val="white"/>
          <w:lang w:val="en-US"/>
        </w:rPr>
        <w:t>T</w:t>
      </w:r>
      <w:r w:rsidR="00126E2C">
        <w:rPr>
          <w:highlight w:val="white"/>
          <w:lang w:val="en-US"/>
        </w:rPr>
        <w:t>his approach provided</w:t>
      </w:r>
      <w:r w:rsidR="001B65A0">
        <w:rPr>
          <w:highlight w:val="white"/>
          <w:lang w:val="en-US"/>
        </w:rPr>
        <w:t xml:space="preserve"> </w:t>
      </w:r>
      <w:r w:rsidR="00B769A6">
        <w:rPr>
          <w:highlight w:val="white"/>
          <w:lang w:val="en-US"/>
        </w:rPr>
        <w:t xml:space="preserve">us with </w:t>
      </w:r>
      <w:r>
        <w:rPr>
          <w:highlight w:val="white"/>
          <w:lang w:val="en-US"/>
        </w:rPr>
        <w:t xml:space="preserve">a baseline AMP effect for each participant </w:t>
      </w:r>
      <w:r w:rsidR="00B769A6">
        <w:rPr>
          <w:highlight w:val="white"/>
          <w:lang w:val="en-US"/>
        </w:rPr>
        <w:t xml:space="preserve">that </w:t>
      </w:r>
      <w:r w:rsidR="00126E2C">
        <w:rPr>
          <w:highlight w:val="white"/>
          <w:lang w:val="en-US"/>
        </w:rPr>
        <w:t xml:space="preserve">was </w:t>
      </w:r>
      <w:r>
        <w:rPr>
          <w:highlight w:val="white"/>
          <w:lang w:val="en-US"/>
        </w:rPr>
        <w:t xml:space="preserve">unperturbed by awareness </w:t>
      </w:r>
      <w:r w:rsidR="009319E9">
        <w:rPr>
          <w:highlight w:val="white"/>
          <w:lang w:val="en-US"/>
        </w:rPr>
        <w:t xml:space="preserve">probes </w:t>
      </w:r>
      <w:r>
        <w:rPr>
          <w:highlight w:val="white"/>
          <w:lang w:val="en-US"/>
        </w:rPr>
        <w:t xml:space="preserve">as well as a </w:t>
      </w:r>
      <w:r w:rsidR="001B65A0">
        <w:rPr>
          <w:highlight w:val="white"/>
          <w:lang w:val="en-US"/>
        </w:rPr>
        <w:t xml:space="preserve">separate </w:t>
      </w:r>
      <w:r w:rsidR="00B769A6">
        <w:rPr>
          <w:highlight w:val="white"/>
          <w:lang w:val="en-US"/>
        </w:rPr>
        <w:t xml:space="preserve">influence awareness </w:t>
      </w:r>
      <w:r>
        <w:rPr>
          <w:highlight w:val="white"/>
          <w:lang w:val="en-US"/>
        </w:rPr>
        <w:t xml:space="preserve">measure </w:t>
      </w:r>
      <w:r w:rsidR="001B65A0">
        <w:rPr>
          <w:highlight w:val="white"/>
          <w:lang w:val="en-US"/>
        </w:rPr>
        <w:t xml:space="preserve">from that same </w:t>
      </w:r>
      <w:r w:rsidR="0006340C">
        <w:rPr>
          <w:highlight w:val="white"/>
          <w:lang w:val="en-US"/>
        </w:rPr>
        <w:t>person</w:t>
      </w:r>
      <w:r>
        <w:rPr>
          <w:highlight w:val="white"/>
          <w:lang w:val="en-US"/>
        </w:rPr>
        <w:t>.</w:t>
      </w:r>
      <w:r w:rsidR="001B65A0">
        <w:rPr>
          <w:highlight w:val="white"/>
          <w:lang w:val="en-US"/>
        </w:rPr>
        <w:t xml:space="preserve"> If influence awareness rates on an </w:t>
      </w:r>
      <w:r w:rsidR="008D2B67">
        <w:rPr>
          <w:highlight w:val="white"/>
          <w:lang w:val="en-US"/>
        </w:rPr>
        <w:t>IA-</w:t>
      </w:r>
      <w:r w:rsidR="001B65A0">
        <w:rPr>
          <w:highlight w:val="white"/>
          <w:lang w:val="en-US"/>
        </w:rPr>
        <w:t xml:space="preserve">AMP completed at Time 2 correlate with standard AMP effects obtained at Time 1 then this would </w:t>
      </w:r>
      <w:r w:rsidR="009A5B5C">
        <w:rPr>
          <w:highlight w:val="white"/>
          <w:lang w:val="en-US"/>
        </w:rPr>
        <w:t xml:space="preserve">suggest </w:t>
      </w:r>
      <w:r w:rsidR="001B65A0">
        <w:rPr>
          <w:highlight w:val="white"/>
          <w:lang w:val="en-US"/>
        </w:rPr>
        <w:t xml:space="preserve">that </w:t>
      </w:r>
      <w:r w:rsidR="001B65A0" w:rsidRPr="002622F5">
        <w:rPr>
          <w:highlight w:val="white"/>
          <w:lang w:val="en-US"/>
        </w:rPr>
        <w:t>influence</w:t>
      </w:r>
      <w:r w:rsidR="00497F17">
        <w:rPr>
          <w:highlight w:val="white"/>
          <w:lang w:val="en-US"/>
        </w:rPr>
        <w:t xml:space="preserve"> </w:t>
      </w:r>
      <w:r w:rsidR="001B65A0" w:rsidRPr="002622F5">
        <w:rPr>
          <w:highlight w:val="white"/>
          <w:lang w:val="en-US"/>
        </w:rPr>
        <w:t xml:space="preserve">awareness </w:t>
      </w:r>
      <w:r w:rsidR="009A5B5C">
        <w:rPr>
          <w:highlight w:val="white"/>
          <w:lang w:val="en-US"/>
        </w:rPr>
        <w:t xml:space="preserve">may </w:t>
      </w:r>
      <w:r w:rsidR="001B65A0">
        <w:rPr>
          <w:highlight w:val="white"/>
          <w:lang w:val="en-US"/>
        </w:rPr>
        <w:t xml:space="preserve">also </w:t>
      </w:r>
      <w:r w:rsidR="009A5B5C">
        <w:rPr>
          <w:highlight w:val="white"/>
          <w:lang w:val="en-US"/>
        </w:rPr>
        <w:t xml:space="preserve">be </w:t>
      </w:r>
      <w:r w:rsidR="001B65A0" w:rsidRPr="002622F5">
        <w:rPr>
          <w:highlight w:val="white"/>
          <w:lang w:val="en-US"/>
        </w:rPr>
        <w:t xml:space="preserve">central </w:t>
      </w:r>
      <w:r w:rsidR="001B65A0">
        <w:rPr>
          <w:highlight w:val="white"/>
          <w:lang w:val="en-US"/>
        </w:rPr>
        <w:t xml:space="preserve">to the standard AMP </w:t>
      </w:r>
      <w:r w:rsidR="00917ACF">
        <w:rPr>
          <w:highlight w:val="white"/>
          <w:lang w:val="en-US"/>
        </w:rPr>
        <w:t>as well.</w:t>
      </w:r>
      <w:r w:rsidR="001B65A0">
        <w:rPr>
          <w:highlight w:val="white"/>
          <w:lang w:val="en-US"/>
        </w:rPr>
        <w:t xml:space="preserve"> </w:t>
      </w:r>
    </w:p>
    <w:p w14:paraId="7E5EFFE1" w14:textId="53C28AE7" w:rsidR="0006340C" w:rsidRDefault="00327401">
      <w:pPr>
        <w:pStyle w:val="Normal1"/>
        <w:ind w:firstLine="720"/>
      </w:pPr>
      <w:r>
        <w:rPr>
          <w:highlight w:val="white"/>
          <w:lang w:val="en-US"/>
        </w:rPr>
        <w:t>In short, Experiment 3 had both confirmatory and exploratory goals</w:t>
      </w:r>
      <w:r w:rsidR="0053342C">
        <w:rPr>
          <w:highlight w:val="white"/>
          <w:lang w:val="en-US"/>
        </w:rPr>
        <w:t xml:space="preserve"> (all of which were </w:t>
      </w:r>
      <w:r w:rsidR="003E03E5">
        <w:rPr>
          <w:highlight w:val="white"/>
          <w:lang w:val="en-US"/>
        </w:rPr>
        <w:t>prereg</w:t>
      </w:r>
      <w:r w:rsidR="0053342C">
        <w:rPr>
          <w:highlight w:val="white"/>
          <w:lang w:val="en-US"/>
        </w:rPr>
        <w:t>istered)</w:t>
      </w:r>
      <w:r>
        <w:rPr>
          <w:highlight w:val="white"/>
          <w:lang w:val="en-US"/>
        </w:rPr>
        <w:t xml:space="preserve">. </w:t>
      </w:r>
      <w:r w:rsidR="009A5B5C">
        <w:rPr>
          <w:highlight w:val="white"/>
          <w:lang w:val="en-US"/>
        </w:rPr>
        <w:t xml:space="preserve">On the one hand we sought to confirm our earlier findings (i.e., that </w:t>
      </w:r>
      <w:r w:rsidR="001B65A0">
        <w:rPr>
          <w:highlight w:val="white"/>
          <w:lang w:val="en-US"/>
        </w:rPr>
        <w:t xml:space="preserve">AMP effects </w:t>
      </w:r>
      <w:r w:rsidR="009A5B5C">
        <w:rPr>
          <w:highlight w:val="white"/>
          <w:lang w:val="en-US"/>
        </w:rPr>
        <w:t xml:space="preserve">would </w:t>
      </w:r>
      <w:r w:rsidR="001B65A0">
        <w:rPr>
          <w:highlight w:val="white"/>
          <w:lang w:val="en-US"/>
        </w:rPr>
        <w:t xml:space="preserve">emerge </w:t>
      </w:r>
      <w:r w:rsidR="009A5B5C">
        <w:rPr>
          <w:highlight w:val="white"/>
          <w:lang w:val="en-US"/>
        </w:rPr>
        <w:t xml:space="preserve">on the IA-AMP; that these effects would be </w:t>
      </w:r>
      <w:r w:rsidR="001B65A0">
        <w:rPr>
          <w:highlight w:val="white"/>
          <w:lang w:val="en-US"/>
        </w:rPr>
        <w:t xml:space="preserve">moderated </w:t>
      </w:r>
      <w:r w:rsidR="00126E2C">
        <w:rPr>
          <w:highlight w:val="white"/>
          <w:lang w:val="en-US"/>
        </w:rPr>
        <w:t>by performance on the influence aware</w:t>
      </w:r>
      <w:r w:rsidR="001B65A0">
        <w:rPr>
          <w:highlight w:val="white"/>
          <w:lang w:val="en-US"/>
        </w:rPr>
        <w:t xml:space="preserve"> trials within </w:t>
      </w:r>
      <w:r w:rsidR="009A5B5C">
        <w:rPr>
          <w:highlight w:val="white"/>
          <w:lang w:val="en-US"/>
        </w:rPr>
        <w:t>a given individual</w:t>
      </w:r>
      <w:r w:rsidR="001B65A0">
        <w:rPr>
          <w:highlight w:val="white"/>
          <w:lang w:val="en-US"/>
        </w:rPr>
        <w:t xml:space="preserve">, while at the group level, </w:t>
      </w:r>
      <w:r w:rsidR="009A5B5C">
        <w:rPr>
          <w:highlight w:val="white"/>
          <w:lang w:val="en-US"/>
        </w:rPr>
        <w:t xml:space="preserve">be </w:t>
      </w:r>
      <w:r w:rsidR="001B65A0">
        <w:rPr>
          <w:highlight w:val="white"/>
          <w:lang w:val="en-US"/>
        </w:rPr>
        <w:t xml:space="preserve">moderated </w:t>
      </w:r>
      <w:r w:rsidR="001B65A0">
        <w:rPr>
          <w:lang w:val="en-US"/>
        </w:rPr>
        <w:t xml:space="preserve">by </w:t>
      </w:r>
      <w:r w:rsidR="00126E2C">
        <w:rPr>
          <w:lang w:val="en-US"/>
        </w:rPr>
        <w:t xml:space="preserve">highly aware </w:t>
      </w:r>
      <w:r w:rsidR="001B65A0" w:rsidRPr="001B65A0">
        <w:rPr>
          <w:lang w:val="en-US"/>
        </w:rPr>
        <w:t>participants</w:t>
      </w:r>
      <w:r w:rsidR="009A5B5C">
        <w:rPr>
          <w:lang w:val="en-US"/>
        </w:rPr>
        <w:t>)</w:t>
      </w:r>
      <w:r w:rsidR="001B65A0">
        <w:rPr>
          <w:lang w:val="en-US"/>
        </w:rPr>
        <w:t xml:space="preserve">. </w:t>
      </w:r>
      <w:r w:rsidR="009A5B5C">
        <w:rPr>
          <w:lang w:val="en-US"/>
        </w:rPr>
        <w:t>On the other hand, w</w:t>
      </w:r>
      <w:r w:rsidR="001B65A0">
        <w:rPr>
          <w:lang w:val="en-US"/>
        </w:rPr>
        <w:t xml:space="preserve">e also </w:t>
      </w:r>
      <w:r w:rsidR="009A5B5C">
        <w:rPr>
          <w:lang w:val="en-US"/>
        </w:rPr>
        <w:t>set out to explore</w:t>
      </w:r>
      <w:r w:rsidR="001B65A0">
        <w:rPr>
          <w:lang w:val="en-US"/>
        </w:rPr>
        <w:t xml:space="preserve"> </w:t>
      </w:r>
      <w:r>
        <w:rPr>
          <w:lang w:val="en-US"/>
        </w:rPr>
        <w:t xml:space="preserve">the aforementioned question - </w:t>
      </w:r>
      <w:r w:rsidR="00917ACF">
        <w:rPr>
          <w:lang w:val="en-US"/>
        </w:rPr>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357E5FCF" w:rsidR="00B53C37" w:rsidRPr="00996F59" w:rsidRDefault="00327401">
      <w:pPr>
        <w:pStyle w:val="Normal1"/>
        <w:ind w:firstLine="720"/>
        <w:rPr>
          <w:highlight w:val="white"/>
          <w:lang w:val="en-US"/>
        </w:rPr>
      </w:pPr>
      <w:r>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lang w:val="en-US"/>
        </w:rPr>
        <w:t xml:space="preserve">there be a difference in the magnitude of </w:t>
      </w:r>
      <w:r w:rsidR="00917ACF">
        <w:rPr>
          <w:highlight w:val="white"/>
          <w:lang w:val="en-US"/>
        </w:rPr>
        <w:t xml:space="preserve">standard </w:t>
      </w:r>
      <w:r w:rsidR="00B53C37" w:rsidRPr="002622F5">
        <w:rPr>
          <w:highlight w:val="white"/>
          <w:lang w:val="en-US"/>
        </w:rPr>
        <w:t xml:space="preserve">AMP </w:t>
      </w:r>
      <w:r w:rsidR="0006340C">
        <w:rPr>
          <w:highlight w:val="white"/>
          <w:lang w:val="en-US"/>
        </w:rPr>
        <w:t xml:space="preserve">effects relative to </w:t>
      </w:r>
      <w:r w:rsidR="008D2B67">
        <w:rPr>
          <w:highlight w:val="white"/>
          <w:lang w:val="en-US"/>
        </w:rPr>
        <w:t>IA-</w:t>
      </w:r>
      <w:r>
        <w:rPr>
          <w:highlight w:val="white"/>
          <w:lang w:val="en-US"/>
        </w:rPr>
        <w:t xml:space="preserve">AMP effects that are </w:t>
      </w:r>
      <w:r w:rsidR="00917ACF">
        <w:rPr>
          <w:highlight w:val="white"/>
          <w:lang w:val="en-US"/>
        </w:rPr>
        <w:t xml:space="preserve">exclusively </w:t>
      </w:r>
      <w:r w:rsidR="00B53C37" w:rsidRPr="002622F5">
        <w:rPr>
          <w:highlight w:val="white"/>
          <w:lang w:val="en-US"/>
        </w:rPr>
        <w:t>comprised of ‘</w:t>
      </w:r>
      <w:r>
        <w:rPr>
          <w:highlight w:val="white"/>
          <w:lang w:val="en-US"/>
        </w:rPr>
        <w:t>non-</w:t>
      </w:r>
      <w:r w:rsidR="00B53C37" w:rsidRPr="002622F5">
        <w:rPr>
          <w:highlight w:val="white"/>
          <w:lang w:val="en-US"/>
        </w:rPr>
        <w:lastRenderedPageBreak/>
        <w:t>influence</w:t>
      </w:r>
      <w:r>
        <w:rPr>
          <w:highlight w:val="white"/>
          <w:lang w:val="en-US"/>
        </w:rPr>
        <w:t xml:space="preserve"> </w:t>
      </w:r>
      <w:r w:rsidR="00B53C37" w:rsidRPr="002622F5">
        <w:rPr>
          <w:highlight w:val="white"/>
          <w:lang w:val="en-US"/>
        </w:rPr>
        <w:t>aware’ trials</w:t>
      </w:r>
      <w:r>
        <w:rPr>
          <w:highlight w:val="white"/>
          <w:lang w:val="en-US"/>
        </w:rPr>
        <w:t>?</w:t>
      </w:r>
      <w:r w:rsidR="00B53C37" w:rsidRPr="002622F5">
        <w:rPr>
          <w:highlight w:val="white"/>
          <w:lang w:val="en-US"/>
        </w:rPr>
        <w:t xml:space="preserve"> </w:t>
      </w:r>
      <w:r w:rsidR="006E371E">
        <w:rPr>
          <w:highlight w:val="white"/>
          <w:lang w:val="en-US"/>
        </w:rPr>
        <w:t xml:space="preserve">Recall that </w:t>
      </w:r>
      <w:r w:rsidR="00917ACF">
        <w:rPr>
          <w:highlight w:val="white"/>
          <w:lang w:val="en-US"/>
        </w:rPr>
        <w:t xml:space="preserve">Payne et al. (2013; Experiment 3) </w:t>
      </w:r>
      <w:r w:rsidR="006E371E">
        <w:rPr>
          <w:highlight w:val="white"/>
          <w:lang w:val="en-US"/>
        </w:rPr>
        <w:t xml:space="preserve">asked a similar question </w:t>
      </w:r>
      <w:r w:rsidR="00917ACF">
        <w:rPr>
          <w:highlight w:val="white"/>
          <w:lang w:val="en-US"/>
        </w:rPr>
        <w:t xml:space="preserve">when they compared scores on a standard AMP </w:t>
      </w:r>
      <w:r w:rsidR="006E371E">
        <w:rPr>
          <w:highlight w:val="white"/>
          <w:lang w:val="en-US"/>
        </w:rPr>
        <w:t xml:space="preserve">to those on </w:t>
      </w:r>
      <w:r w:rsidR="00917ACF">
        <w:rPr>
          <w:highlight w:val="white"/>
          <w:lang w:val="en-US"/>
        </w:rPr>
        <w:t xml:space="preserve">a ‘skip’ AMP </w:t>
      </w:r>
      <w:r w:rsidR="00126E2C">
        <w:rPr>
          <w:highlight w:val="white"/>
          <w:lang w:val="en-US"/>
        </w:rPr>
        <w:t xml:space="preserve">which was argued to </w:t>
      </w:r>
      <w:r w:rsidR="00917ACF">
        <w:rPr>
          <w:highlight w:val="white"/>
          <w:lang w:val="en-US"/>
        </w:rPr>
        <w:t xml:space="preserve">provide a non-influence </w:t>
      </w:r>
      <w:r w:rsidR="00126E2C">
        <w:rPr>
          <w:highlight w:val="white"/>
          <w:lang w:val="en-US"/>
        </w:rPr>
        <w:t xml:space="preserve">aware </w:t>
      </w:r>
      <w:r w:rsidR="00917ACF">
        <w:rPr>
          <w:highlight w:val="white"/>
          <w:lang w:val="en-US"/>
        </w:rPr>
        <w:t xml:space="preserve">measure of evaluations. </w:t>
      </w:r>
      <w:r w:rsidR="006E371E">
        <w:rPr>
          <w:highlight w:val="white"/>
          <w:lang w:val="en-US"/>
        </w:rPr>
        <w:t xml:space="preserve">Unlike those authors </w:t>
      </w:r>
      <w:r w:rsidR="0053342C">
        <w:rPr>
          <w:highlight w:val="white"/>
          <w:lang w:val="en-US"/>
        </w:rPr>
        <w:t xml:space="preserve">(who found no difference between the two measures) </w:t>
      </w:r>
      <w:r w:rsidR="006E371E">
        <w:rPr>
          <w:highlight w:val="white"/>
          <w:lang w:val="en-US"/>
        </w:rPr>
        <w:t xml:space="preserve">we </w:t>
      </w:r>
      <w:r w:rsidR="0053342C">
        <w:rPr>
          <w:highlight w:val="white"/>
          <w:lang w:val="en-US"/>
        </w:rPr>
        <w:t xml:space="preserve">predicted </w:t>
      </w:r>
      <w:r w:rsidR="00B53C37" w:rsidRPr="002622F5">
        <w:rPr>
          <w:highlight w:val="white"/>
          <w:lang w:val="en-US"/>
        </w:rPr>
        <w:t xml:space="preserve">that </w:t>
      </w:r>
      <w:r w:rsidR="006E371E">
        <w:rPr>
          <w:highlight w:val="white"/>
          <w:lang w:val="en-US"/>
        </w:rPr>
        <w:t xml:space="preserve">standard </w:t>
      </w:r>
      <w:r w:rsidR="00B53C37" w:rsidRPr="002622F5">
        <w:rPr>
          <w:highlight w:val="white"/>
          <w:lang w:val="en-US"/>
        </w:rPr>
        <w:t xml:space="preserve">AMP effects </w:t>
      </w:r>
      <w:r w:rsidR="0053342C">
        <w:rPr>
          <w:highlight w:val="white"/>
          <w:lang w:val="en-US"/>
        </w:rPr>
        <w:t xml:space="preserve">would </w:t>
      </w:r>
      <w:r w:rsidR="00B53C37" w:rsidRPr="002622F5">
        <w:rPr>
          <w:highlight w:val="white"/>
          <w:lang w:val="en-US"/>
        </w:rPr>
        <w:t xml:space="preserve">be significantly larger than </w:t>
      </w:r>
      <w:r w:rsidR="006E371E">
        <w:rPr>
          <w:highlight w:val="white"/>
          <w:lang w:val="en-US"/>
        </w:rPr>
        <w:t xml:space="preserve">those obtained from an </w:t>
      </w:r>
      <w:r w:rsidR="008D2B67">
        <w:rPr>
          <w:highlight w:val="white"/>
          <w:lang w:val="en-US"/>
        </w:rPr>
        <w:t>IA-</w:t>
      </w:r>
      <w:r w:rsidR="006E371E">
        <w:rPr>
          <w:highlight w:val="white"/>
          <w:lang w:val="en-US"/>
        </w:rPr>
        <w:t>AMP comprised of exclusively “</w:t>
      </w:r>
      <w:r w:rsidR="00B53C37" w:rsidRPr="002622F5">
        <w:rPr>
          <w:highlight w:val="white"/>
          <w:lang w:val="en-US"/>
        </w:rPr>
        <w:t>non-influence</w:t>
      </w:r>
      <w:r w:rsidR="00126E2C">
        <w:rPr>
          <w:highlight w:val="white"/>
          <w:lang w:val="en-US"/>
        </w:rPr>
        <w:t xml:space="preserve"> </w:t>
      </w:r>
      <w:r w:rsidR="00B53C37" w:rsidRPr="002622F5">
        <w:rPr>
          <w:highlight w:val="white"/>
          <w:lang w:val="en-US"/>
        </w:rPr>
        <w:t>aware</w:t>
      </w:r>
      <w:r w:rsidR="006E371E">
        <w:rPr>
          <w:highlight w:val="white"/>
          <w:lang w:val="en-US"/>
        </w:rPr>
        <w:t>”</w:t>
      </w:r>
      <w:r w:rsidR="00B53C37" w:rsidRPr="002622F5">
        <w:rPr>
          <w:highlight w:val="white"/>
          <w:lang w:val="en-US"/>
        </w:rPr>
        <w:t xml:space="preserve"> trials</w:t>
      </w:r>
      <w:r w:rsidR="006E371E">
        <w:rPr>
          <w:highlight w:val="white"/>
          <w:lang w:val="en-US"/>
        </w:rPr>
        <w:t xml:space="preserve">, </w:t>
      </w:r>
      <w:r w:rsidR="0053342C">
        <w:rPr>
          <w:highlight w:val="white"/>
          <w:lang w:val="en-US"/>
        </w:rPr>
        <w:t xml:space="preserve">thus </w:t>
      </w:r>
      <w:r w:rsidR="006E371E">
        <w:rPr>
          <w:highlight w:val="white"/>
          <w:lang w:val="en-US"/>
        </w:rPr>
        <w:t>providing further support for the idea that influence</w:t>
      </w:r>
      <w:r w:rsidR="00497F17">
        <w:rPr>
          <w:highlight w:val="white"/>
          <w:lang w:val="en-US"/>
        </w:rPr>
        <w:t xml:space="preserve"> </w:t>
      </w:r>
      <w:r w:rsidR="006E371E">
        <w:rPr>
          <w:highlight w:val="white"/>
          <w:lang w:val="en-US"/>
        </w:rPr>
        <w:t>awareness plays a role in standard AMP effects</w:t>
      </w:r>
      <w:r>
        <w:rPr>
          <w:highlight w:val="white"/>
          <w:lang w:val="en-US"/>
        </w:rPr>
        <w:t xml:space="preserve"> as well</w:t>
      </w:r>
      <w:r w:rsidR="00B53C37" w:rsidRPr="002622F5">
        <w:rPr>
          <w:highlight w:val="white"/>
          <w:lang w:val="en-US"/>
        </w:rPr>
        <w:t>.</w:t>
      </w:r>
    </w:p>
    <w:p w14:paraId="08664A11" w14:textId="77777777" w:rsidR="00B53C37" w:rsidRPr="002622F5" w:rsidRDefault="00B53C37" w:rsidP="00124669">
      <w:pPr>
        <w:pStyle w:val="Heading2"/>
      </w:pPr>
      <w:r w:rsidRPr="002622F5">
        <w:t>Method</w:t>
      </w:r>
    </w:p>
    <w:p w14:paraId="4B696F75" w14:textId="77777777" w:rsidR="00584596" w:rsidRPr="00584596" w:rsidRDefault="00584596" w:rsidP="00B3311A">
      <w:pPr>
        <w:pStyle w:val="Heading3"/>
        <w:rPr>
          <w:lang w:val="en-US"/>
        </w:rPr>
      </w:pPr>
      <w:r w:rsidRPr="00584596">
        <w:rPr>
          <w:lang w:val="en-US"/>
        </w:rPr>
        <w:t>Sample Selection S</w:t>
      </w:r>
      <w:r w:rsidR="00712CE7" w:rsidRPr="00584596">
        <w:rPr>
          <w:lang w:val="en-US"/>
        </w:rPr>
        <w:t xml:space="preserve">trategy </w:t>
      </w:r>
    </w:p>
    <w:p w14:paraId="6ABCAFF0" w14:textId="7AEF5A55" w:rsidR="00712CE7" w:rsidRDefault="00712CE7" w:rsidP="00584596">
      <w:pPr>
        <w:pStyle w:val="Normal1"/>
        <w:ind w:firstLine="720"/>
        <w:rPr>
          <w:lang w:val="en-US"/>
        </w:rPr>
      </w:pPr>
      <w:r w:rsidRPr="002622F5">
        <w:rPr>
          <w:lang w:val="en-US"/>
        </w:rPr>
        <w:t xml:space="preserve">Based on power analyses using identical criteria as Experiment </w:t>
      </w:r>
      <w:r>
        <w:rPr>
          <w:lang w:val="en-US"/>
        </w:rPr>
        <w:t>2</w:t>
      </w:r>
      <w:r w:rsidRPr="002622F5">
        <w:rPr>
          <w:lang w:val="en-US"/>
        </w:rPr>
        <w:t xml:space="preserve">, our </w:t>
      </w:r>
      <w:r w:rsidRPr="00B773F4">
        <w:rPr>
          <w:i/>
          <w:lang w:val="en-US"/>
        </w:rPr>
        <w:t>a priori</w:t>
      </w:r>
      <w:r w:rsidRPr="002622F5">
        <w:rPr>
          <w:lang w:val="en-US"/>
        </w:rPr>
        <w:t xml:space="preserve"> required sample size after exclusions was 150 participants. </w:t>
      </w:r>
      <w:r w:rsidRPr="002622F5">
        <w:rPr>
          <w:rStyle w:val="FootnoteReference"/>
          <w:lang w:val="en-US"/>
        </w:rPr>
        <w:footnoteReference w:id="10"/>
      </w:r>
      <w:r>
        <w:rPr>
          <w:lang w:val="en-US"/>
        </w:rPr>
        <w:t xml:space="preserve"> </w:t>
      </w:r>
    </w:p>
    <w:p w14:paraId="5FAE0903"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712CE7" w:rsidRPr="00584596">
        <w:rPr>
          <w:lang w:val="en-US"/>
        </w:rPr>
        <w:t>esign</w:t>
      </w:r>
      <w:r w:rsidRPr="00584596">
        <w:rPr>
          <w:lang w:val="en-US"/>
        </w:rPr>
        <w:t xml:space="preserve"> </w:t>
      </w:r>
    </w:p>
    <w:p w14:paraId="067D2F86" w14:textId="255597D2" w:rsidR="00B53C37" w:rsidRPr="002622F5" w:rsidRDefault="00B53C37" w:rsidP="00584596">
      <w:pPr>
        <w:pStyle w:val="Normal1"/>
        <w:ind w:firstLine="720"/>
        <w:rPr>
          <w:lang w:val="en-US"/>
        </w:rPr>
      </w:pPr>
      <w:r w:rsidRPr="002622F5">
        <w:rPr>
          <w:lang w:val="en-US"/>
        </w:rPr>
        <w:t>206 participants took part</w:t>
      </w:r>
      <w:r w:rsidR="00A27909">
        <w:rPr>
          <w:lang w:val="en-US"/>
        </w:rPr>
        <w:t>, and o</w:t>
      </w:r>
      <w:r w:rsidRPr="002622F5">
        <w:rPr>
          <w:lang w:val="en-US"/>
        </w:rPr>
        <w:t>f those, 176 (102 women)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w:t>
      </w:r>
      <w:r w:rsidR="00A27909">
        <w:rPr>
          <w:lang w:val="en-US"/>
        </w:rPr>
        <w:t xml:space="preserve">and analyzable </w:t>
      </w:r>
      <w:r w:rsidRPr="002622F5">
        <w:rPr>
          <w:lang w:val="en-US"/>
        </w:rPr>
        <w:t xml:space="preserve">data. </w:t>
      </w:r>
      <w:r w:rsidR="00937EEA">
        <w:rPr>
          <w:lang w:val="en-US"/>
        </w:rPr>
        <w:t>A 2</w:t>
      </w:r>
      <w:r w:rsidR="00A178F0">
        <w:rPr>
          <w:lang w:val="en-US"/>
        </w:rPr>
        <w:t xml:space="preserve"> </w:t>
      </w:r>
      <w:r w:rsidR="00937EEA">
        <w:rPr>
          <w:lang w:val="en-US"/>
        </w:rPr>
        <w:t>(</w:t>
      </w:r>
      <w:r w:rsidR="00937EEA" w:rsidRPr="00996F59">
        <w:rPr>
          <w:i/>
          <w:lang w:val="en-US"/>
        </w:rPr>
        <w:t>Task Type</w:t>
      </w:r>
      <w:r w:rsidR="00937EEA">
        <w:rPr>
          <w:lang w:val="en-US"/>
        </w:rPr>
        <w:t>; standard vs. IA-AMP) x 2 (</w:t>
      </w:r>
      <w:r w:rsidR="00937EEA" w:rsidRPr="00996F59">
        <w:rPr>
          <w:i/>
          <w:lang w:val="en-US"/>
        </w:rPr>
        <w:t>Prime Type</w:t>
      </w:r>
      <w:r w:rsidR="00937EEA">
        <w:rPr>
          <w:lang w:val="en-US"/>
        </w:rPr>
        <w:t xml:space="preserve">; positive vs. negative) design was employed with both factors manipulated within participants. Two dependent variables were assessed: target stimulus evaluations and influence awareness responses. </w:t>
      </w:r>
    </w:p>
    <w:p w14:paraId="09CFD99F" w14:textId="77777777" w:rsidR="00584596" w:rsidRPr="00584596" w:rsidRDefault="00584596" w:rsidP="00B3311A">
      <w:pPr>
        <w:pStyle w:val="Heading3"/>
        <w:rPr>
          <w:lang w:val="en-US"/>
        </w:rPr>
      </w:pPr>
      <w:r w:rsidRPr="00584596">
        <w:rPr>
          <w:lang w:val="en-US"/>
        </w:rPr>
        <w:t>Materials</w:t>
      </w:r>
      <w:r w:rsidR="00937EEA" w:rsidRPr="00584596">
        <w:rPr>
          <w:lang w:val="en-US"/>
        </w:rPr>
        <w:t xml:space="preserve"> </w:t>
      </w:r>
    </w:p>
    <w:p w14:paraId="0B94E114" w14:textId="102A70AF" w:rsidR="00B53C37" w:rsidRPr="002622F5" w:rsidRDefault="00937EEA" w:rsidP="00584596">
      <w:pPr>
        <w:pStyle w:val="Normal1"/>
        <w:ind w:firstLine="720"/>
        <w:rPr>
          <w:lang w:val="en-US"/>
        </w:rPr>
      </w:pPr>
      <w:r>
        <w:rPr>
          <w:lang w:val="en-US"/>
        </w:rPr>
        <w:t>AMP stimuli were similar to those used in Experiments 1</w:t>
      </w:r>
      <w:r w:rsidR="00A75076">
        <w:rPr>
          <w:lang w:val="en-US"/>
        </w:rPr>
        <w:t xml:space="preserve"> and </w:t>
      </w:r>
      <w:r>
        <w:rPr>
          <w:lang w:val="en-US"/>
        </w:rPr>
        <w:t>2.</w:t>
      </w:r>
    </w:p>
    <w:p w14:paraId="51068A7D" w14:textId="77777777" w:rsidR="00584596" w:rsidRDefault="00584596" w:rsidP="00B3311A">
      <w:pPr>
        <w:pStyle w:val="Heading3"/>
        <w:rPr>
          <w:lang w:val="en-US"/>
        </w:rPr>
      </w:pPr>
      <w:r>
        <w:rPr>
          <w:lang w:val="en-US"/>
        </w:rPr>
        <w:t>Procedure</w:t>
      </w:r>
      <w:r w:rsidR="00B53C37" w:rsidRPr="002622F5">
        <w:rPr>
          <w:lang w:val="en-US"/>
        </w:rPr>
        <w:t xml:space="preserve"> </w:t>
      </w:r>
    </w:p>
    <w:p w14:paraId="698B74FC" w14:textId="02635005" w:rsidR="00B53C37" w:rsidRDefault="00B53C37" w:rsidP="00584596">
      <w:pPr>
        <w:pStyle w:val="Normal1"/>
        <w:ind w:firstLine="720"/>
        <w:rPr>
          <w:lang w:val="en-US"/>
        </w:rPr>
      </w:pPr>
      <w:r w:rsidRPr="002622F5">
        <w:rPr>
          <w:lang w:val="en-US"/>
        </w:rPr>
        <w:lastRenderedPageBreak/>
        <w:t xml:space="preserve">Participants first provided </w:t>
      </w:r>
      <w:r w:rsidR="0085690D">
        <w:rPr>
          <w:lang w:val="en-US"/>
        </w:rPr>
        <w:t>informed cons</w:t>
      </w:r>
      <w:r w:rsidR="000A48B9">
        <w:rPr>
          <w:lang w:val="en-US"/>
        </w:rPr>
        <w:t xml:space="preserve">ent and </w:t>
      </w:r>
      <w:r w:rsidRPr="002622F5">
        <w:rPr>
          <w:lang w:val="en-US"/>
        </w:rPr>
        <w:t xml:space="preserve">demographic information, </w:t>
      </w:r>
      <w:r w:rsidR="000A48B9">
        <w:rPr>
          <w:lang w:val="en-US"/>
        </w:rPr>
        <w:t xml:space="preserve">and then completed a </w:t>
      </w:r>
      <w:r w:rsidR="000A48B9">
        <w:rPr>
          <w:highlight w:val="white"/>
          <w:lang w:val="en-US"/>
        </w:rPr>
        <w:t xml:space="preserve">standard </w:t>
      </w:r>
      <w:r w:rsidRPr="002622F5">
        <w:rPr>
          <w:highlight w:val="white"/>
          <w:lang w:val="en-US"/>
        </w:rPr>
        <w:t>AMP</w:t>
      </w:r>
      <w:r w:rsidRPr="002622F5">
        <w:rPr>
          <w:lang w:val="en-US"/>
        </w:rPr>
        <w:t xml:space="preserve">, </w:t>
      </w:r>
      <w:r w:rsidR="008D2B67">
        <w:rPr>
          <w:lang w:val="en-US"/>
        </w:rPr>
        <w:t>IA-</w:t>
      </w:r>
      <w:r w:rsidRPr="002622F5">
        <w:rPr>
          <w:lang w:val="en-US"/>
        </w:rPr>
        <w:t xml:space="preserve">AMP, the post-hoc </w:t>
      </w:r>
      <w:r w:rsidR="000A48B9">
        <w:rPr>
          <w:lang w:val="en-US"/>
        </w:rPr>
        <w:t xml:space="preserve">self-reported </w:t>
      </w:r>
      <w:r w:rsidRPr="002622F5">
        <w:rPr>
          <w:lang w:val="en-US"/>
        </w:rPr>
        <w:t xml:space="preserve">awareness measure, </w:t>
      </w:r>
      <w:r w:rsidR="000A48B9">
        <w:rPr>
          <w:lang w:val="en-US"/>
        </w:rPr>
        <w:t>and exploratory questions</w:t>
      </w:r>
      <w:r w:rsidRPr="002622F5">
        <w:rPr>
          <w:lang w:val="en-US"/>
        </w:rPr>
        <w:t>.</w:t>
      </w:r>
    </w:p>
    <w:p w14:paraId="691FE88F" w14:textId="26BC8958" w:rsidR="000A48B9" w:rsidRPr="000C7243" w:rsidRDefault="000A48B9" w:rsidP="00B3311A">
      <w:pPr>
        <w:ind w:firstLine="720"/>
        <w:rPr>
          <w:lang w:val="en-US"/>
        </w:rPr>
      </w:pPr>
      <w:r w:rsidRPr="00B3311A">
        <w:rPr>
          <w:b/>
          <w:bCs/>
          <w:lang w:val="en-US"/>
        </w:rPr>
        <w:t>AMPs</w:t>
      </w:r>
      <w:r w:rsidR="000C7243" w:rsidRPr="00B3311A">
        <w:rPr>
          <w:b/>
          <w:bCs/>
          <w:lang w:val="en-US"/>
        </w:rPr>
        <w:t xml:space="preserve">. </w:t>
      </w:r>
      <w:r w:rsidRPr="000C7243">
        <w:rPr>
          <w:lang w:val="en-US"/>
        </w:rPr>
        <w:t xml:space="preserve">Two version of the task were employed in Experiment 3: a </w:t>
      </w:r>
      <w:r w:rsidRPr="000C7243">
        <w:rPr>
          <w:highlight w:val="white"/>
          <w:lang w:val="en-US"/>
        </w:rPr>
        <w:t>standard AMP</w:t>
      </w:r>
      <w:r w:rsidRPr="000C7243">
        <w:rPr>
          <w:lang w:val="en-US"/>
        </w:rPr>
        <w:t xml:space="preserve"> </w:t>
      </w:r>
      <w:r w:rsidR="00531ADD" w:rsidRPr="000C7243">
        <w:rPr>
          <w:lang w:val="en-US"/>
        </w:rPr>
        <w:t xml:space="preserve">(similar to </w:t>
      </w:r>
      <w:r w:rsidR="00584596" w:rsidRPr="000C7243">
        <w:rPr>
          <w:lang w:val="en-US"/>
        </w:rPr>
        <w:t>t</w:t>
      </w:r>
      <w:r w:rsidR="00531ADD" w:rsidRPr="000C7243">
        <w:rPr>
          <w:lang w:val="en-US"/>
        </w:rPr>
        <w:t xml:space="preserve">hat used in Experiment 1) </w:t>
      </w:r>
      <w:r w:rsidR="00937EEA" w:rsidRPr="000C7243">
        <w:rPr>
          <w:lang w:val="en-US"/>
        </w:rPr>
        <w:t xml:space="preserve">and an </w:t>
      </w:r>
      <w:r w:rsidR="00A60358" w:rsidRPr="000C7243">
        <w:rPr>
          <w:lang w:val="en-US"/>
        </w:rPr>
        <w:t>IA-</w:t>
      </w:r>
      <w:r w:rsidR="00937EEA" w:rsidRPr="000C7243">
        <w:rPr>
          <w:lang w:val="en-US"/>
        </w:rPr>
        <w:t>AMP</w:t>
      </w:r>
      <w:r w:rsidR="00531ADD" w:rsidRPr="000C7243">
        <w:rPr>
          <w:lang w:val="en-US"/>
        </w:rPr>
        <w:t xml:space="preserve"> (similar to that used in Experiment 2)</w:t>
      </w:r>
      <w:r w:rsidR="00937EEA" w:rsidRPr="000C7243">
        <w:rPr>
          <w:lang w:val="en-US"/>
        </w:rPr>
        <w:t xml:space="preserve">. Both consisted </w:t>
      </w:r>
      <w:r w:rsidRPr="000C7243">
        <w:rPr>
          <w:lang w:val="en-US"/>
        </w:rPr>
        <w:t xml:space="preserve">of 72 trials </w:t>
      </w:r>
      <w:r w:rsidR="00937EEA" w:rsidRPr="000C7243">
        <w:rPr>
          <w:lang w:val="en-US"/>
        </w:rPr>
        <w:t xml:space="preserve">and contained </w:t>
      </w:r>
      <w:r w:rsidRPr="000C7243">
        <w:rPr>
          <w:lang w:val="en-US"/>
        </w:rPr>
        <w:t xml:space="preserve">generic </w:t>
      </w:r>
      <w:r w:rsidR="00E5122B" w:rsidRPr="000C7243">
        <w:rPr>
          <w:lang w:val="en-US"/>
        </w:rPr>
        <w:t>valenced</w:t>
      </w:r>
      <w:r w:rsidRPr="000C7243">
        <w:rPr>
          <w:lang w:val="en-US"/>
        </w:rPr>
        <w:t xml:space="preserve"> prime</w:t>
      </w:r>
      <w:r w:rsidR="00937EEA" w:rsidRPr="000C7243">
        <w:rPr>
          <w:lang w:val="en-US"/>
        </w:rPr>
        <w:t xml:space="preserve"> stimuli</w:t>
      </w:r>
      <w:r w:rsidRPr="000C7243">
        <w:rPr>
          <w:lang w:val="en-US"/>
        </w:rPr>
        <w:t>.</w:t>
      </w:r>
      <w:r w:rsidR="00937EEA" w:rsidRPr="000C7243">
        <w:rPr>
          <w:lang w:val="en-US"/>
        </w:rPr>
        <w:t xml:space="preserve"> </w:t>
      </w:r>
      <w:r w:rsidRPr="000C7243">
        <w:rPr>
          <w:lang w:val="en-US"/>
        </w:rPr>
        <w:t xml:space="preserve"> </w:t>
      </w:r>
    </w:p>
    <w:p w14:paraId="2613D4A5" w14:textId="77777777" w:rsidR="00B53C37" w:rsidRPr="002622F5" w:rsidRDefault="00B53C37" w:rsidP="00124669">
      <w:pPr>
        <w:pStyle w:val="Heading2"/>
      </w:pPr>
      <w:r w:rsidRPr="002622F5">
        <w:t>Results</w:t>
      </w:r>
    </w:p>
    <w:p w14:paraId="5EA26983" w14:textId="77777777" w:rsidR="00584596" w:rsidRPr="00584596" w:rsidRDefault="00B53C37" w:rsidP="00B3311A">
      <w:pPr>
        <w:pStyle w:val="Heading3"/>
        <w:rPr>
          <w:lang w:val="en-US"/>
        </w:rPr>
      </w:pPr>
      <w:r w:rsidRPr="00584596">
        <w:rPr>
          <w:lang w:val="en-US"/>
        </w:rPr>
        <w:t xml:space="preserve">Analytic Strategy </w:t>
      </w:r>
    </w:p>
    <w:p w14:paraId="61D18366" w14:textId="153A7B3D" w:rsidR="00B53C37" w:rsidRPr="002622F5" w:rsidRDefault="00531ADD" w:rsidP="00584596">
      <w:pPr>
        <w:pStyle w:val="Normal1"/>
        <w:ind w:firstLine="720"/>
        <w:rPr>
          <w:lang w:val="en-US"/>
        </w:rPr>
      </w:pPr>
      <w:r>
        <w:rPr>
          <w:lang w:val="en-US"/>
        </w:rPr>
        <w:t>A</w:t>
      </w:r>
      <w:r w:rsidRPr="002622F5">
        <w:rPr>
          <w:lang w:val="en-US"/>
        </w:rPr>
        <w:t xml:space="preserve"> linear regression model </w:t>
      </w:r>
      <w:r>
        <w:rPr>
          <w:lang w:val="en-US"/>
        </w:rPr>
        <w:t xml:space="preserve">was used to examine our confirmatory questions (i.e., if </w:t>
      </w:r>
      <w:r>
        <w:rPr>
          <w:highlight w:val="white"/>
          <w:lang w:val="en-US"/>
        </w:rPr>
        <w:t>AMP effects would emerge on the IA-AMP; if these effects would be moderated by performance on the influence</w:t>
      </w:r>
      <w:r w:rsidR="00497F17">
        <w:rPr>
          <w:highlight w:val="white"/>
          <w:lang w:val="en-US"/>
        </w:rPr>
        <w:t xml:space="preserve"> </w:t>
      </w:r>
      <w:r>
        <w:rPr>
          <w:highlight w:val="white"/>
          <w:lang w:val="en-US"/>
        </w:rPr>
        <w:t xml:space="preserve">awareness trials within a given individual, and be moderated </w:t>
      </w:r>
      <w:r>
        <w:rPr>
          <w:lang w:val="en-US"/>
        </w:rPr>
        <w:t xml:space="preserve">by those </w:t>
      </w:r>
      <w:r w:rsidRPr="001B65A0">
        <w:rPr>
          <w:lang w:val="en-US"/>
        </w:rPr>
        <w:t>participants who are more influence</w:t>
      </w:r>
      <w:r w:rsidR="00497F17">
        <w:rPr>
          <w:lang w:val="en-US"/>
        </w:rPr>
        <w:t xml:space="preserve"> </w:t>
      </w:r>
      <w:r w:rsidRPr="001B65A0">
        <w:rPr>
          <w:lang w:val="en-US"/>
        </w:rPr>
        <w:t>aware</w:t>
      </w:r>
      <w:r>
        <w:rPr>
          <w:lang w:val="en-US"/>
        </w:rPr>
        <w:t xml:space="preserve"> at the group level). A similar model was used to e</w:t>
      </w:r>
      <w:r w:rsidR="00E10314">
        <w:rPr>
          <w:lang w:val="en-US"/>
        </w:rPr>
        <w:t xml:space="preserve">xamine our </w:t>
      </w:r>
      <w:r w:rsidR="003B78EE">
        <w:rPr>
          <w:lang w:val="en-US"/>
        </w:rPr>
        <w:t xml:space="preserve">first </w:t>
      </w:r>
      <w:r w:rsidR="00E10314">
        <w:rPr>
          <w:lang w:val="en-US"/>
        </w:rPr>
        <w:t>exploratory question</w:t>
      </w:r>
      <w:r>
        <w:rPr>
          <w:lang w:val="en-US"/>
        </w:rPr>
        <w:t xml:space="preserve"> (</w:t>
      </w:r>
      <w:r w:rsidR="00E10314">
        <w:rPr>
          <w:lang w:val="en-US"/>
        </w:rPr>
        <w:t xml:space="preserve">i.e., </w:t>
      </w:r>
      <w:r>
        <w:rPr>
          <w:lang w:val="en-US"/>
        </w:rPr>
        <w:t xml:space="preserve">if </w:t>
      </w:r>
      <w:r w:rsidR="00851F65">
        <w:rPr>
          <w:lang w:val="en-US"/>
        </w:rPr>
        <w:t>influence aware</w:t>
      </w:r>
      <w:r w:rsidR="00B53C37" w:rsidRPr="002622F5">
        <w:rPr>
          <w:lang w:val="en-US"/>
        </w:rPr>
        <w:t xml:space="preserve">ness rates </w:t>
      </w:r>
      <w:r w:rsidR="00E10314">
        <w:rPr>
          <w:lang w:val="en-US"/>
        </w:rPr>
        <w:t xml:space="preserve">on the IA-AMP </w:t>
      </w:r>
      <w:r w:rsidR="00B53C37" w:rsidRPr="002622F5">
        <w:rPr>
          <w:lang w:val="en-US"/>
        </w:rPr>
        <w:t xml:space="preserve">predict effect sizes in a previously completed </w:t>
      </w:r>
      <w:r>
        <w:rPr>
          <w:highlight w:val="white"/>
          <w:lang w:val="en-US"/>
        </w:rPr>
        <w:t xml:space="preserve">standard </w:t>
      </w:r>
      <w:r w:rsidR="00B53C37" w:rsidRPr="002622F5">
        <w:rPr>
          <w:highlight w:val="white"/>
          <w:lang w:val="en-US"/>
        </w:rPr>
        <w:t>AMP</w:t>
      </w:r>
      <w:r w:rsidR="00E10314">
        <w:rPr>
          <w:lang w:val="en-US"/>
        </w:rPr>
        <w:t>)</w:t>
      </w:r>
      <w:r w:rsidR="00B53C37" w:rsidRPr="002622F5">
        <w:rPr>
          <w:lang w:val="en-US"/>
        </w:rPr>
        <w:t xml:space="preserve">. </w:t>
      </w:r>
      <w:r w:rsidR="003B78EE">
        <w:rPr>
          <w:lang w:val="en-US"/>
        </w:rPr>
        <w:t>A</w:t>
      </w:r>
      <w:r w:rsidR="00B53C37" w:rsidRPr="002622F5">
        <w:rPr>
          <w:lang w:val="en-US"/>
        </w:rPr>
        <w:t xml:space="preserve"> paired-samples </w:t>
      </w:r>
      <w:r w:rsidR="00B53C37" w:rsidRPr="002622F5">
        <w:rPr>
          <w:i/>
          <w:lang w:val="en-US"/>
        </w:rPr>
        <w:t>t</w:t>
      </w:r>
      <w:r w:rsidR="00B53C37" w:rsidRPr="002622F5">
        <w:rPr>
          <w:lang w:val="en-US"/>
        </w:rPr>
        <w:t xml:space="preserve">-test </w:t>
      </w:r>
      <w:r w:rsidR="00E10314">
        <w:rPr>
          <w:lang w:val="en-US"/>
        </w:rPr>
        <w:t xml:space="preserve">was used </w:t>
      </w:r>
      <w:r w:rsidR="00B53C37" w:rsidRPr="002622F5">
        <w:rPr>
          <w:lang w:val="en-US"/>
        </w:rPr>
        <w:t xml:space="preserve">to investigate </w:t>
      </w:r>
      <w:r w:rsidR="003B78EE">
        <w:rPr>
          <w:lang w:val="en-US"/>
        </w:rPr>
        <w:t xml:space="preserve">our second exploratory question (i.e., for </w:t>
      </w:r>
      <w:r w:rsidR="00B53C37" w:rsidRPr="002622F5">
        <w:rPr>
          <w:lang w:val="en-US"/>
        </w:rPr>
        <w:t xml:space="preserve">differences between </w:t>
      </w:r>
      <w:r w:rsidR="00E10314">
        <w:rPr>
          <w:highlight w:val="white"/>
          <w:lang w:val="en-US"/>
        </w:rPr>
        <w:t xml:space="preserve">standard </w:t>
      </w:r>
      <w:r w:rsidR="00B53C37" w:rsidRPr="002622F5">
        <w:rPr>
          <w:highlight w:val="white"/>
          <w:lang w:val="en-US"/>
        </w:rPr>
        <w:t>AMP</w:t>
      </w:r>
      <w:r w:rsidR="00B53C37" w:rsidRPr="002622F5">
        <w:rPr>
          <w:lang w:val="en-US"/>
        </w:rPr>
        <w:t xml:space="preserve"> effect size</w:t>
      </w:r>
      <w:r w:rsidR="00E10314">
        <w:rPr>
          <w:lang w:val="en-US"/>
        </w:rPr>
        <w:t>s</w:t>
      </w:r>
      <w:r w:rsidR="00B53C37" w:rsidRPr="002622F5">
        <w:rPr>
          <w:lang w:val="en-US"/>
        </w:rPr>
        <w:t xml:space="preserve"> </w:t>
      </w:r>
      <w:r w:rsidR="00E10314">
        <w:rPr>
          <w:lang w:val="en-US"/>
        </w:rPr>
        <w:t>and non-</w:t>
      </w:r>
      <w:r w:rsidR="00B53C37" w:rsidRPr="002622F5">
        <w:rPr>
          <w:lang w:val="en-US"/>
        </w:rPr>
        <w:t>influen</w:t>
      </w:r>
      <w:r w:rsidR="00B53C37">
        <w:rPr>
          <w:lang w:val="en-US"/>
        </w:rPr>
        <w:t>ce</w:t>
      </w:r>
      <w:r w:rsidR="00E10314">
        <w:rPr>
          <w:lang w:val="en-US"/>
        </w:rPr>
        <w:t xml:space="preserve"> aware </w:t>
      </w:r>
      <w:r w:rsidR="00B53C37">
        <w:rPr>
          <w:lang w:val="en-US"/>
        </w:rPr>
        <w:t>only AMP effect size</w:t>
      </w:r>
      <w:r w:rsidR="00E10314">
        <w:rPr>
          <w:lang w:val="en-US"/>
        </w:rPr>
        <w:t>s</w:t>
      </w:r>
      <w:r w:rsidR="003B78EE">
        <w:rPr>
          <w:lang w:val="en-US"/>
        </w:rPr>
        <w:t>)</w:t>
      </w:r>
      <w:r w:rsidR="00B53C37" w:rsidRPr="002622F5">
        <w:rPr>
          <w:lang w:val="en-US"/>
        </w:rPr>
        <w:t>.</w:t>
      </w:r>
    </w:p>
    <w:p w14:paraId="43D64994" w14:textId="77777777" w:rsidR="00584596" w:rsidRPr="00584596" w:rsidRDefault="00B53C37" w:rsidP="00B3311A">
      <w:pPr>
        <w:pStyle w:val="Heading3"/>
        <w:rPr>
          <w:lang w:val="en-US"/>
        </w:rPr>
      </w:pPr>
      <w:r w:rsidRPr="00584596">
        <w:rPr>
          <w:lang w:val="en-US"/>
        </w:rPr>
        <w:t xml:space="preserve">Data Preparation </w:t>
      </w:r>
    </w:p>
    <w:p w14:paraId="3DAAC881" w14:textId="18BA72E4" w:rsidR="00B53C37" w:rsidRPr="002622F5" w:rsidRDefault="00A27909" w:rsidP="00584596">
      <w:pPr>
        <w:pStyle w:val="Normal1"/>
        <w:ind w:firstLine="720"/>
        <w:rPr>
          <w:lang w:val="en-US"/>
        </w:rPr>
      </w:pPr>
      <w:r>
        <w:rPr>
          <w:lang w:val="en-US"/>
        </w:rPr>
        <w:t>T</w:t>
      </w:r>
      <w:r w:rsidR="00E10314">
        <w:rPr>
          <w:lang w:val="en-US"/>
        </w:rPr>
        <w:t xml:space="preserve">hree AMP scores </w:t>
      </w:r>
      <w:r>
        <w:rPr>
          <w:lang w:val="en-US"/>
        </w:rPr>
        <w:t xml:space="preserve">were calculated </w:t>
      </w:r>
      <w:r w:rsidR="00E10314">
        <w:rPr>
          <w:lang w:val="en-US"/>
        </w:rPr>
        <w:t xml:space="preserve">for </w:t>
      </w:r>
      <w:r w:rsidR="00B53C37" w:rsidRPr="002622F5">
        <w:rPr>
          <w:lang w:val="en-US"/>
        </w:rPr>
        <w:t>each participant</w:t>
      </w:r>
      <w:r w:rsidR="00E10314">
        <w:rPr>
          <w:lang w:val="en-US"/>
        </w:rPr>
        <w:t xml:space="preserve">: an overall effect for the standard task, an overall effect for the </w:t>
      </w:r>
      <w:r w:rsidR="00A60358">
        <w:rPr>
          <w:lang w:val="en-US"/>
        </w:rPr>
        <w:t>IA-</w:t>
      </w:r>
      <w:r w:rsidR="00B53C37" w:rsidRPr="002622F5">
        <w:rPr>
          <w:lang w:val="en-US"/>
        </w:rPr>
        <w:t>AMP</w:t>
      </w:r>
      <w:r w:rsidR="00E10314">
        <w:rPr>
          <w:lang w:val="en-US"/>
        </w:rPr>
        <w:t xml:space="preserve">, and a </w:t>
      </w:r>
      <w:r w:rsidR="00B53C37" w:rsidRPr="002622F5">
        <w:rPr>
          <w:lang w:val="en-US"/>
        </w:rPr>
        <w:t>‘non-influence</w:t>
      </w:r>
      <w:r w:rsidR="00E10314">
        <w:rPr>
          <w:lang w:val="en-US"/>
        </w:rPr>
        <w:t xml:space="preserve"> aware’ effect based </w:t>
      </w:r>
      <w:r>
        <w:rPr>
          <w:lang w:val="en-US"/>
        </w:rPr>
        <w:t xml:space="preserve">on </w:t>
      </w:r>
      <w:r w:rsidR="00B53C37" w:rsidRPr="002622F5">
        <w:rPr>
          <w:lang w:val="en-US"/>
        </w:rPr>
        <w:t xml:space="preserve">those trials </w:t>
      </w:r>
      <w:r w:rsidR="00E10314">
        <w:rPr>
          <w:lang w:val="en-US"/>
        </w:rPr>
        <w:t xml:space="preserve">from </w:t>
      </w:r>
      <w:r w:rsidR="00B53C37" w:rsidRPr="002622F5">
        <w:rPr>
          <w:lang w:val="en-US"/>
        </w:rPr>
        <w:t xml:space="preserve">the </w:t>
      </w:r>
      <w:r w:rsidR="00A60358">
        <w:rPr>
          <w:lang w:val="en-US"/>
        </w:rPr>
        <w:t>IA-</w:t>
      </w:r>
      <w:r w:rsidR="00B53C37" w:rsidRPr="002622F5">
        <w:rPr>
          <w:lang w:val="en-US"/>
        </w:rPr>
        <w:t xml:space="preserve">AMP </w:t>
      </w:r>
      <w:r w:rsidR="00E10314">
        <w:rPr>
          <w:lang w:val="en-US"/>
        </w:rPr>
        <w:t xml:space="preserve">where </w:t>
      </w:r>
      <w:r w:rsidR="00B53C37" w:rsidRPr="002622F5">
        <w:rPr>
          <w:lang w:val="en-US"/>
        </w:rPr>
        <w:t xml:space="preserve">participants did not press the spacebar (i.e., did not indicate awareness of the prime </w:t>
      </w:r>
      <w:r w:rsidR="00E10314">
        <w:rPr>
          <w:lang w:val="en-US"/>
        </w:rPr>
        <w:t xml:space="preserve">and its influence on their </w:t>
      </w:r>
      <w:r w:rsidR="001D597F">
        <w:rPr>
          <w:lang w:val="en-US"/>
        </w:rPr>
        <w:t>evaluations</w:t>
      </w:r>
      <w:r w:rsidR="00B53C37" w:rsidRPr="002622F5">
        <w:rPr>
          <w:lang w:val="en-US"/>
        </w:rPr>
        <w:t xml:space="preserve">). </w:t>
      </w:r>
      <w:r w:rsidR="00E10314">
        <w:rPr>
          <w:lang w:val="en-US"/>
        </w:rPr>
        <w:t>T</w:t>
      </w:r>
      <w:r w:rsidR="00B53C37" w:rsidRPr="002622F5">
        <w:rPr>
          <w:lang w:val="en-US"/>
        </w:rPr>
        <w:t xml:space="preserve">his score </w:t>
      </w:r>
      <w:r w:rsidR="00E10314">
        <w:rPr>
          <w:lang w:val="en-US"/>
        </w:rPr>
        <w:t xml:space="preserve">notionally </w:t>
      </w:r>
      <w:r w:rsidR="00B53C37" w:rsidRPr="002622F5">
        <w:rPr>
          <w:lang w:val="en-US"/>
        </w:rPr>
        <w:t xml:space="preserve">reflects </w:t>
      </w:r>
      <w:r w:rsidR="00E10314">
        <w:rPr>
          <w:lang w:val="en-US"/>
        </w:rPr>
        <w:t xml:space="preserve">an </w:t>
      </w:r>
      <w:r w:rsidR="00B53C37" w:rsidRPr="002622F5">
        <w:rPr>
          <w:lang w:val="en-US"/>
        </w:rPr>
        <w:t xml:space="preserve">AMP effect </w:t>
      </w:r>
      <w:r w:rsidR="00E10314">
        <w:rPr>
          <w:lang w:val="en-US"/>
        </w:rPr>
        <w:t>based exclusively on non-</w:t>
      </w:r>
      <w:r w:rsidR="00B53C37" w:rsidRPr="002622F5">
        <w:rPr>
          <w:lang w:val="en-US"/>
        </w:rPr>
        <w:t>influenced trials.</w:t>
      </w:r>
    </w:p>
    <w:p w14:paraId="4CC73D12" w14:textId="40299257" w:rsidR="00B21B82" w:rsidRPr="00584596" w:rsidRDefault="00B53C37" w:rsidP="00B3311A">
      <w:pPr>
        <w:pStyle w:val="Heading3"/>
        <w:rPr>
          <w:lang w:val="en-US"/>
        </w:rPr>
      </w:pPr>
      <w:r w:rsidRPr="00584596">
        <w:rPr>
          <w:lang w:val="en-US"/>
        </w:rPr>
        <w:t>Hypothes</w:t>
      </w:r>
      <w:r w:rsidR="00584596" w:rsidRPr="00584596">
        <w:rPr>
          <w:lang w:val="en-US"/>
        </w:rPr>
        <w:t>is T</w:t>
      </w:r>
      <w:r w:rsidR="00B21B82" w:rsidRPr="00584596">
        <w:rPr>
          <w:lang w:val="en-US"/>
        </w:rPr>
        <w:t>esting</w:t>
      </w:r>
      <w:r w:rsidRPr="00584596">
        <w:rPr>
          <w:lang w:val="en-US"/>
        </w:rPr>
        <w:t xml:space="preserve"> </w:t>
      </w:r>
    </w:p>
    <w:p w14:paraId="5BDADEA5" w14:textId="1C330D1C" w:rsidR="00B53C37" w:rsidRPr="00DC119A" w:rsidRDefault="00584596" w:rsidP="008E58BD">
      <w:pPr>
        <w:pStyle w:val="Normal1"/>
        <w:ind w:firstLine="720"/>
        <w:rPr>
          <w:highlight w:val="white"/>
          <w:lang w:val="en-US"/>
        </w:rPr>
      </w:pPr>
      <w:r>
        <w:rPr>
          <w:b/>
          <w:lang w:val="en-US"/>
        </w:rPr>
        <w:lastRenderedPageBreak/>
        <w:t>Was There Evidence For An AMP Effect And Was This Effect Moderated By Influence Awareness Within Individuals And At The Group L</w:t>
      </w:r>
      <w:r w:rsidR="003B78EE" w:rsidRPr="00584596">
        <w:rPr>
          <w:b/>
          <w:lang w:val="en-US"/>
        </w:rPr>
        <w:t>evel?</w:t>
      </w:r>
      <w:r w:rsidR="00B53C37" w:rsidRPr="002622F5">
        <w:rPr>
          <w:i/>
          <w:lang w:val="en-US"/>
        </w:rPr>
        <w:t xml:space="preserve"> </w:t>
      </w:r>
      <w:r w:rsidR="00B53C37" w:rsidRPr="002622F5">
        <w:rPr>
          <w:lang w:val="en-US"/>
        </w:rPr>
        <w:t xml:space="preserve">A significant effect emerged in both the </w:t>
      </w:r>
      <w:r w:rsidR="003B78EE">
        <w:rPr>
          <w:lang w:val="en-US"/>
        </w:rPr>
        <w:t xml:space="preserve">standard </w:t>
      </w:r>
      <w:r w:rsidR="00B53C37" w:rsidRPr="002622F5">
        <w:rPr>
          <w:lang w:val="en-US"/>
        </w:rPr>
        <w:t>AMP (OR = 3.10, 95% CI [</w:t>
      </w:r>
      <w:r w:rsidR="00B53C37" w:rsidRPr="002622F5">
        <w:rPr>
          <w:highlight w:val="white"/>
          <w:lang w:val="en-US"/>
        </w:rPr>
        <w:t>2.87, 3.35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and </w:t>
      </w:r>
      <w:r w:rsidR="00A60358">
        <w:rPr>
          <w:lang w:val="en-US"/>
        </w:rPr>
        <w:t>IA-</w:t>
      </w:r>
      <w:r w:rsidR="00B53C37" w:rsidRPr="002622F5">
        <w:rPr>
          <w:lang w:val="en-US"/>
        </w:rPr>
        <w:t>AMP (OR = 4.66, 95% CI [</w:t>
      </w:r>
      <w:r w:rsidR="00B53C37" w:rsidRPr="002622F5">
        <w:rPr>
          <w:highlight w:val="white"/>
          <w:lang w:val="en-US"/>
        </w:rPr>
        <w:t>4.30, 5.05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w:t>
      </w:r>
      <w:r w:rsidR="003B78EE">
        <w:rPr>
          <w:lang w:val="en-US"/>
        </w:rPr>
        <w:t xml:space="preserve">At the </w:t>
      </w:r>
      <w:r w:rsidR="00856406">
        <w:rPr>
          <w:lang w:val="en-US"/>
        </w:rPr>
        <w:t>trial-by-trial level</w:t>
      </w:r>
      <w:r w:rsidR="003B78EE">
        <w:rPr>
          <w:lang w:val="en-US"/>
        </w:rPr>
        <w:t xml:space="preserve">, </w:t>
      </w:r>
      <w:r w:rsidR="00A60358">
        <w:rPr>
          <w:lang w:val="en-US"/>
        </w:rPr>
        <w:t>IA-</w:t>
      </w:r>
      <w:r w:rsidR="00B53C37" w:rsidRPr="00DC119A">
        <w:rPr>
          <w:highlight w:val="white"/>
          <w:lang w:val="en-US"/>
        </w:rPr>
        <w:t xml:space="preserve">AMP effects were moderated by </w:t>
      </w:r>
      <w:r w:rsidR="00A27909" w:rsidRPr="00DC119A">
        <w:rPr>
          <w:highlight w:val="white"/>
          <w:lang w:val="en-US"/>
        </w:rPr>
        <w:t xml:space="preserve">influence aware </w:t>
      </w:r>
      <w:r w:rsidR="00B53C37" w:rsidRPr="00DC119A">
        <w:rPr>
          <w:highlight w:val="white"/>
          <w:lang w:val="en-US"/>
        </w:rPr>
        <w:t xml:space="preserve">trials, </w:t>
      </w:r>
      <w:r w:rsidR="00B53C37" w:rsidRPr="002622F5">
        <w:rPr>
          <w:lang w:val="en-US"/>
        </w:rPr>
        <w:t>OR = 20.65, 95% CI [</w:t>
      </w:r>
      <w:r w:rsidR="00B53C37" w:rsidRPr="002622F5">
        <w:rPr>
          <w:highlight w:val="white"/>
          <w:lang w:val="en-US"/>
        </w:rPr>
        <w:t>17.10, 24.94</w:t>
      </w:r>
      <w:r w:rsidR="00B53C37" w:rsidRPr="002622F5">
        <w:rPr>
          <w:lang w:val="en-US"/>
        </w:rPr>
        <w:t xml:space="preserve">], </w:t>
      </w:r>
      <w:r w:rsidR="00B53C37" w:rsidRPr="002622F5">
        <w:rPr>
          <w:i/>
          <w:lang w:val="en-US"/>
        </w:rPr>
        <w:t>p</w:t>
      </w:r>
      <w:r w:rsidR="00B53C37" w:rsidRPr="002622F5">
        <w:rPr>
          <w:lang w:val="en-US"/>
        </w:rPr>
        <w:t xml:space="preserve"> &lt;.001</w:t>
      </w:r>
      <w:r w:rsidR="00B53C37" w:rsidRPr="00A12011">
        <w:rPr>
          <w:highlight w:val="white"/>
          <w:lang w:val="en-US"/>
        </w:rPr>
        <w:t>.</w:t>
      </w:r>
      <w:r w:rsidR="00B53C37" w:rsidRPr="00DC119A">
        <w:rPr>
          <w:highlight w:val="white"/>
          <w:lang w:val="en-US"/>
        </w:rPr>
        <w:t xml:space="preserve"> </w:t>
      </w:r>
      <w:r w:rsidR="003B78EE" w:rsidRPr="00DC119A">
        <w:rPr>
          <w:highlight w:val="white"/>
          <w:lang w:val="en-US"/>
        </w:rPr>
        <w:t xml:space="preserve">At the group level, </w:t>
      </w:r>
      <w:r w:rsidR="00A60358" w:rsidRPr="00DC119A">
        <w:rPr>
          <w:highlight w:val="white"/>
          <w:lang w:val="en-US"/>
        </w:rPr>
        <w:t>IA-</w:t>
      </w:r>
      <w:r w:rsidR="00B53C37" w:rsidRPr="00DC119A">
        <w:rPr>
          <w:highlight w:val="white"/>
          <w:lang w:val="en-US"/>
        </w:rPr>
        <w:t xml:space="preserve">AMP </w:t>
      </w:r>
      <w:r w:rsidR="003B78EE" w:rsidRPr="00DC119A">
        <w:rPr>
          <w:highlight w:val="white"/>
          <w:lang w:val="en-US"/>
        </w:rPr>
        <w:t xml:space="preserve">effects </w:t>
      </w:r>
      <w:r w:rsidR="00B53C37" w:rsidRPr="00DC119A">
        <w:rPr>
          <w:highlight w:val="white"/>
          <w:lang w:val="en-US"/>
        </w:rPr>
        <w:t>were predicted by the influence</w:t>
      </w:r>
      <w:r w:rsidR="00497F17" w:rsidRPr="00DC119A">
        <w:rPr>
          <w:highlight w:val="white"/>
          <w:lang w:val="en-US"/>
        </w:rPr>
        <w:t xml:space="preserve"> </w:t>
      </w:r>
      <w:r w:rsidR="00B53C37" w:rsidRPr="00DC119A">
        <w:rPr>
          <w:highlight w:val="white"/>
          <w:lang w:val="en-US"/>
        </w:rPr>
        <w:t xml:space="preserve">awareness rates of participants, </w:t>
      </w:r>
      <w:r w:rsidR="00B53C37" w:rsidRPr="002622F5">
        <w:rPr>
          <w:i/>
          <w:highlight w:val="white"/>
          <w:lang w:val="en-US"/>
        </w:rPr>
        <w:t xml:space="preserve">B </w:t>
      </w:r>
      <w:r w:rsidR="00B53C37" w:rsidRPr="002622F5">
        <w:rPr>
          <w:highlight w:val="white"/>
          <w:lang w:val="en-US"/>
        </w:rPr>
        <w:t>= 0.44, 95% CI [0.34, 0.54],</w:t>
      </w:r>
      <w:r w:rsidR="00B53C37" w:rsidRPr="00DC119A">
        <w:rPr>
          <w:highlight w:val="white"/>
          <w:lang w:val="en-US"/>
        </w:rPr>
        <w:t xml:space="preserve"> β</w:t>
      </w:r>
      <w:r w:rsidR="00B53C37" w:rsidRPr="00DC119A">
        <w:rPr>
          <w:i/>
          <w:highlight w:val="white"/>
          <w:lang w:val="en-US"/>
        </w:rPr>
        <w:t xml:space="preserve"> </w:t>
      </w:r>
      <w:r w:rsidR="00B53C37" w:rsidRPr="00DC119A">
        <w:rPr>
          <w:highlight w:val="white"/>
          <w:lang w:val="en-US"/>
        </w:rPr>
        <w:t xml:space="preserve">= 0.56, 95% CI [0.44, 0.68], </w:t>
      </w:r>
      <w:r w:rsidR="00B53C37" w:rsidRPr="00DC119A">
        <w:rPr>
          <w:i/>
          <w:highlight w:val="white"/>
          <w:lang w:val="en-US"/>
        </w:rPr>
        <w:t xml:space="preserve">p </w:t>
      </w:r>
      <w:r w:rsidR="00B53C37" w:rsidRPr="00DC119A">
        <w:rPr>
          <w:highlight w:val="white"/>
          <w:lang w:val="en-US"/>
        </w:rPr>
        <w:t>&lt; .001</w:t>
      </w:r>
      <w:r w:rsidR="00B53C37" w:rsidRPr="00A12011">
        <w:rPr>
          <w:highlight w:val="white"/>
          <w:lang w:val="en-US"/>
        </w:rPr>
        <w:t>.</w:t>
      </w:r>
    </w:p>
    <w:p w14:paraId="75C6DD68" w14:textId="0AB58355" w:rsidR="00161A48" w:rsidRDefault="00B53C37" w:rsidP="00B21B82">
      <w:pPr>
        <w:pStyle w:val="Normal1"/>
        <w:rPr>
          <w:color w:val="222222"/>
          <w:highlight w:val="white"/>
          <w:lang w:val="en-US"/>
        </w:rPr>
      </w:pPr>
      <w:r w:rsidRPr="002622F5">
        <w:rPr>
          <w:b/>
          <w:color w:val="222222"/>
          <w:highlight w:val="white"/>
          <w:lang w:val="en-US"/>
        </w:rPr>
        <w:tab/>
      </w:r>
      <w:r w:rsidRPr="00584596">
        <w:rPr>
          <w:b/>
          <w:color w:val="222222"/>
          <w:highlight w:val="white"/>
          <w:lang w:val="en-US"/>
        </w:rPr>
        <w:t xml:space="preserve">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An IA-AMP Completed A</w:t>
      </w:r>
      <w:r w:rsidRPr="00584596">
        <w:rPr>
          <w:b/>
          <w:color w:val="222222"/>
          <w:highlight w:val="white"/>
          <w:lang w:val="en-US"/>
        </w:rPr>
        <w:t xml:space="preserve">t </w:t>
      </w:r>
      <w:r w:rsidR="00B21B82" w:rsidRPr="00584596">
        <w:rPr>
          <w:b/>
          <w:color w:val="222222"/>
          <w:highlight w:val="white"/>
          <w:lang w:val="en-US"/>
        </w:rPr>
        <w:t xml:space="preserve">Time 2 </w:t>
      </w:r>
      <w:r w:rsidR="00584596">
        <w:rPr>
          <w:b/>
          <w:color w:val="222222"/>
          <w:highlight w:val="white"/>
          <w:lang w:val="en-US"/>
        </w:rPr>
        <w:t>P</w:t>
      </w:r>
      <w:r w:rsidRPr="00584596">
        <w:rPr>
          <w:b/>
          <w:color w:val="222222"/>
          <w:highlight w:val="white"/>
          <w:lang w:val="en-US"/>
        </w:rPr>
        <w:t xml:space="preserve">redict </w:t>
      </w:r>
      <w:r w:rsidR="00584596">
        <w:rPr>
          <w:b/>
          <w:color w:val="222222"/>
          <w:highlight w:val="white"/>
          <w:lang w:val="en-US"/>
        </w:rPr>
        <w:t>S</w:t>
      </w:r>
      <w:r w:rsidR="00B21B82" w:rsidRPr="00584596">
        <w:rPr>
          <w:b/>
          <w:color w:val="222222"/>
          <w:highlight w:val="white"/>
          <w:lang w:val="en-US"/>
        </w:rPr>
        <w:t xml:space="preserve">tandard </w:t>
      </w:r>
      <w:r w:rsidR="00584596">
        <w:rPr>
          <w:b/>
          <w:color w:val="222222"/>
          <w:highlight w:val="white"/>
          <w:lang w:val="en-US"/>
        </w:rPr>
        <w:t>AMP Effects A</w:t>
      </w:r>
      <w:r w:rsidRPr="00584596">
        <w:rPr>
          <w:b/>
          <w:color w:val="222222"/>
          <w:highlight w:val="white"/>
          <w:lang w:val="en-US"/>
        </w:rPr>
        <w:t>t T</w:t>
      </w:r>
      <w:r w:rsidR="00B21B82"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00B21B82">
        <w:rPr>
          <w:highlight w:val="white"/>
          <w:lang w:val="en-US"/>
        </w:rPr>
        <w:t xml:space="preserve">A </w:t>
      </w:r>
      <w:r w:rsidRPr="002622F5">
        <w:rPr>
          <w:highlight w:val="white"/>
          <w:lang w:val="en-US"/>
        </w:rPr>
        <w:t xml:space="preserve">regression analysis </w:t>
      </w:r>
      <w:r w:rsidR="00B21B82">
        <w:rPr>
          <w:highlight w:val="white"/>
          <w:lang w:val="en-US"/>
        </w:rPr>
        <w:t xml:space="preserve">was conducted </w:t>
      </w:r>
      <w:r w:rsidRPr="002622F5">
        <w:rPr>
          <w:highlight w:val="white"/>
          <w:lang w:val="en-US"/>
        </w:rPr>
        <w:t xml:space="preserve">with </w:t>
      </w:r>
      <w:r w:rsidR="00B21B82">
        <w:rPr>
          <w:highlight w:val="white"/>
          <w:lang w:val="en-US"/>
        </w:rPr>
        <w:t xml:space="preserve">standard </w:t>
      </w:r>
      <w:r w:rsidRPr="002622F5">
        <w:rPr>
          <w:highlight w:val="white"/>
          <w:lang w:val="en-US"/>
        </w:rPr>
        <w:t>AMP effect size</w:t>
      </w:r>
      <w:r w:rsidR="00B21B82">
        <w:rPr>
          <w:highlight w:val="white"/>
          <w:lang w:val="en-US"/>
        </w:rPr>
        <w:t>s</w:t>
      </w:r>
      <w:r w:rsidRPr="002622F5">
        <w:rPr>
          <w:highlight w:val="white"/>
          <w:lang w:val="en-US"/>
        </w:rPr>
        <w:t xml:space="preserve"> as a dependent variable and </w:t>
      </w:r>
      <w:r w:rsidR="00851F65">
        <w:rPr>
          <w:highlight w:val="white"/>
          <w:lang w:val="en-US"/>
        </w:rPr>
        <w:t>influence aware</w:t>
      </w:r>
      <w:r w:rsidRPr="002622F5">
        <w:rPr>
          <w:highlight w:val="white"/>
          <w:lang w:val="en-US"/>
        </w:rPr>
        <w:t xml:space="preserve">ness rate in the </w:t>
      </w:r>
      <w:r w:rsidR="00A60358">
        <w:rPr>
          <w:highlight w:val="white"/>
          <w:lang w:val="en-US"/>
        </w:rPr>
        <w:t>IA-</w:t>
      </w:r>
      <w:r w:rsidRPr="002622F5">
        <w:rPr>
          <w:highlight w:val="white"/>
          <w:lang w:val="en-US"/>
        </w:rPr>
        <w:t>AMP as a predictor variable. Results indicate</w:t>
      </w:r>
      <w:r w:rsidR="00B21B82">
        <w:rPr>
          <w:highlight w:val="white"/>
          <w:lang w:val="en-US"/>
        </w:rPr>
        <w:t>d</w:t>
      </w:r>
      <w:r w:rsidRPr="002622F5">
        <w:rPr>
          <w:highlight w:val="white"/>
          <w:lang w:val="en-US"/>
        </w:rPr>
        <w:t xml:space="preserve"> that influence</w:t>
      </w:r>
      <w:r w:rsidR="00497F17">
        <w:rPr>
          <w:highlight w:val="white"/>
          <w:lang w:val="en-US"/>
        </w:rPr>
        <w:t xml:space="preserve"> </w:t>
      </w:r>
      <w:r w:rsidRPr="002622F5">
        <w:rPr>
          <w:highlight w:val="white"/>
          <w:lang w:val="en-US"/>
        </w:rPr>
        <w:t>awareness rate</w:t>
      </w:r>
      <w:r w:rsidR="00B21B82">
        <w:rPr>
          <w:highlight w:val="white"/>
          <w:lang w:val="en-US"/>
        </w:rPr>
        <w:t>s</w:t>
      </w:r>
      <w:r w:rsidRPr="002622F5">
        <w:rPr>
          <w:highlight w:val="white"/>
          <w:lang w:val="en-US"/>
        </w:rPr>
        <w:t xml:space="preserve"> in </w:t>
      </w:r>
      <w:r w:rsidR="0099616B">
        <w:rPr>
          <w:highlight w:val="white"/>
          <w:lang w:val="en-US"/>
        </w:rPr>
        <w:t xml:space="preserve">the </w:t>
      </w:r>
      <w:r w:rsidR="00A60358">
        <w:rPr>
          <w:highlight w:val="white"/>
          <w:lang w:val="en-US"/>
        </w:rPr>
        <w:t>IA-</w:t>
      </w:r>
      <w:r w:rsidRPr="002622F5">
        <w:rPr>
          <w:highlight w:val="white"/>
          <w:lang w:val="en-US"/>
        </w:rPr>
        <w:t xml:space="preserve">AMP predicted </w:t>
      </w:r>
      <w:r w:rsidR="00B21B82">
        <w:rPr>
          <w:highlight w:val="white"/>
          <w:lang w:val="en-US"/>
        </w:rPr>
        <w:t xml:space="preserve">the magnitude of effects in </w:t>
      </w:r>
      <w:r w:rsidR="0099616B">
        <w:rPr>
          <w:highlight w:val="white"/>
          <w:lang w:val="en-US"/>
        </w:rPr>
        <w:t xml:space="preserve">the </w:t>
      </w:r>
      <w:r w:rsidR="00B21B82">
        <w:rPr>
          <w:highlight w:val="white"/>
          <w:lang w:val="en-US"/>
        </w:rPr>
        <w:t>standard AMP</w:t>
      </w:r>
      <w:r w:rsidRPr="002622F5">
        <w:rPr>
          <w:highlight w:val="white"/>
          <w:lang w:val="en-US"/>
        </w:rPr>
        <w:t xml:space="preserve">, </w:t>
      </w:r>
      <w:r w:rsidRPr="002622F5">
        <w:rPr>
          <w:i/>
          <w:highlight w:val="white"/>
          <w:lang w:val="en-US"/>
        </w:rPr>
        <w:t xml:space="preserve">B </w:t>
      </w:r>
      <w:r w:rsidRPr="002622F5">
        <w:rPr>
          <w:highlight w:val="white"/>
          <w:lang w:val="en-US"/>
        </w:rPr>
        <w:t>= 0.</w:t>
      </w:r>
      <w:r w:rsidR="00542840">
        <w:rPr>
          <w:highlight w:val="white"/>
          <w:lang w:val="en-US"/>
        </w:rPr>
        <w:t>3</w:t>
      </w:r>
      <w:r w:rsidRPr="002622F5">
        <w:rPr>
          <w:highlight w:val="white"/>
          <w:lang w:val="en-US"/>
        </w:rPr>
        <w:t>4, 95% CI [0.</w:t>
      </w:r>
      <w:r w:rsidR="00542840">
        <w:rPr>
          <w:highlight w:val="white"/>
          <w:lang w:val="en-US"/>
        </w:rPr>
        <w:t>2</w:t>
      </w:r>
      <w:r w:rsidRPr="002622F5">
        <w:rPr>
          <w:highlight w:val="white"/>
          <w:lang w:val="en-US"/>
        </w:rPr>
        <w:t>4, 0.</w:t>
      </w:r>
      <w:r w:rsidR="00542840">
        <w:rPr>
          <w:highlight w:val="white"/>
          <w:lang w:val="en-US"/>
        </w:rPr>
        <w:t>45</w:t>
      </w:r>
      <w:r w:rsidRPr="002622F5">
        <w:rPr>
          <w:highlight w:val="white"/>
          <w:lang w:val="en-US"/>
        </w:rPr>
        <w:t xml:space="preserve">], </w:t>
      </w:r>
      <w:r w:rsidRPr="00915895">
        <w:rPr>
          <w:iCs/>
          <w:color w:val="222222"/>
          <w:highlight w:val="white"/>
          <w:lang w:val="en-US"/>
        </w:rPr>
        <w:t>β</w:t>
      </w:r>
      <w:r w:rsidRPr="002622F5">
        <w:rPr>
          <w:color w:val="222222"/>
          <w:highlight w:val="white"/>
          <w:lang w:val="en-US"/>
        </w:rPr>
        <w:t xml:space="preserve"> = 0.</w:t>
      </w:r>
      <w:r w:rsidR="00542840">
        <w:rPr>
          <w:color w:val="222222"/>
          <w:highlight w:val="white"/>
          <w:lang w:val="en-US"/>
        </w:rPr>
        <w:t>44</w:t>
      </w:r>
      <w:r w:rsidRPr="002622F5">
        <w:rPr>
          <w:color w:val="222222"/>
          <w:highlight w:val="white"/>
          <w:lang w:val="en-US"/>
        </w:rPr>
        <w:t>, 95% CI [0.</w:t>
      </w:r>
      <w:r w:rsidR="00542840">
        <w:rPr>
          <w:color w:val="222222"/>
          <w:highlight w:val="white"/>
          <w:lang w:val="en-US"/>
        </w:rPr>
        <w:t>30</w:t>
      </w:r>
      <w:r w:rsidRPr="002622F5">
        <w:rPr>
          <w:color w:val="222222"/>
          <w:highlight w:val="white"/>
          <w:lang w:val="en-US"/>
        </w:rPr>
        <w:t>, 0.</w:t>
      </w:r>
      <w:r w:rsidR="00542840">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B21B82">
        <w:rPr>
          <w:color w:val="222222"/>
          <w:highlight w:val="white"/>
          <w:lang w:val="en-US"/>
        </w:rPr>
        <w:t xml:space="preserve"> </w:t>
      </w:r>
    </w:p>
    <w:p w14:paraId="391ABE99" w14:textId="320F9DAC" w:rsidR="00B53C37" w:rsidRPr="002622F5" w:rsidRDefault="00B53C37" w:rsidP="00B53C37">
      <w:pPr>
        <w:pStyle w:val="Normal1"/>
        <w:rPr>
          <w:lang w:val="en-US"/>
        </w:rPr>
      </w:pPr>
      <w:r w:rsidRPr="002622F5">
        <w:rPr>
          <w:highlight w:val="white"/>
          <w:lang w:val="en-US"/>
        </w:rPr>
        <w:tab/>
      </w:r>
      <w:r w:rsidR="00584596">
        <w:rPr>
          <w:b/>
          <w:highlight w:val="white"/>
          <w:lang w:val="en-US"/>
        </w:rPr>
        <w:t>Is There A Difference In The Magnitude Of Standard AMP Effects And Those Based Exclusively On Non-Influenced T</w:t>
      </w:r>
      <w:r w:rsidR="00B21B82" w:rsidRPr="00584596">
        <w:rPr>
          <w:b/>
          <w:highlight w:val="white"/>
          <w:lang w:val="en-US"/>
        </w:rPr>
        <w:t>rials</w:t>
      </w:r>
      <w:r w:rsidRPr="00584596">
        <w:rPr>
          <w:b/>
          <w:highlight w:val="white"/>
          <w:lang w:val="en-US"/>
        </w:rPr>
        <w:t>?</w:t>
      </w:r>
      <w:r w:rsidRPr="002622F5">
        <w:rPr>
          <w:i/>
          <w:highlight w:val="white"/>
          <w:lang w:val="en-US"/>
        </w:rPr>
        <w:t xml:space="preserve"> </w:t>
      </w:r>
      <w:r w:rsidR="00061291">
        <w:rPr>
          <w:highlight w:val="white"/>
          <w:lang w:val="en-US"/>
        </w:rPr>
        <w:t xml:space="preserve">Results </w:t>
      </w:r>
      <w:r w:rsidR="003F0AB6">
        <w:rPr>
          <w:highlight w:val="white"/>
          <w:lang w:val="en-US"/>
        </w:rPr>
        <w:t xml:space="preserve">from a partially overlapping </w:t>
      </w:r>
      <w:r w:rsidR="003F0AB6" w:rsidRPr="00DC119A">
        <w:rPr>
          <w:i/>
          <w:highlight w:val="white"/>
          <w:lang w:val="en-US"/>
        </w:rPr>
        <w:t>t</w:t>
      </w:r>
      <w:r w:rsidR="003F0AB6">
        <w:rPr>
          <w:highlight w:val="white"/>
          <w:lang w:val="en-US"/>
        </w:rPr>
        <w:t xml:space="preserve">-test (see Experiment 1) </w:t>
      </w:r>
      <w:r w:rsidR="00061291">
        <w:rPr>
          <w:highlight w:val="white"/>
          <w:lang w:val="en-US"/>
        </w:rPr>
        <w:t xml:space="preserve">indicated that AMP </w:t>
      </w:r>
      <w:r w:rsidRPr="002622F5">
        <w:rPr>
          <w:highlight w:val="white"/>
          <w:lang w:val="en-US"/>
        </w:rPr>
        <w:t xml:space="preserve">effects </w:t>
      </w:r>
      <w:r w:rsidR="00061291">
        <w:rPr>
          <w:highlight w:val="white"/>
          <w:lang w:val="en-US"/>
        </w:rPr>
        <w:t xml:space="preserve">based exclusively on </w:t>
      </w:r>
      <w:r w:rsidRPr="002622F5">
        <w:rPr>
          <w:highlight w:val="white"/>
          <w:lang w:val="en-US"/>
        </w:rPr>
        <w:t>non-influence</w:t>
      </w:r>
      <w:r w:rsidR="00061291">
        <w:rPr>
          <w:highlight w:val="white"/>
          <w:lang w:val="en-US"/>
        </w:rPr>
        <w:t xml:space="preserve">d </w:t>
      </w:r>
      <w:r w:rsidRPr="002622F5">
        <w:rPr>
          <w:highlight w:val="white"/>
          <w:lang w:val="en-US"/>
        </w:rPr>
        <w:t xml:space="preserve">trials were significantly smaller than effects in the </w:t>
      </w:r>
      <w:r w:rsidR="00061291">
        <w:rPr>
          <w:highlight w:val="white"/>
          <w:lang w:val="en-US"/>
        </w:rPr>
        <w:t xml:space="preserve">standard </w:t>
      </w:r>
      <w:r w:rsidRPr="002622F5">
        <w:rPr>
          <w:highlight w:val="white"/>
          <w:lang w:val="en-US"/>
        </w:rPr>
        <w:t xml:space="preserve">AMP, </w:t>
      </w:r>
      <w:r w:rsidRPr="002622F5">
        <w:rPr>
          <w:i/>
          <w:highlight w:val="white"/>
          <w:lang w:val="en-US"/>
        </w:rPr>
        <w:t>t</w:t>
      </w:r>
      <w:r w:rsidRPr="002622F5">
        <w:rPr>
          <w:highlight w:val="white"/>
          <w:lang w:val="en-US"/>
        </w:rPr>
        <w:t>(16</w:t>
      </w:r>
      <w:r w:rsidR="003F0AB6">
        <w:rPr>
          <w:highlight w:val="white"/>
          <w:lang w:val="en-US"/>
        </w:rPr>
        <w:t>3</w:t>
      </w:r>
      <w:r w:rsidRPr="002622F5">
        <w:rPr>
          <w:highlight w:val="white"/>
          <w:lang w:val="en-US"/>
        </w:rPr>
        <w:t>.</w:t>
      </w:r>
      <w:r w:rsidR="003F0AB6">
        <w:rPr>
          <w:highlight w:val="white"/>
          <w:lang w:val="en-US"/>
        </w:rPr>
        <w:t>85</w:t>
      </w:r>
      <w:r w:rsidRPr="002622F5">
        <w:rPr>
          <w:highlight w:val="white"/>
          <w:lang w:val="en-US"/>
        </w:rPr>
        <w:t xml:space="preserve">) = </w:t>
      </w:r>
      <w:r w:rsidR="003F0AB6">
        <w:rPr>
          <w:highlight w:val="white"/>
          <w:lang w:val="en-US"/>
        </w:rPr>
        <w:t>5.09</w:t>
      </w:r>
      <w:r w:rsidRPr="002622F5">
        <w:rPr>
          <w:highlight w:val="white"/>
          <w:lang w:val="en-US"/>
        </w:rPr>
        <w:t xml:space="preserve">, </w:t>
      </w:r>
      <w:r w:rsidRPr="002622F5">
        <w:rPr>
          <w:i/>
          <w:highlight w:val="white"/>
          <w:lang w:val="en-US"/>
        </w:rPr>
        <w:t>p</w:t>
      </w:r>
      <w:r w:rsidRPr="002622F5">
        <w:rPr>
          <w:highlight w:val="white"/>
          <w:lang w:val="en-US"/>
        </w:rPr>
        <w:t xml:space="preserve"> </w:t>
      </w:r>
      <w:r w:rsidR="003F0AB6">
        <w:rPr>
          <w:highlight w:val="white"/>
          <w:lang w:val="en-US"/>
        </w:rPr>
        <w:t>&lt;</w:t>
      </w:r>
      <w:r w:rsidRPr="002622F5">
        <w:rPr>
          <w:highlight w:val="white"/>
          <w:lang w:val="en-US"/>
        </w:rPr>
        <w:t xml:space="preserve"> .0</w:t>
      </w:r>
      <w:r w:rsidR="003F0AB6">
        <w:rPr>
          <w:highlight w:val="white"/>
          <w:lang w:val="en-US"/>
        </w:rPr>
        <w:t>01</w:t>
      </w:r>
      <w:r w:rsidR="00A261B8">
        <w:rPr>
          <w:highlight w:val="white"/>
          <w:lang w:val="en-US"/>
        </w:rPr>
        <w:t xml:space="preserve">, </w:t>
      </w:r>
      <w:r w:rsidR="00A261B8" w:rsidRPr="002C347E">
        <w:rPr>
          <w:i/>
          <w:iCs/>
          <w:highlight w:val="white"/>
          <w:lang w:val="en-US"/>
        </w:rPr>
        <w:t>M</w:t>
      </w:r>
      <w:r w:rsidR="00A261B8" w:rsidRPr="002C347E">
        <w:rPr>
          <w:highlight w:val="white"/>
          <w:vertAlign w:val="subscript"/>
          <w:lang w:val="en-US"/>
        </w:rPr>
        <w:t>diff</w:t>
      </w:r>
      <w:r w:rsidR="00A261B8">
        <w:rPr>
          <w:highlight w:val="white"/>
          <w:lang w:val="en-US"/>
        </w:rPr>
        <w:t xml:space="preserve"> = 0.14. A between-subjects Cohen’s </w:t>
      </w:r>
      <w:r w:rsidR="00A261B8" w:rsidRPr="002C347E">
        <w:rPr>
          <w:i/>
          <w:iCs/>
          <w:highlight w:val="white"/>
          <w:lang w:val="en-US"/>
        </w:rPr>
        <w:t>d</w:t>
      </w:r>
      <w:r w:rsidR="00A261B8">
        <w:rPr>
          <w:highlight w:val="white"/>
          <w:lang w:val="en-US"/>
        </w:rPr>
        <w:t xml:space="preserve"> was also calculated, although this should be interpreted with </w:t>
      </w:r>
      <w:r w:rsidR="008841E6">
        <w:rPr>
          <w:highlight w:val="white"/>
          <w:lang w:val="en-US"/>
        </w:rPr>
        <w:t>caution</w:t>
      </w:r>
      <w:r w:rsidR="00A261B8">
        <w:rPr>
          <w:highlight w:val="white"/>
          <w:lang w:val="en-US"/>
        </w:rPr>
        <w:t xml:space="preserve"> as it does not acknowledge the partial dependence among the data, </w:t>
      </w:r>
      <w:r w:rsidR="00A261B8" w:rsidRPr="002C347E">
        <w:rPr>
          <w:i/>
          <w:iCs/>
          <w:highlight w:val="white"/>
          <w:lang w:val="en-US"/>
        </w:rPr>
        <w:t>d</w:t>
      </w:r>
      <w:r w:rsidR="00A261B8">
        <w:rPr>
          <w:highlight w:val="white"/>
          <w:lang w:val="en-US"/>
        </w:rPr>
        <w:t xml:space="preserve"> = 0.41, 95% CI [0.19, 0.63].</w:t>
      </w:r>
    </w:p>
    <w:p w14:paraId="520EC0AF" w14:textId="77777777" w:rsidR="00B53C37" w:rsidRPr="002622F5" w:rsidRDefault="00B53C37" w:rsidP="00124669">
      <w:pPr>
        <w:pStyle w:val="Heading2"/>
      </w:pPr>
      <w:r w:rsidRPr="002622F5">
        <w:t>Discussion</w:t>
      </w:r>
    </w:p>
    <w:p w14:paraId="4D8C6B35" w14:textId="796920B6" w:rsidR="00BB0EF5" w:rsidRDefault="00BB0EF5" w:rsidP="008E58BD">
      <w:pPr>
        <w:pStyle w:val="Normal1"/>
        <w:ind w:firstLine="720"/>
        <w:rPr>
          <w:lang w:val="en-US"/>
        </w:rPr>
      </w:pPr>
      <w:r>
        <w:rPr>
          <w:lang w:val="en-US"/>
        </w:rPr>
        <w:t>Our findings replicated</w:t>
      </w:r>
      <w:r w:rsidR="00237445">
        <w:rPr>
          <w:lang w:val="en-US"/>
        </w:rPr>
        <w:t>:</w:t>
      </w:r>
      <w:r>
        <w:rPr>
          <w:lang w:val="en-US"/>
        </w:rPr>
        <w:t xml:space="preserve"> AMP effects emerged and were </w:t>
      </w:r>
      <w:r w:rsidRPr="00B773F4">
        <w:rPr>
          <w:lang w:val="en-US"/>
        </w:rPr>
        <w:t>moderated</w:t>
      </w:r>
      <w:r>
        <w:rPr>
          <w:lang w:val="en-US"/>
        </w:rPr>
        <w:t xml:space="preserve"> </w:t>
      </w:r>
      <w:r w:rsidRPr="008E58BD">
        <w:rPr>
          <w:lang w:val="en-US"/>
        </w:rPr>
        <w:t xml:space="preserve">at the </w:t>
      </w:r>
      <w:r w:rsidR="00856406">
        <w:rPr>
          <w:lang w:val="en-US"/>
        </w:rPr>
        <w:t>trial-by-trial level</w:t>
      </w:r>
      <w:r>
        <w:rPr>
          <w:lang w:val="en-US"/>
        </w:rPr>
        <w:t xml:space="preserve"> by performance on a subset of </w:t>
      </w:r>
      <w:r w:rsidR="0099616B">
        <w:rPr>
          <w:lang w:val="en-US"/>
        </w:rPr>
        <w:t xml:space="preserve">(influenced) </w:t>
      </w:r>
      <w:r>
        <w:rPr>
          <w:lang w:val="en-US"/>
        </w:rPr>
        <w:t>trials</w:t>
      </w:r>
      <w:r w:rsidR="0099616B">
        <w:rPr>
          <w:lang w:val="en-US"/>
        </w:rPr>
        <w:t>, and a</w:t>
      </w:r>
      <w:r w:rsidRPr="008E58BD">
        <w:rPr>
          <w:lang w:val="en-US"/>
        </w:rPr>
        <w:t>t the group level</w:t>
      </w:r>
      <w:r w:rsidR="0099616B">
        <w:rPr>
          <w:lang w:val="en-US"/>
        </w:rPr>
        <w:t xml:space="preserve"> </w:t>
      </w:r>
      <w:r>
        <w:rPr>
          <w:lang w:val="en-US"/>
        </w:rPr>
        <w:t xml:space="preserve">by </w:t>
      </w:r>
      <w:r w:rsidR="0099616B">
        <w:rPr>
          <w:lang w:val="en-US"/>
        </w:rPr>
        <w:t xml:space="preserve">highly influence aware </w:t>
      </w:r>
      <w:r>
        <w:rPr>
          <w:lang w:val="en-US"/>
        </w:rPr>
        <w:t>p</w:t>
      </w:r>
      <w:r w:rsidRPr="002622F5">
        <w:rPr>
          <w:lang w:val="en-US"/>
        </w:rPr>
        <w:t>articipants</w:t>
      </w:r>
      <w:r>
        <w:rPr>
          <w:lang w:val="en-US"/>
        </w:rPr>
        <w:t xml:space="preserve">. We also extended these findings by showing that influence awareness during </w:t>
      </w:r>
      <w:r>
        <w:rPr>
          <w:lang w:val="en-US"/>
        </w:rPr>
        <w:lastRenderedPageBreak/>
        <w:t xml:space="preserve">an </w:t>
      </w:r>
      <w:r w:rsidR="00A60358">
        <w:rPr>
          <w:lang w:val="en-US"/>
        </w:rPr>
        <w:t>IA-</w:t>
      </w:r>
      <w:r>
        <w:rPr>
          <w:lang w:val="en-US"/>
        </w:rPr>
        <w:t xml:space="preserve">AMP at Time 2 predicted the size of standard AMP effects completed at Time 1. </w:t>
      </w:r>
      <w:r w:rsidR="00AB18BA">
        <w:rPr>
          <w:lang w:val="en-US"/>
        </w:rPr>
        <w:t xml:space="preserve">This suggests that asking about influence awareness of a trial-by-trial basis does not artificially raise awareness of the prime and its influence on </w:t>
      </w:r>
      <w:r w:rsidR="001D597F">
        <w:rPr>
          <w:lang w:val="en-US"/>
        </w:rPr>
        <w:t>evaluations</w:t>
      </w:r>
      <w:r w:rsidR="00AB18BA">
        <w:rPr>
          <w:lang w:val="en-US"/>
        </w:rPr>
        <w:t xml:space="preserve">. If it did then we would have expected no relationship between influence awareness rates and standard AMP effects to emerge, especially given that the </w:t>
      </w:r>
      <w:r w:rsidR="00A60358">
        <w:rPr>
          <w:lang w:val="en-US"/>
        </w:rPr>
        <w:t>IA-</w:t>
      </w:r>
      <w:r w:rsidR="00C10D1A">
        <w:rPr>
          <w:lang w:val="en-US"/>
        </w:rPr>
        <w:t xml:space="preserve">AMP </w:t>
      </w:r>
      <w:r w:rsidR="00AB18BA">
        <w:rPr>
          <w:lang w:val="en-US"/>
        </w:rPr>
        <w:t xml:space="preserve">was completed </w:t>
      </w:r>
      <w:r w:rsidR="00AB18BA" w:rsidRPr="008E58BD">
        <w:rPr>
          <w:i/>
          <w:lang w:val="en-US"/>
        </w:rPr>
        <w:t>after</w:t>
      </w:r>
      <w:r w:rsidR="00AB18BA">
        <w:rPr>
          <w:lang w:val="en-US"/>
        </w:rPr>
        <w:t xml:space="preserve"> the </w:t>
      </w:r>
      <w:r w:rsidR="00C10D1A">
        <w:rPr>
          <w:lang w:val="en-US"/>
        </w:rPr>
        <w:t>standard AMP</w:t>
      </w:r>
      <w:r w:rsidR="00AB18BA">
        <w:rPr>
          <w:lang w:val="en-US"/>
        </w:rPr>
        <w:t>. Yet influence awareness rates were strongly predictive of standard AMP effects, suggesting that people may in fact be aware of the prime, and use that stimulus when forming an evaluation of the target.</w:t>
      </w:r>
    </w:p>
    <w:p w14:paraId="05807788" w14:textId="1F00BDB3" w:rsidR="0099616B" w:rsidRDefault="00C10D1A" w:rsidP="008E58BD">
      <w:pPr>
        <w:pStyle w:val="Normal1"/>
        <w:rPr>
          <w:lang w:val="en-US"/>
        </w:rPr>
      </w:pPr>
      <w:r>
        <w:rPr>
          <w:lang w:val="en-US"/>
        </w:rPr>
        <w:tab/>
        <w:t xml:space="preserve">Finally, </w:t>
      </w:r>
      <w:r w:rsidR="00151E84">
        <w:rPr>
          <w:lang w:val="en-US"/>
        </w:rPr>
        <w:t xml:space="preserve">and in line with Experiment 1, </w:t>
      </w:r>
      <w:r>
        <w:rPr>
          <w:lang w:val="en-US"/>
        </w:rPr>
        <w:t xml:space="preserve">we obtained further evidence that conflicts with </w:t>
      </w:r>
      <w:r w:rsidR="001A2FF0">
        <w:rPr>
          <w:lang w:val="en-US"/>
        </w:rPr>
        <w:t xml:space="preserve">the idea </w:t>
      </w:r>
      <w:r>
        <w:rPr>
          <w:lang w:val="en-US"/>
        </w:rPr>
        <w:t xml:space="preserve">that standard and non-influenced AMP effects do not differ from one another. Results indicated that </w:t>
      </w:r>
      <w:r w:rsidR="00B53C37" w:rsidRPr="002622F5">
        <w:rPr>
          <w:highlight w:val="white"/>
          <w:lang w:val="en-US"/>
        </w:rPr>
        <w:t>AMP effects exclusively generated from non-influence</w:t>
      </w:r>
      <w:r>
        <w:rPr>
          <w:highlight w:val="white"/>
          <w:lang w:val="en-US"/>
        </w:rPr>
        <w:t xml:space="preserve">d </w:t>
      </w:r>
      <w:r w:rsidR="00B53C37" w:rsidRPr="002622F5">
        <w:rPr>
          <w:highlight w:val="white"/>
          <w:lang w:val="en-US"/>
        </w:rPr>
        <w:t xml:space="preserve">trials were significantly </w:t>
      </w:r>
      <w:r>
        <w:rPr>
          <w:highlight w:val="white"/>
          <w:lang w:val="en-US"/>
        </w:rPr>
        <w:t xml:space="preserve">smaller than </w:t>
      </w:r>
      <w:r w:rsidR="0099616B">
        <w:rPr>
          <w:highlight w:val="white"/>
          <w:lang w:val="en-US"/>
        </w:rPr>
        <w:t xml:space="preserve">standard </w:t>
      </w:r>
      <w:r w:rsidR="00B53C37" w:rsidRPr="002622F5">
        <w:rPr>
          <w:highlight w:val="white"/>
          <w:lang w:val="en-US"/>
        </w:rPr>
        <w:t xml:space="preserve">AMP effects. </w:t>
      </w:r>
      <w:r w:rsidR="0099616B">
        <w:rPr>
          <w:highlight w:val="white"/>
          <w:lang w:val="en-US"/>
        </w:rPr>
        <w:t xml:space="preserve">These </w:t>
      </w:r>
      <w:r>
        <w:rPr>
          <w:highlight w:val="white"/>
          <w:lang w:val="en-US"/>
        </w:rPr>
        <w:t xml:space="preserve">findings </w:t>
      </w:r>
      <w:r w:rsidR="0099616B">
        <w:rPr>
          <w:highlight w:val="white"/>
          <w:lang w:val="en-US"/>
        </w:rPr>
        <w:t xml:space="preserve">are </w:t>
      </w:r>
      <w:r>
        <w:rPr>
          <w:highlight w:val="white"/>
          <w:lang w:val="en-US"/>
        </w:rPr>
        <w:t xml:space="preserve">consistent with what we observed in our direct replication attempt in Experiment </w:t>
      </w:r>
      <w:r w:rsidR="00A75076">
        <w:rPr>
          <w:highlight w:val="white"/>
          <w:lang w:val="en-US"/>
        </w:rPr>
        <w:t>1 and</w:t>
      </w:r>
      <w:r w:rsidR="0099616B">
        <w:rPr>
          <w:highlight w:val="white"/>
          <w:lang w:val="en-US"/>
        </w:rPr>
        <w:t xml:space="preserve"> converge</w:t>
      </w:r>
      <w:r>
        <w:rPr>
          <w:highlight w:val="white"/>
          <w:lang w:val="en-US"/>
        </w:rPr>
        <w:t xml:space="preserve"> on the same conclusion: </w:t>
      </w:r>
      <w:r w:rsidR="00B53C37" w:rsidRPr="002622F5">
        <w:rPr>
          <w:highlight w:val="white"/>
          <w:lang w:val="en-US"/>
        </w:rPr>
        <w:t>AMP effects are stro</w:t>
      </w:r>
      <w:r w:rsidR="00B53C37" w:rsidRPr="002622F5">
        <w:rPr>
          <w:lang w:val="en-US"/>
        </w:rPr>
        <w:t>nger when participants are aware of the prime</w:t>
      </w:r>
      <w:r>
        <w:rPr>
          <w:lang w:val="en-US"/>
        </w:rPr>
        <w:t xml:space="preserve"> and its influence on </w:t>
      </w:r>
      <w:r w:rsidR="001D597F">
        <w:rPr>
          <w:lang w:val="en-US"/>
        </w:rPr>
        <w:t>evaluations</w:t>
      </w:r>
      <w:r w:rsidR="00B53C37" w:rsidRPr="002622F5">
        <w:rPr>
          <w:lang w:val="en-US"/>
        </w:rPr>
        <w:t xml:space="preserve">. </w:t>
      </w:r>
    </w:p>
    <w:p w14:paraId="45F3E921" w14:textId="0BA8FA09" w:rsidR="0099616B" w:rsidRPr="002622F5" w:rsidRDefault="00B53C37" w:rsidP="0099616B">
      <w:pPr>
        <w:pStyle w:val="Heading1"/>
        <w:rPr>
          <w:lang w:val="en-US"/>
        </w:rPr>
      </w:pPr>
      <w:r w:rsidRPr="00D01429">
        <w:rPr>
          <w:lang w:val="en-US"/>
        </w:rPr>
        <w:t xml:space="preserve">Experiment </w:t>
      </w:r>
      <w:r w:rsidR="00C9299E" w:rsidRPr="0099616B">
        <w:rPr>
          <w:lang w:val="en-US"/>
        </w:rPr>
        <w:t>4</w:t>
      </w:r>
      <w:r w:rsidRPr="0099616B">
        <w:rPr>
          <w:lang w:val="en-US"/>
        </w:rPr>
        <w:t xml:space="preserve">: </w:t>
      </w:r>
      <w:r w:rsidR="0099616B" w:rsidRPr="002622F5">
        <w:rPr>
          <w:lang w:val="en-US"/>
        </w:rPr>
        <w:t xml:space="preserve">Awareness </w:t>
      </w:r>
      <w:r w:rsidR="0099616B">
        <w:rPr>
          <w:lang w:val="en-US"/>
        </w:rPr>
        <w:t xml:space="preserve">Assessed During </w:t>
      </w:r>
      <w:r w:rsidR="0099616B" w:rsidRPr="002622F5">
        <w:rPr>
          <w:lang w:val="en-US"/>
        </w:rPr>
        <w:t xml:space="preserve">an IA-AMP Predicts </w:t>
      </w:r>
      <w:r w:rsidR="0090751A">
        <w:rPr>
          <w:lang w:val="en-US"/>
        </w:rPr>
        <w:t>t</w:t>
      </w:r>
      <w:r w:rsidR="0099616B">
        <w:rPr>
          <w:lang w:val="en-US"/>
        </w:rPr>
        <w:t xml:space="preserve">he Magnitude of </w:t>
      </w:r>
      <w:r w:rsidR="0099616B" w:rsidRPr="002622F5">
        <w:rPr>
          <w:lang w:val="en-US"/>
        </w:rPr>
        <w:t xml:space="preserve">Effects on a Previously-Completed </w:t>
      </w:r>
      <w:r w:rsidR="0099616B">
        <w:rPr>
          <w:lang w:val="en-US"/>
        </w:rPr>
        <w:t xml:space="preserve">Standard </w:t>
      </w:r>
      <w:r w:rsidR="0099616B" w:rsidRPr="002622F5">
        <w:rPr>
          <w:lang w:val="en-US"/>
        </w:rPr>
        <w:t>AMP</w:t>
      </w:r>
      <w:r w:rsidR="0099616B">
        <w:rPr>
          <w:lang w:val="en-US"/>
        </w:rPr>
        <w:t xml:space="preserve"> (</w:t>
      </w:r>
      <w:r w:rsidR="001A2FF0">
        <w:rPr>
          <w:lang w:val="en-US"/>
        </w:rPr>
        <w:t xml:space="preserve">in a </w:t>
      </w:r>
      <w:r w:rsidR="0099616B">
        <w:rPr>
          <w:lang w:val="en-US"/>
        </w:rPr>
        <w:t>Different Attitude Domain)</w:t>
      </w:r>
    </w:p>
    <w:p w14:paraId="1F807BA8" w14:textId="6D2665ED" w:rsidR="00E7508D" w:rsidRPr="0044571F" w:rsidRDefault="00C10D1A" w:rsidP="00D01429">
      <w:pPr>
        <w:pStyle w:val="Normal1"/>
        <w:ind w:firstLine="720"/>
        <w:rPr>
          <w:highlight w:val="white"/>
          <w:lang w:val="en-US"/>
        </w:rPr>
      </w:pPr>
      <w:r w:rsidRPr="00D01429">
        <w:rPr>
          <w:lang w:val="en-US"/>
        </w:rPr>
        <w:t xml:space="preserve">Experiment 4 </w:t>
      </w:r>
      <w:r w:rsidR="00E7508D" w:rsidRPr="0099616B">
        <w:rPr>
          <w:lang w:val="en-US"/>
        </w:rPr>
        <w:t xml:space="preserve">represents an even </w:t>
      </w:r>
      <w:r w:rsidRPr="0099616B">
        <w:rPr>
          <w:lang w:val="en-US"/>
        </w:rPr>
        <w:t>stronger test</w:t>
      </w:r>
      <w:r w:rsidR="00E7508D" w:rsidRPr="0099616B">
        <w:rPr>
          <w:lang w:val="en-US"/>
        </w:rPr>
        <w:t xml:space="preserve"> of our claims</w:t>
      </w:r>
      <w:r w:rsidRPr="0099616B">
        <w:rPr>
          <w:lang w:val="en-US"/>
        </w:rPr>
        <w:t>. Imagine</w:t>
      </w:r>
      <w:r w:rsidR="00AE77F9">
        <w:rPr>
          <w:lang w:val="en-US"/>
        </w:rPr>
        <w:t xml:space="preserve"> if participants first complete</w:t>
      </w:r>
      <w:r w:rsidRPr="0099616B">
        <w:rPr>
          <w:lang w:val="en-US"/>
        </w:rPr>
        <w:t xml:space="preserve"> a standard AMP in one domain (</w:t>
      </w:r>
      <w:r w:rsidR="00E7508D" w:rsidRPr="0099616B">
        <w:rPr>
          <w:lang w:val="en-US"/>
        </w:rPr>
        <w:t>political attitudes</w:t>
      </w:r>
      <w:r w:rsidR="00AE77F9">
        <w:rPr>
          <w:lang w:val="en-US"/>
        </w:rPr>
        <w:t>) and then complete</w:t>
      </w:r>
      <w:r w:rsidRPr="0099616B">
        <w:rPr>
          <w:lang w:val="en-US"/>
        </w:rPr>
        <w:t xml:space="preserve"> an </w:t>
      </w:r>
      <w:r w:rsidR="00A60358">
        <w:rPr>
          <w:lang w:val="en-US"/>
        </w:rPr>
        <w:t>IA-</w:t>
      </w:r>
      <w:r w:rsidRPr="0099616B">
        <w:rPr>
          <w:lang w:val="en-US"/>
        </w:rPr>
        <w:t xml:space="preserve">AMP in </w:t>
      </w:r>
      <w:r w:rsidR="00E7508D" w:rsidRPr="0099616B">
        <w:rPr>
          <w:lang w:val="en-US"/>
        </w:rPr>
        <w:t xml:space="preserve">a completely different domain (attitudes towards generic valenced stimuli). Now imagine if the same pattern of findings once again emerges. This would mean that a given participant’s influence awareness rates at Time 2 in one domain would be predicting the magnitude of their AMP effects at Time 1 in an entirely different domain. If so, then this would </w:t>
      </w:r>
      <w:r w:rsidR="00606AAA" w:rsidRPr="0044571F">
        <w:rPr>
          <w:lang w:val="en-US"/>
        </w:rPr>
        <w:t xml:space="preserve">provide </w:t>
      </w:r>
      <w:r w:rsidR="00AE77F9">
        <w:rPr>
          <w:lang w:val="en-US"/>
        </w:rPr>
        <w:t xml:space="preserve">even </w:t>
      </w:r>
      <w:r w:rsidR="00606AAA" w:rsidRPr="0044571F">
        <w:rPr>
          <w:lang w:val="en-US"/>
        </w:rPr>
        <w:t>strong</w:t>
      </w:r>
      <w:r w:rsidR="00AE77F9">
        <w:rPr>
          <w:lang w:val="en-US"/>
        </w:rPr>
        <w:t>er</w:t>
      </w:r>
      <w:r w:rsidR="00606AAA" w:rsidRPr="0044571F">
        <w:rPr>
          <w:lang w:val="en-US"/>
        </w:rPr>
        <w:t xml:space="preserve"> evidence </w:t>
      </w:r>
      <w:r w:rsidR="00E7508D" w:rsidRPr="00D01429">
        <w:rPr>
          <w:lang w:val="en-US"/>
        </w:rPr>
        <w:t xml:space="preserve">that </w:t>
      </w:r>
      <w:r w:rsidR="00B53C37" w:rsidRPr="0099616B">
        <w:rPr>
          <w:highlight w:val="white"/>
          <w:lang w:val="en-US"/>
        </w:rPr>
        <w:t>influence</w:t>
      </w:r>
      <w:r w:rsidR="00497F17">
        <w:rPr>
          <w:highlight w:val="white"/>
          <w:lang w:val="en-US"/>
        </w:rPr>
        <w:t xml:space="preserve"> </w:t>
      </w:r>
      <w:r w:rsidR="00B53C37" w:rsidRPr="0099616B">
        <w:rPr>
          <w:highlight w:val="white"/>
          <w:lang w:val="en-US"/>
        </w:rPr>
        <w:t xml:space="preserve">awareness </w:t>
      </w:r>
      <w:r w:rsidR="00E7508D" w:rsidRPr="0044571F">
        <w:rPr>
          <w:highlight w:val="white"/>
          <w:lang w:val="en-US"/>
        </w:rPr>
        <w:t xml:space="preserve">is </w:t>
      </w:r>
      <w:r w:rsidR="00B53C37" w:rsidRPr="0099616B">
        <w:rPr>
          <w:highlight w:val="white"/>
          <w:lang w:val="en-US"/>
        </w:rPr>
        <w:t xml:space="preserve">stable </w:t>
      </w:r>
      <w:r w:rsidR="00E7508D" w:rsidRPr="0044571F">
        <w:rPr>
          <w:highlight w:val="white"/>
          <w:lang w:val="en-US"/>
        </w:rPr>
        <w:t xml:space="preserve">within individuals and </w:t>
      </w:r>
      <w:r w:rsidR="006F0A70">
        <w:rPr>
          <w:highlight w:val="white"/>
          <w:lang w:val="en-US"/>
        </w:rPr>
        <w:t>moderates</w:t>
      </w:r>
      <w:r w:rsidR="006F0A70" w:rsidRPr="0044571F">
        <w:rPr>
          <w:highlight w:val="white"/>
          <w:lang w:val="en-US"/>
        </w:rPr>
        <w:t xml:space="preserve"> </w:t>
      </w:r>
      <w:r w:rsidR="00606AAA" w:rsidRPr="0044571F">
        <w:rPr>
          <w:highlight w:val="white"/>
          <w:lang w:val="en-US"/>
        </w:rPr>
        <w:t xml:space="preserve">their task performance </w:t>
      </w:r>
      <w:r w:rsidR="00E7508D" w:rsidRPr="0044571F">
        <w:rPr>
          <w:highlight w:val="white"/>
          <w:lang w:val="en-US"/>
        </w:rPr>
        <w:t xml:space="preserve">across </w:t>
      </w:r>
      <w:r w:rsidR="00AE77F9">
        <w:rPr>
          <w:highlight w:val="white"/>
          <w:lang w:val="en-US"/>
        </w:rPr>
        <w:t xml:space="preserve">AMPs in different attitude </w:t>
      </w:r>
      <w:r w:rsidR="00B53C37" w:rsidRPr="0099616B">
        <w:rPr>
          <w:highlight w:val="white"/>
          <w:lang w:val="en-US"/>
        </w:rPr>
        <w:t>domain</w:t>
      </w:r>
      <w:r w:rsidR="00E7508D" w:rsidRPr="0044571F">
        <w:rPr>
          <w:highlight w:val="white"/>
          <w:lang w:val="en-US"/>
        </w:rPr>
        <w:t>s.</w:t>
      </w:r>
      <w:r w:rsidR="00B53C37" w:rsidRPr="00D01429">
        <w:rPr>
          <w:highlight w:val="white"/>
          <w:lang w:val="en-US"/>
        </w:rPr>
        <w:t xml:space="preserve"> </w:t>
      </w:r>
    </w:p>
    <w:p w14:paraId="2FC17324" w14:textId="486C573D" w:rsidR="00B53C37" w:rsidRPr="00C10D1A" w:rsidRDefault="00A12011" w:rsidP="00DC119A">
      <w:pPr>
        <w:pStyle w:val="Normal1"/>
        <w:ind w:firstLine="720"/>
        <w:rPr>
          <w:highlight w:val="white"/>
          <w:lang w:val="en-US"/>
        </w:rPr>
      </w:pPr>
      <w:r>
        <w:rPr>
          <w:highlight w:val="white"/>
          <w:lang w:val="en-US"/>
        </w:rPr>
        <w:lastRenderedPageBreak/>
        <w:t>With</w:t>
      </w:r>
      <w:r w:rsidR="00E7508D">
        <w:rPr>
          <w:highlight w:val="white"/>
          <w:lang w:val="en-US"/>
        </w:rPr>
        <w:t xml:space="preserve"> this </w:t>
      </w:r>
      <w:r>
        <w:rPr>
          <w:highlight w:val="white"/>
          <w:lang w:val="en-US"/>
        </w:rPr>
        <w:t>in mind</w:t>
      </w:r>
      <w:r w:rsidR="00E7508D">
        <w:rPr>
          <w:highlight w:val="white"/>
          <w:lang w:val="en-US"/>
        </w:rPr>
        <w:t xml:space="preserve">, we employed a similar design to Experiment 3 but with one change: we varied the attitude domains being assessed by the standard </w:t>
      </w:r>
      <w:r w:rsidR="00BB2FA3">
        <w:rPr>
          <w:highlight w:val="white"/>
          <w:lang w:val="en-US"/>
        </w:rPr>
        <w:t xml:space="preserve">AMP </w:t>
      </w:r>
      <w:r w:rsidR="00E7508D">
        <w:rPr>
          <w:highlight w:val="white"/>
          <w:lang w:val="en-US"/>
        </w:rPr>
        <w:t xml:space="preserve">(political attitudes towards Donald Trump vs. Barack Obama) and the </w:t>
      </w:r>
      <w:r w:rsidR="00A60358">
        <w:rPr>
          <w:highlight w:val="white"/>
          <w:lang w:val="en-US"/>
        </w:rPr>
        <w:t>IA-</w:t>
      </w:r>
      <w:r w:rsidR="00E7508D">
        <w:rPr>
          <w:highlight w:val="white"/>
          <w:lang w:val="en-US"/>
        </w:rPr>
        <w:t>AMP (attitudes towards generic valenced stimuli as in Experiments 1-3).</w:t>
      </w:r>
      <w:r w:rsidR="0090751A">
        <w:rPr>
          <w:highlight w:val="white"/>
          <w:lang w:val="en-US"/>
        </w:rPr>
        <w:t xml:space="preserve"> </w:t>
      </w:r>
      <w:r w:rsidR="00B53C37" w:rsidRPr="00C10D1A">
        <w:rPr>
          <w:highlight w:val="white"/>
          <w:lang w:val="en-US"/>
        </w:rPr>
        <w:t>If influence</w:t>
      </w:r>
      <w:r w:rsidR="00497F17">
        <w:rPr>
          <w:highlight w:val="white"/>
          <w:lang w:val="en-US"/>
        </w:rPr>
        <w:t xml:space="preserve"> </w:t>
      </w:r>
      <w:r w:rsidR="00B53C37" w:rsidRPr="00C10D1A">
        <w:rPr>
          <w:highlight w:val="white"/>
          <w:lang w:val="en-US"/>
        </w:rPr>
        <w:t>awareness rates reflect a stable (within-participant) pattern of responding regardless of content domain (politics vs</w:t>
      </w:r>
      <w:r w:rsidR="00E5122B">
        <w:rPr>
          <w:highlight w:val="white"/>
          <w:lang w:val="en-US"/>
        </w:rPr>
        <w:t>.</w:t>
      </w:r>
      <w:r w:rsidR="00B53C37" w:rsidRPr="00C10D1A">
        <w:rPr>
          <w:highlight w:val="white"/>
          <w:lang w:val="en-US"/>
        </w:rPr>
        <w:t xml:space="preserve"> generic </w:t>
      </w:r>
      <w:r w:rsidR="00E5122B">
        <w:rPr>
          <w:highlight w:val="white"/>
          <w:lang w:val="en-US"/>
        </w:rPr>
        <w:t>valenced primes</w:t>
      </w:r>
      <w:r w:rsidR="00B53C37" w:rsidRPr="00C10D1A">
        <w:rPr>
          <w:highlight w:val="white"/>
          <w:lang w:val="en-US"/>
        </w:rPr>
        <w:t>), then influence</w:t>
      </w:r>
      <w:r w:rsidR="00497F17">
        <w:rPr>
          <w:highlight w:val="white"/>
          <w:lang w:val="en-US"/>
        </w:rPr>
        <w:t xml:space="preserve"> </w:t>
      </w:r>
      <w:r w:rsidR="00B53C37" w:rsidRPr="00C10D1A">
        <w:rPr>
          <w:highlight w:val="white"/>
          <w:lang w:val="en-US"/>
        </w:rPr>
        <w:t xml:space="preserve">awareness rates in </w:t>
      </w:r>
      <w:r w:rsidR="00E7508D">
        <w:rPr>
          <w:highlight w:val="white"/>
          <w:lang w:val="en-US"/>
        </w:rPr>
        <w:t xml:space="preserve">a positive/negative </w:t>
      </w:r>
      <w:r w:rsidR="00B53C37" w:rsidRPr="00C10D1A">
        <w:rPr>
          <w:highlight w:val="white"/>
          <w:lang w:val="en-US"/>
        </w:rPr>
        <w:t xml:space="preserve">IA-AMP </w:t>
      </w:r>
      <w:r w:rsidR="00E7508D">
        <w:rPr>
          <w:highlight w:val="white"/>
          <w:lang w:val="en-US"/>
        </w:rPr>
        <w:t xml:space="preserve">at Time 2 </w:t>
      </w:r>
      <w:r w:rsidR="00B53C37" w:rsidRPr="00C10D1A">
        <w:rPr>
          <w:highlight w:val="white"/>
          <w:lang w:val="en-US"/>
        </w:rPr>
        <w:t xml:space="preserve">should </w:t>
      </w:r>
      <w:r w:rsidR="00E7508D">
        <w:rPr>
          <w:highlight w:val="white"/>
          <w:lang w:val="en-US"/>
        </w:rPr>
        <w:t xml:space="preserve">still </w:t>
      </w:r>
      <w:r w:rsidR="00B53C37" w:rsidRPr="00C10D1A">
        <w:rPr>
          <w:highlight w:val="white"/>
          <w:lang w:val="en-US"/>
        </w:rPr>
        <w:t xml:space="preserve">predict effect sizes within </w:t>
      </w:r>
      <w:r w:rsidR="00E7508D">
        <w:rPr>
          <w:highlight w:val="white"/>
          <w:lang w:val="en-US"/>
        </w:rPr>
        <w:t xml:space="preserve">a </w:t>
      </w:r>
      <w:r w:rsidR="00B53C37" w:rsidRPr="00C10D1A">
        <w:rPr>
          <w:highlight w:val="white"/>
          <w:lang w:val="en-US"/>
        </w:rPr>
        <w:t>standard political AMP</w:t>
      </w:r>
      <w:r w:rsidR="00E7508D">
        <w:rPr>
          <w:highlight w:val="white"/>
          <w:lang w:val="en-US"/>
        </w:rPr>
        <w:t xml:space="preserve"> completed at Time 1</w:t>
      </w:r>
      <w:r w:rsidR="00B53C37" w:rsidRPr="00C10D1A">
        <w:rPr>
          <w:highlight w:val="white"/>
          <w:lang w:val="en-US"/>
        </w:rPr>
        <w:t xml:space="preserve">. </w:t>
      </w:r>
    </w:p>
    <w:p w14:paraId="2B6B03E5" w14:textId="77777777" w:rsidR="00B53C37" w:rsidRPr="002622F5" w:rsidRDefault="00B53C37" w:rsidP="00124669">
      <w:pPr>
        <w:pStyle w:val="Heading2"/>
      </w:pPr>
      <w:r w:rsidRPr="002622F5">
        <w:t>Method</w:t>
      </w:r>
    </w:p>
    <w:p w14:paraId="20AFC536" w14:textId="64FC414D" w:rsidR="00584596" w:rsidRPr="00584596" w:rsidRDefault="00584596" w:rsidP="00B3311A">
      <w:pPr>
        <w:pStyle w:val="Heading3"/>
        <w:rPr>
          <w:lang w:val="en-US"/>
        </w:rPr>
      </w:pPr>
      <w:r>
        <w:rPr>
          <w:lang w:val="en-US"/>
        </w:rPr>
        <w:t>Sample S</w:t>
      </w:r>
      <w:r w:rsidR="00193657" w:rsidRPr="00584596">
        <w:rPr>
          <w:lang w:val="en-US"/>
        </w:rPr>
        <w:t>electio</w:t>
      </w:r>
      <w:r>
        <w:rPr>
          <w:lang w:val="en-US"/>
        </w:rPr>
        <w:t>n S</w:t>
      </w:r>
      <w:r w:rsidR="00193657" w:rsidRPr="00584596">
        <w:rPr>
          <w:lang w:val="en-US"/>
        </w:rPr>
        <w:t xml:space="preserve">trategy </w:t>
      </w:r>
    </w:p>
    <w:p w14:paraId="4BFF4D85" w14:textId="77CE9208" w:rsidR="00193657" w:rsidRDefault="00193657" w:rsidP="00584596">
      <w:pPr>
        <w:pStyle w:val="Normal1"/>
        <w:ind w:firstLine="720"/>
        <w:rPr>
          <w:lang w:val="en-US"/>
        </w:rPr>
      </w:pPr>
      <w:r>
        <w:rPr>
          <w:lang w:val="en-US"/>
        </w:rPr>
        <w:t>P</w:t>
      </w:r>
      <w:r w:rsidRPr="002622F5">
        <w:rPr>
          <w:lang w:val="en-US"/>
        </w:rPr>
        <w:t xml:space="preserve">ower analyses criteria </w:t>
      </w:r>
      <w:r>
        <w:rPr>
          <w:lang w:val="en-US"/>
        </w:rPr>
        <w:t xml:space="preserve">were </w:t>
      </w:r>
      <w:r w:rsidRPr="002622F5">
        <w:rPr>
          <w:lang w:val="en-US"/>
        </w:rPr>
        <w:t xml:space="preserve">identical to </w:t>
      </w:r>
      <w:r>
        <w:rPr>
          <w:lang w:val="en-US"/>
        </w:rPr>
        <w:t>E</w:t>
      </w:r>
      <w:r w:rsidRPr="002622F5">
        <w:rPr>
          <w:lang w:val="en-US"/>
        </w:rPr>
        <w:t>xperiments</w:t>
      </w:r>
      <w:r>
        <w:rPr>
          <w:lang w:val="en-US"/>
        </w:rPr>
        <w:t xml:space="preserve"> 2</w:t>
      </w:r>
      <w:r w:rsidR="00A75076">
        <w:rPr>
          <w:lang w:val="en-US"/>
        </w:rPr>
        <w:t xml:space="preserve"> and </w:t>
      </w:r>
      <w:r>
        <w:rPr>
          <w:lang w:val="en-US"/>
        </w:rPr>
        <w:t xml:space="preserve">3 with an </w:t>
      </w:r>
      <w:r w:rsidRPr="0044571F">
        <w:rPr>
          <w:i/>
          <w:lang w:val="en-US"/>
        </w:rPr>
        <w:t>a priori</w:t>
      </w:r>
      <w:r w:rsidRPr="002622F5">
        <w:rPr>
          <w:lang w:val="en-US"/>
        </w:rPr>
        <w:t xml:space="preserve"> required sample size after exclusions </w:t>
      </w:r>
      <w:r>
        <w:rPr>
          <w:lang w:val="en-US"/>
        </w:rPr>
        <w:t xml:space="preserve">of </w:t>
      </w:r>
      <w:r w:rsidRPr="002622F5">
        <w:rPr>
          <w:lang w:val="en-US"/>
        </w:rPr>
        <w:t xml:space="preserve">150 participants. </w:t>
      </w:r>
    </w:p>
    <w:p w14:paraId="136FB466"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1C3257" w:rsidRPr="00584596">
        <w:rPr>
          <w:lang w:val="en-US"/>
        </w:rPr>
        <w:t>esign</w:t>
      </w:r>
      <w:r w:rsidRPr="00584596">
        <w:rPr>
          <w:lang w:val="en-US"/>
        </w:rPr>
        <w:t xml:space="preserve"> </w:t>
      </w:r>
    </w:p>
    <w:p w14:paraId="50228656" w14:textId="2E55F001" w:rsidR="00B53C37" w:rsidRPr="00584596" w:rsidRDefault="001C3257" w:rsidP="00584596">
      <w:pPr>
        <w:pStyle w:val="Normal1"/>
        <w:ind w:firstLine="720"/>
        <w:rPr>
          <w:b/>
          <w:lang w:val="en-US"/>
        </w:rPr>
      </w:pPr>
      <w:r>
        <w:rPr>
          <w:lang w:val="en-US"/>
        </w:rPr>
        <w:t xml:space="preserve">Given that we were interested in assessing political attitudes we recruited a sample of residents from the USA </w:t>
      </w:r>
      <w:r w:rsidRPr="002622F5">
        <w:rPr>
          <w:lang w:val="en-US"/>
        </w:rPr>
        <w:t xml:space="preserve">who politically identified as Democrats. </w:t>
      </w:r>
      <w:r w:rsidR="00B53C37" w:rsidRPr="002622F5">
        <w:rPr>
          <w:lang w:val="en-US"/>
        </w:rPr>
        <w:t xml:space="preserve">175 participants took part in the study </w:t>
      </w:r>
      <w:r w:rsidR="00193657">
        <w:rPr>
          <w:lang w:val="en-US"/>
        </w:rPr>
        <w:t xml:space="preserve">with </w:t>
      </w:r>
      <w:r w:rsidR="00B53C37" w:rsidRPr="002622F5">
        <w:rPr>
          <w:lang w:val="en-US"/>
        </w:rPr>
        <w:t xml:space="preserve">data from </w:t>
      </w:r>
      <w:r w:rsidR="00A56250">
        <w:rPr>
          <w:lang w:val="en-US"/>
        </w:rPr>
        <w:t>142</w:t>
      </w:r>
      <w:r w:rsidR="00B53C37" w:rsidRPr="002622F5">
        <w:rPr>
          <w:lang w:val="en-US"/>
        </w:rPr>
        <w:t xml:space="preserve"> (</w:t>
      </w:r>
      <w:r w:rsidR="00A56250">
        <w:rPr>
          <w:lang w:val="en-US"/>
        </w:rPr>
        <w:t>74</w:t>
      </w:r>
      <w:r w:rsidR="00B53C37" w:rsidRPr="002622F5">
        <w:rPr>
          <w:lang w:val="en-US"/>
        </w:rPr>
        <w:t xml:space="preserve"> women) ranging in age from 18 to 62 years (</w:t>
      </w:r>
      <w:r w:rsidR="00B53C37" w:rsidRPr="002622F5">
        <w:rPr>
          <w:i/>
          <w:lang w:val="en-US"/>
        </w:rPr>
        <w:t xml:space="preserve">M </w:t>
      </w:r>
      <w:r w:rsidR="00B53C37" w:rsidRPr="002622F5">
        <w:rPr>
          <w:lang w:val="en-US"/>
        </w:rPr>
        <w:t>= 31.</w:t>
      </w:r>
      <w:r w:rsidR="00A56250">
        <w:rPr>
          <w:lang w:val="en-US"/>
        </w:rPr>
        <w:t>9</w:t>
      </w:r>
      <w:r w:rsidR="00915895">
        <w:rPr>
          <w:lang w:val="en-US"/>
        </w:rPr>
        <w:t>0</w:t>
      </w:r>
      <w:r w:rsidR="00B53C37" w:rsidRPr="002622F5">
        <w:rPr>
          <w:lang w:val="en-US"/>
        </w:rPr>
        <w:t xml:space="preserve">, </w:t>
      </w:r>
      <w:r w:rsidR="00B53C37" w:rsidRPr="002622F5">
        <w:rPr>
          <w:i/>
          <w:lang w:val="en-US"/>
        </w:rPr>
        <w:t xml:space="preserve">SD </w:t>
      </w:r>
      <w:r w:rsidR="00B53C37" w:rsidRPr="002622F5">
        <w:rPr>
          <w:lang w:val="en-US"/>
        </w:rPr>
        <w:t>= 10.</w:t>
      </w:r>
      <w:r w:rsidR="00A56250">
        <w:rPr>
          <w:lang w:val="en-US"/>
        </w:rPr>
        <w:t>4</w:t>
      </w:r>
      <w:r w:rsidR="00B53C37" w:rsidRPr="002622F5">
        <w:rPr>
          <w:lang w:val="en-US"/>
        </w:rPr>
        <w:t xml:space="preserve">1) </w:t>
      </w:r>
      <w:r w:rsidR="00193657">
        <w:rPr>
          <w:lang w:val="en-US"/>
        </w:rPr>
        <w:t>eligible for analysis</w:t>
      </w:r>
      <w:r w:rsidR="00B53C37" w:rsidRPr="002622F5">
        <w:rPr>
          <w:lang w:val="en-US"/>
        </w:rPr>
        <w:t xml:space="preserve">. </w:t>
      </w:r>
      <w:r>
        <w:rPr>
          <w:lang w:val="en-US"/>
        </w:rPr>
        <w:t>The design, independent</w:t>
      </w:r>
      <w:r w:rsidR="00BB2FA3">
        <w:rPr>
          <w:lang w:val="en-US"/>
        </w:rPr>
        <w:t>,</w:t>
      </w:r>
      <w:r>
        <w:rPr>
          <w:lang w:val="en-US"/>
        </w:rPr>
        <w:t xml:space="preserve"> and dependent variables were similar to those in Experiment 3.</w:t>
      </w:r>
      <w:r w:rsidR="00F4140A">
        <w:rPr>
          <w:lang w:val="en-US"/>
        </w:rPr>
        <w:t xml:space="preserve"> </w:t>
      </w:r>
    </w:p>
    <w:p w14:paraId="7EA2C644" w14:textId="77777777" w:rsidR="00584596" w:rsidRPr="00B3311A" w:rsidRDefault="00584596" w:rsidP="00B3311A">
      <w:pPr>
        <w:pStyle w:val="Heading3"/>
        <w:rPr>
          <w:b w:val="0"/>
          <w:i w:val="0"/>
        </w:rPr>
      </w:pPr>
      <w:r w:rsidRPr="00584596">
        <w:rPr>
          <w:lang w:val="en-US"/>
        </w:rPr>
        <w:t>Materials</w:t>
      </w:r>
      <w:r w:rsidR="00B53C37" w:rsidRPr="00584596">
        <w:rPr>
          <w:lang w:val="en-US"/>
        </w:rPr>
        <w:t xml:space="preserve"> </w:t>
      </w:r>
    </w:p>
    <w:p w14:paraId="6ECAEF8A" w14:textId="00E8D0E6" w:rsidR="001C3257" w:rsidRDefault="00B53C37" w:rsidP="00584596">
      <w:pPr>
        <w:pStyle w:val="Normal1"/>
        <w:ind w:firstLine="720"/>
        <w:rPr>
          <w:lang w:val="en-US"/>
        </w:rPr>
      </w:pPr>
      <w:r w:rsidRPr="002622F5">
        <w:rPr>
          <w:lang w:val="en-US"/>
        </w:rPr>
        <w:t xml:space="preserve">The </w:t>
      </w:r>
      <w:r w:rsidR="00A60358">
        <w:rPr>
          <w:lang w:val="en-US"/>
        </w:rPr>
        <w:t>IA-</w:t>
      </w:r>
      <w:r w:rsidRPr="002622F5">
        <w:rPr>
          <w:lang w:val="en-US"/>
        </w:rPr>
        <w:t xml:space="preserve">AMP was identical to that used in Experiment </w:t>
      </w:r>
      <w:r w:rsidR="00914335">
        <w:rPr>
          <w:lang w:val="en-US"/>
        </w:rPr>
        <w:t>3</w:t>
      </w:r>
      <w:r w:rsidRPr="002622F5">
        <w:rPr>
          <w:lang w:val="en-US"/>
        </w:rPr>
        <w:t xml:space="preserve">. The </w:t>
      </w:r>
      <w:r w:rsidR="00914335">
        <w:rPr>
          <w:highlight w:val="white"/>
          <w:lang w:val="en-US"/>
        </w:rPr>
        <w:t xml:space="preserve">standard </w:t>
      </w:r>
      <w:r w:rsidRPr="002622F5">
        <w:rPr>
          <w:highlight w:val="white"/>
          <w:lang w:val="en-US"/>
        </w:rPr>
        <w:t>AMP</w:t>
      </w:r>
      <w:r w:rsidRPr="002622F5">
        <w:rPr>
          <w:lang w:val="en-US"/>
        </w:rPr>
        <w:t xml:space="preserve"> </w:t>
      </w:r>
      <w:r w:rsidR="001C3257">
        <w:rPr>
          <w:lang w:val="en-US"/>
        </w:rPr>
        <w:t xml:space="preserve">was also similar with the exception of the </w:t>
      </w:r>
      <w:r w:rsidRPr="002622F5">
        <w:rPr>
          <w:lang w:val="en-US"/>
        </w:rPr>
        <w:t xml:space="preserve">prime </w:t>
      </w:r>
      <w:r w:rsidR="00914335">
        <w:rPr>
          <w:lang w:val="en-US"/>
        </w:rPr>
        <w:t xml:space="preserve">stimuli </w:t>
      </w:r>
      <w:r w:rsidR="001C3257">
        <w:rPr>
          <w:lang w:val="en-US"/>
        </w:rPr>
        <w:t xml:space="preserve">which now consisted of six </w:t>
      </w:r>
      <w:r w:rsidRPr="002622F5">
        <w:rPr>
          <w:lang w:val="en-US"/>
        </w:rPr>
        <w:t xml:space="preserve">images of Donald Trump and </w:t>
      </w:r>
      <w:r w:rsidR="001C3257">
        <w:rPr>
          <w:lang w:val="en-US"/>
        </w:rPr>
        <w:t xml:space="preserve">six images of </w:t>
      </w:r>
      <w:r w:rsidRPr="002622F5">
        <w:rPr>
          <w:lang w:val="en-US"/>
        </w:rPr>
        <w:t>Barack Obama</w:t>
      </w:r>
      <w:r w:rsidR="001C3257">
        <w:rPr>
          <w:lang w:val="en-US"/>
        </w:rPr>
        <w:t xml:space="preserve"> </w:t>
      </w:r>
      <w:r w:rsidR="001C3257">
        <w:t xml:space="preserve">taken from the Presidents-IAT materials of the Project Implicit website (see </w:t>
      </w:r>
      <w:hyperlink r:id="rId14" w:history="1">
        <w:r w:rsidR="00961C6E">
          <w:rPr>
            <w:rStyle w:val="Hyperlink"/>
          </w:rPr>
          <w:t>osf.io/f38ag</w:t>
        </w:r>
      </w:hyperlink>
      <w:r w:rsidR="001C3257">
        <w:t>).</w:t>
      </w:r>
    </w:p>
    <w:p w14:paraId="3ACA8B31" w14:textId="77777777" w:rsidR="00584596" w:rsidRDefault="00584596" w:rsidP="00B3311A">
      <w:pPr>
        <w:pStyle w:val="Heading3"/>
        <w:rPr>
          <w:lang w:val="en-US"/>
        </w:rPr>
      </w:pPr>
      <w:r>
        <w:rPr>
          <w:lang w:val="en-US"/>
        </w:rPr>
        <w:t>Procedure</w:t>
      </w:r>
      <w:r w:rsidR="00B53C37" w:rsidRPr="002622F5">
        <w:rPr>
          <w:lang w:val="en-US"/>
        </w:rPr>
        <w:t xml:space="preserve"> </w:t>
      </w:r>
    </w:p>
    <w:p w14:paraId="29FEF998" w14:textId="3EAAD56D" w:rsidR="00B53C37" w:rsidRDefault="00B53C37" w:rsidP="00584596">
      <w:pPr>
        <w:pStyle w:val="Normal1"/>
        <w:ind w:firstLine="720"/>
        <w:rPr>
          <w:lang w:val="en-US"/>
        </w:rPr>
      </w:pPr>
      <w:r w:rsidRPr="002622F5">
        <w:rPr>
          <w:lang w:val="en-US"/>
        </w:rPr>
        <w:lastRenderedPageBreak/>
        <w:t xml:space="preserve">The procedure was </w:t>
      </w:r>
      <w:r w:rsidR="00193657">
        <w:rPr>
          <w:lang w:val="en-US"/>
        </w:rPr>
        <w:t xml:space="preserve">similar to </w:t>
      </w:r>
      <w:r w:rsidRPr="002622F5">
        <w:rPr>
          <w:lang w:val="en-US"/>
        </w:rPr>
        <w:t xml:space="preserve">Experiment </w:t>
      </w:r>
      <w:r w:rsidR="00193657">
        <w:rPr>
          <w:lang w:val="en-US"/>
        </w:rPr>
        <w:t xml:space="preserve">3 with </w:t>
      </w:r>
      <w:r w:rsidR="001C3257">
        <w:rPr>
          <w:lang w:val="en-US"/>
        </w:rPr>
        <w:t xml:space="preserve">two </w:t>
      </w:r>
      <w:r w:rsidR="00193657">
        <w:rPr>
          <w:lang w:val="en-US"/>
        </w:rPr>
        <w:t>change</w:t>
      </w:r>
      <w:r w:rsidR="001C3257">
        <w:rPr>
          <w:lang w:val="en-US"/>
        </w:rPr>
        <w:t>s</w:t>
      </w:r>
      <w:r w:rsidR="00193657">
        <w:rPr>
          <w:lang w:val="en-US"/>
        </w:rPr>
        <w:t>: the standard AMP now assessed political attitudes</w:t>
      </w:r>
      <w:r w:rsidR="001C3257">
        <w:rPr>
          <w:lang w:val="en-US"/>
        </w:rPr>
        <w:t xml:space="preserve"> and the addition of </w:t>
      </w:r>
      <w:r w:rsidR="00064D19">
        <w:rPr>
          <w:lang w:val="en-US"/>
        </w:rPr>
        <w:t xml:space="preserve">two new </w:t>
      </w:r>
      <w:r w:rsidR="001C3257">
        <w:rPr>
          <w:lang w:val="en-US"/>
        </w:rPr>
        <w:t>exploratory questions</w:t>
      </w:r>
      <w:r w:rsidRPr="002622F5">
        <w:rPr>
          <w:lang w:val="en-US"/>
        </w:rPr>
        <w:t>.</w:t>
      </w:r>
    </w:p>
    <w:p w14:paraId="4BDB5578" w14:textId="55141552" w:rsidR="001C3257" w:rsidRPr="00206674" w:rsidRDefault="001C3257" w:rsidP="00B3311A">
      <w:pPr>
        <w:ind w:firstLine="720"/>
        <w:rPr>
          <w:lang w:val="en-US"/>
        </w:rPr>
      </w:pPr>
      <w:r w:rsidRPr="00B3311A">
        <w:rPr>
          <w:b/>
          <w:bCs/>
          <w:lang w:val="en-US"/>
        </w:rPr>
        <w:t>E</w:t>
      </w:r>
      <w:r w:rsidR="00584596" w:rsidRPr="00B3311A">
        <w:rPr>
          <w:b/>
          <w:bCs/>
          <w:lang w:val="en-US"/>
        </w:rPr>
        <w:t>xploratory Q</w:t>
      </w:r>
      <w:r w:rsidRPr="00B3311A">
        <w:rPr>
          <w:b/>
          <w:bCs/>
          <w:lang w:val="en-US"/>
        </w:rPr>
        <w:t>uestions</w:t>
      </w:r>
      <w:r w:rsidR="00206674" w:rsidRPr="00B3311A">
        <w:rPr>
          <w:b/>
          <w:bCs/>
          <w:lang w:val="en-US"/>
        </w:rPr>
        <w:t xml:space="preserve">. </w:t>
      </w:r>
      <w:r w:rsidRPr="00206674">
        <w:rPr>
          <w:lang w:val="en-US"/>
        </w:rPr>
        <w:t xml:space="preserve">In addition to the </w:t>
      </w:r>
      <w:r w:rsidR="0062243B" w:rsidRPr="00206674">
        <w:rPr>
          <w:lang w:val="en-US"/>
        </w:rPr>
        <w:t xml:space="preserve">same </w:t>
      </w:r>
      <w:r w:rsidRPr="00206674">
        <w:rPr>
          <w:lang w:val="en-US"/>
        </w:rPr>
        <w:t xml:space="preserve">exploratory questions asked in Experiments 1-3 we also assessed for demand compliance and political alignment. </w:t>
      </w:r>
    </w:p>
    <w:p w14:paraId="35B9F517" w14:textId="77777777" w:rsidR="00B53C37" w:rsidRPr="002622F5" w:rsidRDefault="00B53C37" w:rsidP="00124669">
      <w:pPr>
        <w:pStyle w:val="Heading2"/>
      </w:pPr>
      <w:r w:rsidRPr="002622F5">
        <w:t>Results</w:t>
      </w:r>
    </w:p>
    <w:p w14:paraId="7CAD7588" w14:textId="77777777" w:rsidR="00584596" w:rsidRPr="00584596" w:rsidRDefault="00B53C37" w:rsidP="00B3311A">
      <w:pPr>
        <w:pStyle w:val="Heading3"/>
        <w:rPr>
          <w:lang w:val="en-US"/>
        </w:rPr>
      </w:pPr>
      <w:r w:rsidRPr="00584596">
        <w:rPr>
          <w:lang w:val="en-US"/>
        </w:rPr>
        <w:t xml:space="preserve">Analytic Strategy </w:t>
      </w:r>
    </w:p>
    <w:p w14:paraId="39FC4806" w14:textId="17719D55" w:rsidR="00B53C37" w:rsidRPr="002622F5" w:rsidRDefault="00B53C37" w:rsidP="00584596">
      <w:pPr>
        <w:pStyle w:val="Normal1"/>
        <w:ind w:firstLine="720"/>
        <w:rPr>
          <w:lang w:val="en-US"/>
        </w:rPr>
      </w:pPr>
      <w:r w:rsidRPr="002622F5">
        <w:rPr>
          <w:lang w:val="en-US"/>
        </w:rPr>
        <w:t>For this and all subsequent experiments, we divide results into two sections. ‘</w:t>
      </w:r>
      <w:r w:rsidR="00F4140A">
        <w:rPr>
          <w:lang w:val="en-US"/>
        </w:rPr>
        <w:t>R</w:t>
      </w:r>
      <w:r w:rsidRPr="002622F5">
        <w:rPr>
          <w:lang w:val="en-US"/>
        </w:rPr>
        <w:t>eplicat</w:t>
      </w:r>
      <w:r w:rsidR="0090751A">
        <w:rPr>
          <w:lang w:val="en-US"/>
        </w:rPr>
        <w:t>ion</w:t>
      </w:r>
      <w:r w:rsidRPr="002622F5">
        <w:rPr>
          <w:lang w:val="en-US"/>
        </w:rPr>
        <w:t xml:space="preserve"> hypotheses’ refer to hypotheses that were first made in one of our previous experiments and which </w:t>
      </w:r>
      <w:r w:rsidR="00F4140A">
        <w:rPr>
          <w:lang w:val="en-US"/>
        </w:rPr>
        <w:t xml:space="preserve">were </w:t>
      </w:r>
      <w:r w:rsidRPr="002622F5">
        <w:rPr>
          <w:lang w:val="en-US"/>
        </w:rPr>
        <w:t xml:space="preserve">retested in the current experiment. These will be </w:t>
      </w:r>
      <w:r w:rsidR="00F4140A">
        <w:rPr>
          <w:lang w:val="en-US"/>
        </w:rPr>
        <w:t xml:space="preserve">briefly </w:t>
      </w:r>
      <w:r w:rsidRPr="002622F5">
        <w:rPr>
          <w:lang w:val="en-US"/>
        </w:rPr>
        <w:t xml:space="preserve">reported given that </w:t>
      </w:r>
      <w:r w:rsidR="00F4140A">
        <w:rPr>
          <w:lang w:val="en-US"/>
        </w:rPr>
        <w:t xml:space="preserve">a detailed treatment is provided in a </w:t>
      </w:r>
      <w:r w:rsidRPr="002622F5">
        <w:rPr>
          <w:lang w:val="en-US"/>
        </w:rPr>
        <w:t>previous experiment. ‘</w:t>
      </w:r>
      <w:r w:rsidR="00F4140A">
        <w:rPr>
          <w:lang w:val="en-US"/>
        </w:rPr>
        <w:t>C</w:t>
      </w:r>
      <w:r w:rsidRPr="002622F5">
        <w:rPr>
          <w:lang w:val="en-US"/>
        </w:rPr>
        <w:t xml:space="preserve">ritical hypotheses’ refer to new hypotheses </w:t>
      </w:r>
      <w:r w:rsidR="00F4140A">
        <w:rPr>
          <w:lang w:val="en-US"/>
        </w:rPr>
        <w:t xml:space="preserve">being </w:t>
      </w:r>
      <w:r w:rsidRPr="002622F5">
        <w:rPr>
          <w:lang w:val="en-US"/>
        </w:rPr>
        <w:t xml:space="preserve">made within </w:t>
      </w:r>
      <w:r w:rsidR="00F4140A">
        <w:rPr>
          <w:lang w:val="en-US"/>
        </w:rPr>
        <w:t xml:space="preserve">a given </w:t>
      </w:r>
      <w:r w:rsidRPr="002622F5">
        <w:rPr>
          <w:lang w:val="en-US"/>
        </w:rPr>
        <w:t xml:space="preserve">experiment. </w:t>
      </w:r>
    </w:p>
    <w:p w14:paraId="40B5D4C4" w14:textId="77777777" w:rsidR="00584596" w:rsidRPr="00584596" w:rsidRDefault="00B53C37" w:rsidP="00B3311A">
      <w:pPr>
        <w:pStyle w:val="Heading3"/>
        <w:rPr>
          <w:lang w:val="en-US"/>
        </w:rPr>
      </w:pPr>
      <w:r w:rsidRPr="00584596">
        <w:rPr>
          <w:lang w:val="en-US"/>
        </w:rPr>
        <w:t xml:space="preserve">Data Preparation </w:t>
      </w:r>
    </w:p>
    <w:p w14:paraId="1E63F1C3" w14:textId="267DBC84" w:rsidR="00B53C37" w:rsidRPr="002622F5" w:rsidRDefault="005B60E0" w:rsidP="00584596">
      <w:pPr>
        <w:pStyle w:val="Normal1"/>
        <w:ind w:firstLine="720"/>
        <w:rPr>
          <w:b/>
          <w:lang w:val="en-US"/>
        </w:rPr>
      </w:pPr>
      <w:r>
        <w:rPr>
          <w:lang w:val="en-US"/>
        </w:rPr>
        <w:t>D</w:t>
      </w:r>
      <w:r w:rsidR="00B53C37" w:rsidRPr="002622F5">
        <w:rPr>
          <w:lang w:val="en-US"/>
        </w:rPr>
        <w:t xml:space="preserve">ata preparation was similar to that of Experiment </w:t>
      </w:r>
      <w:r w:rsidR="00F4140A">
        <w:rPr>
          <w:lang w:val="en-US"/>
        </w:rPr>
        <w:t>3</w:t>
      </w:r>
      <w:r w:rsidR="00B53C37" w:rsidRPr="002622F5">
        <w:rPr>
          <w:lang w:val="en-US"/>
        </w:rPr>
        <w:t>.</w:t>
      </w:r>
    </w:p>
    <w:p w14:paraId="2BB71829" w14:textId="059A6D6C" w:rsidR="00584596" w:rsidRPr="00584596" w:rsidRDefault="00584596" w:rsidP="00B3311A">
      <w:pPr>
        <w:pStyle w:val="Heading3"/>
        <w:rPr>
          <w:lang w:val="en-US"/>
        </w:rPr>
      </w:pPr>
      <w:r w:rsidRPr="00584596">
        <w:rPr>
          <w:lang w:val="en-US"/>
        </w:rPr>
        <w:t>Hypothesis Testing</w:t>
      </w:r>
    </w:p>
    <w:p w14:paraId="3030395D" w14:textId="5BD50B9D" w:rsidR="00A15C3C" w:rsidRPr="00227BC4" w:rsidRDefault="00AC517A" w:rsidP="00227BC4">
      <w:pPr>
        <w:pStyle w:val="Normal1"/>
        <w:ind w:firstLine="720"/>
        <w:rPr>
          <w:lang w:val="en-US"/>
        </w:rPr>
      </w:pPr>
      <w:r w:rsidRPr="002622F5">
        <w:rPr>
          <w:b/>
          <w:lang w:val="en-US"/>
        </w:rPr>
        <w:t xml:space="preserve">Replicated </w:t>
      </w:r>
      <w:r w:rsidR="00584596">
        <w:rPr>
          <w:b/>
          <w:lang w:val="en-US"/>
        </w:rPr>
        <w:t>Hypotheses:</w:t>
      </w:r>
      <w:r w:rsidRPr="008D6948">
        <w:rPr>
          <w:b/>
          <w:lang w:val="en-US"/>
        </w:rPr>
        <w:t xml:space="preserve"> </w:t>
      </w:r>
      <w:r w:rsidR="00584596">
        <w:rPr>
          <w:b/>
          <w:lang w:val="en-US"/>
        </w:rPr>
        <w:t>Was T</w:t>
      </w:r>
      <w:r w:rsidRPr="00584596">
        <w:rPr>
          <w:b/>
          <w:lang w:val="en-US"/>
        </w:rPr>
        <w:t>her</w:t>
      </w:r>
      <w:r w:rsidR="00584596">
        <w:rPr>
          <w:b/>
          <w:lang w:val="en-US"/>
        </w:rPr>
        <w:t>e Evidence For An AMP Effect And Was This Effect Moderated By Influence Awareness Within Individuals And At The Group L</w:t>
      </w:r>
      <w:r w:rsidRPr="00584596">
        <w:rPr>
          <w:b/>
          <w:lang w:val="en-US"/>
        </w:rPr>
        <w:t>evel?</w:t>
      </w:r>
      <w:r w:rsidRPr="008D6948">
        <w:rPr>
          <w:i/>
          <w:lang w:val="en-US"/>
        </w:rPr>
        <w:t xml:space="preserve"> </w:t>
      </w:r>
      <w:r w:rsidRPr="008D6948">
        <w:rPr>
          <w:lang w:val="en-US"/>
        </w:rPr>
        <w:t xml:space="preserve">A significant effect emerged on the IA-AMP, OR = </w:t>
      </w:r>
      <w:r w:rsidR="005644B7" w:rsidRPr="008D6948">
        <w:rPr>
          <w:lang w:val="en-US"/>
        </w:rPr>
        <w:t>3.09, 95% CI [2.84, 3.37]</w:t>
      </w:r>
      <w:r w:rsidRPr="008D6948">
        <w:rPr>
          <w:lang w:val="en-US"/>
        </w:rPr>
        <w:t xml:space="preserve">, </w:t>
      </w:r>
      <w:r w:rsidRPr="008D6948">
        <w:rPr>
          <w:i/>
          <w:lang w:val="en-US"/>
        </w:rPr>
        <w:t>p</w:t>
      </w:r>
      <w:r w:rsidRPr="008D6948">
        <w:rPr>
          <w:lang w:val="en-US"/>
        </w:rPr>
        <w:t xml:space="preserve"> &lt; .001, and standard AMP, OR = </w:t>
      </w:r>
      <w:r w:rsidR="00A15C3C" w:rsidRPr="008D6948">
        <w:rPr>
          <w:lang w:val="en-US"/>
        </w:rPr>
        <w:t>3.85</w:t>
      </w:r>
      <w:r w:rsidRPr="008D6948">
        <w:rPr>
          <w:lang w:val="en-US"/>
        </w:rPr>
        <w:t>, 95% CI [</w:t>
      </w:r>
      <w:r w:rsidR="00A15C3C" w:rsidRPr="008D6948">
        <w:rPr>
          <w:lang w:val="en-US"/>
        </w:rPr>
        <w:t>3.53, 4.19</w:t>
      </w:r>
      <w:r w:rsidRPr="008D6948">
        <w:rPr>
          <w:lang w:val="en-US"/>
        </w:rPr>
        <w:t xml:space="preserve">], </w:t>
      </w:r>
      <w:r w:rsidRPr="008D6948">
        <w:rPr>
          <w:i/>
          <w:lang w:val="en-US"/>
        </w:rPr>
        <w:t>p</w:t>
      </w:r>
      <w:r w:rsidRPr="008D6948">
        <w:rPr>
          <w:lang w:val="en-US"/>
        </w:rPr>
        <w:t xml:space="preserve"> &lt; .001. At the </w:t>
      </w:r>
      <w:r w:rsidR="00856406" w:rsidRPr="008D6948">
        <w:rPr>
          <w:lang w:val="en-US"/>
        </w:rPr>
        <w:t>trial-by-trial level</w:t>
      </w:r>
      <w:r w:rsidRPr="008D6948">
        <w:rPr>
          <w:lang w:val="en-US"/>
        </w:rPr>
        <w:t>, effects were moderated by the subset of trials where a participant was influence aware</w:t>
      </w:r>
      <w:r w:rsidR="002E1B0A">
        <w:rPr>
          <w:lang w:val="en-US"/>
        </w:rPr>
        <w:t>,</w:t>
      </w:r>
      <w:r w:rsidR="00A15C3C" w:rsidRPr="008D6948">
        <w:rPr>
          <w:lang w:val="en-US"/>
        </w:rPr>
        <w:t xml:space="preserve"> OR = 40.83, 95% CI [31.98, 52.13], </w:t>
      </w:r>
      <w:r w:rsidR="00A15C3C" w:rsidRPr="008D6948">
        <w:rPr>
          <w:i/>
          <w:lang w:val="en-US"/>
        </w:rPr>
        <w:t>p</w:t>
      </w:r>
      <w:r w:rsidR="00A15C3C" w:rsidRPr="008D6948">
        <w:rPr>
          <w:lang w:val="en-US"/>
        </w:rPr>
        <w:t xml:space="preserve"> &lt; .001;</w:t>
      </w:r>
      <w:r w:rsidRPr="008D6948">
        <w:rPr>
          <w:lang w:val="en-US"/>
        </w:rPr>
        <w:t xml:space="preserve"> while at the group level, effect sizes were </w:t>
      </w:r>
      <w:r w:rsidR="008D6948">
        <w:rPr>
          <w:lang w:val="en-US"/>
        </w:rPr>
        <w:t>moderated</w:t>
      </w:r>
      <w:r w:rsidR="008D6948" w:rsidRPr="008D6948">
        <w:rPr>
          <w:lang w:val="en-US"/>
        </w:rPr>
        <w:t xml:space="preserve"> </w:t>
      </w:r>
      <w:r w:rsidRPr="008D6948">
        <w:rPr>
          <w:lang w:val="en-US"/>
        </w:rPr>
        <w:t xml:space="preserve">by </w:t>
      </w:r>
      <w:r w:rsidR="008D6948">
        <w:rPr>
          <w:lang w:val="en-US"/>
        </w:rPr>
        <w:t xml:space="preserve">inter-individual differences in </w:t>
      </w:r>
      <w:r w:rsidRPr="008D6948">
        <w:rPr>
          <w:lang w:val="en-US"/>
        </w:rPr>
        <w:t>influence awareness</w:t>
      </w:r>
      <w:r w:rsidR="008D6948">
        <w:rPr>
          <w:lang w:val="en-US"/>
        </w:rPr>
        <w:t>, both within the IA-AMP (</w:t>
      </w:r>
      <w:r w:rsidR="008D6948" w:rsidRPr="002C347E">
        <w:rPr>
          <w:i/>
          <w:iCs/>
          <w:lang w:val="en-US"/>
        </w:rPr>
        <w:t>B</w:t>
      </w:r>
      <w:r w:rsidR="008D6948">
        <w:rPr>
          <w:lang w:val="en-US"/>
        </w:rPr>
        <w:t xml:space="preserve"> = </w:t>
      </w:r>
      <w:r w:rsidR="008D6948" w:rsidRPr="008D6948">
        <w:rPr>
          <w:lang w:val="en-US"/>
        </w:rPr>
        <w:t>0.57</w:t>
      </w:r>
      <w:r w:rsidR="008D6948">
        <w:rPr>
          <w:lang w:val="en-US"/>
        </w:rPr>
        <w:t>, 95% CI [</w:t>
      </w:r>
      <w:r w:rsidR="008D6948" w:rsidRPr="008D6948">
        <w:rPr>
          <w:lang w:val="en-US"/>
        </w:rPr>
        <w:t>0.40, 0.74</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w:t>
      </w:r>
      <w:r w:rsidR="008D6948">
        <w:rPr>
          <w:lang w:val="en-US"/>
        </w:rPr>
        <w:t>49, 95% CI [</w:t>
      </w:r>
      <w:r w:rsidR="008D6948" w:rsidRPr="008D6948">
        <w:rPr>
          <w:lang w:val="en-US"/>
        </w:rPr>
        <w:t>.34, 0.63</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 and for a previously completed AMP (</w:t>
      </w:r>
      <w:r w:rsidR="008D6948" w:rsidRPr="002C347E">
        <w:rPr>
          <w:i/>
          <w:iCs/>
          <w:lang w:val="en-US"/>
        </w:rPr>
        <w:t>B</w:t>
      </w:r>
      <w:r w:rsidR="008D6948">
        <w:rPr>
          <w:lang w:val="en-US"/>
        </w:rPr>
        <w:t xml:space="preserve"> = </w:t>
      </w:r>
      <w:r w:rsidR="008D6948" w:rsidRPr="008D6948">
        <w:rPr>
          <w:lang w:val="en-US"/>
        </w:rPr>
        <w:t>0.54</w:t>
      </w:r>
      <w:r w:rsidR="008D6948">
        <w:rPr>
          <w:lang w:val="en-US"/>
        </w:rPr>
        <w:t>, 95% CI [</w:t>
      </w:r>
      <w:r w:rsidR="008D6948" w:rsidRPr="008D6948">
        <w:rPr>
          <w:lang w:val="en-US"/>
        </w:rPr>
        <w:t>0.44, 0.65</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0.65</w:t>
      </w:r>
      <w:r w:rsidR="008D6948">
        <w:rPr>
          <w:lang w:val="en-US"/>
        </w:rPr>
        <w:t>, 95% CI [</w:t>
      </w:r>
      <w:r w:rsidR="008D6948" w:rsidRPr="008D6948">
        <w:rPr>
          <w:lang w:val="en-US"/>
        </w:rPr>
        <w:t>0.53, 0.78</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w:t>
      </w:r>
    </w:p>
    <w:p w14:paraId="754F1088" w14:textId="0CD7BBFB" w:rsidR="00161A48" w:rsidRDefault="00B53C37" w:rsidP="008D6948">
      <w:pPr>
        <w:pStyle w:val="Normal1"/>
        <w:ind w:firstLine="720"/>
        <w:rPr>
          <w:color w:val="222222"/>
          <w:highlight w:val="white"/>
          <w:lang w:val="en-US"/>
        </w:rPr>
      </w:pPr>
      <w:r w:rsidRPr="00584596">
        <w:rPr>
          <w:b/>
          <w:color w:val="222222"/>
          <w:highlight w:val="white"/>
          <w:lang w:val="en-US"/>
        </w:rPr>
        <w:lastRenderedPageBreak/>
        <w:t>Critical Hypotheses</w:t>
      </w:r>
      <w:r w:rsidR="00584596">
        <w:rPr>
          <w:b/>
          <w:color w:val="222222"/>
          <w:highlight w:val="white"/>
          <w:lang w:val="en-US"/>
        </w:rPr>
        <w:t>:</w:t>
      </w:r>
      <w:r w:rsidRPr="00584596">
        <w:rPr>
          <w:b/>
          <w:color w:val="222222"/>
          <w:highlight w:val="white"/>
          <w:lang w:val="en-US"/>
        </w:rPr>
        <w:t xml:space="preserve"> 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w:t>
      </w:r>
      <w:r w:rsidRPr="00584596">
        <w:rPr>
          <w:b/>
          <w:color w:val="222222"/>
          <w:highlight w:val="white"/>
          <w:lang w:val="en-US"/>
        </w:rPr>
        <w:t xml:space="preserve"> </w:t>
      </w:r>
      <w:r w:rsidR="00584596">
        <w:rPr>
          <w:b/>
          <w:color w:val="222222"/>
          <w:highlight w:val="white"/>
          <w:lang w:val="en-US"/>
        </w:rPr>
        <w:t>G</w:t>
      </w:r>
      <w:r w:rsidR="00F4140A" w:rsidRPr="00584596">
        <w:rPr>
          <w:b/>
          <w:color w:val="222222"/>
          <w:highlight w:val="white"/>
          <w:lang w:val="en-US"/>
        </w:rPr>
        <w:t xml:space="preserve">eneric </w:t>
      </w:r>
      <w:r w:rsidR="00584596">
        <w:rPr>
          <w:b/>
          <w:color w:val="222222"/>
          <w:highlight w:val="white"/>
          <w:lang w:val="en-US"/>
        </w:rPr>
        <w:t>V</w:t>
      </w:r>
      <w:r w:rsidR="00E5122B" w:rsidRPr="00584596">
        <w:rPr>
          <w:b/>
          <w:color w:val="222222"/>
          <w:highlight w:val="white"/>
          <w:lang w:val="en-US"/>
        </w:rPr>
        <w:t xml:space="preserve">alence </w:t>
      </w:r>
      <w:r w:rsidR="00584596">
        <w:rPr>
          <w:b/>
          <w:color w:val="222222"/>
          <w:highlight w:val="white"/>
          <w:lang w:val="en-US"/>
        </w:rPr>
        <w:t>IA-AMP Completed A</w:t>
      </w:r>
      <w:r w:rsidRPr="00584596">
        <w:rPr>
          <w:b/>
          <w:color w:val="222222"/>
          <w:highlight w:val="white"/>
          <w:lang w:val="en-US"/>
        </w:rPr>
        <w:t>t T</w:t>
      </w:r>
      <w:r w:rsidR="00F4140A" w:rsidRPr="00584596">
        <w:rPr>
          <w:b/>
          <w:color w:val="222222"/>
          <w:highlight w:val="white"/>
          <w:lang w:val="en-US"/>
        </w:rPr>
        <w:t xml:space="preserve">ime </w:t>
      </w:r>
      <w:r w:rsidR="00584596">
        <w:rPr>
          <w:b/>
          <w:color w:val="222222"/>
          <w:highlight w:val="white"/>
          <w:lang w:val="en-US"/>
        </w:rPr>
        <w:t>2 Predict Political AMP Effects A</w:t>
      </w:r>
      <w:r w:rsidRPr="00584596">
        <w:rPr>
          <w:b/>
          <w:color w:val="222222"/>
          <w:highlight w:val="white"/>
          <w:lang w:val="en-US"/>
        </w:rPr>
        <w:t>t T</w:t>
      </w:r>
      <w:r w:rsidR="006623C9"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Pr="002622F5">
        <w:rPr>
          <w:color w:val="222222"/>
          <w:highlight w:val="white"/>
          <w:lang w:val="en-US"/>
        </w:rPr>
        <w:t xml:space="preserve">A </w:t>
      </w:r>
      <w:r w:rsidRPr="002622F5">
        <w:rPr>
          <w:highlight w:val="white"/>
          <w:lang w:val="en-US"/>
        </w:rPr>
        <w:t xml:space="preserve">regression analysis with awareness rate in the </w:t>
      </w:r>
      <w:r w:rsidR="00A60358">
        <w:rPr>
          <w:highlight w:val="white"/>
          <w:lang w:val="en-US"/>
        </w:rPr>
        <w:t>IA-</w:t>
      </w:r>
      <w:r w:rsidRPr="002622F5">
        <w:rPr>
          <w:highlight w:val="white"/>
          <w:lang w:val="en-US"/>
        </w:rPr>
        <w:t xml:space="preserve">AMP as a predictor and </w:t>
      </w:r>
      <w:r w:rsidR="006623C9">
        <w:rPr>
          <w:highlight w:val="white"/>
          <w:lang w:val="en-US"/>
        </w:rPr>
        <w:t xml:space="preserve">standard </w:t>
      </w:r>
      <w:r w:rsidRPr="002622F5">
        <w:rPr>
          <w:highlight w:val="white"/>
          <w:lang w:val="en-US"/>
        </w:rPr>
        <w:t xml:space="preserve">AMP effect size as a dependent variable revealed that </w:t>
      </w:r>
      <w:r w:rsidR="006623C9">
        <w:rPr>
          <w:highlight w:val="white"/>
          <w:lang w:val="en-US"/>
        </w:rPr>
        <w:t xml:space="preserve">the former </w:t>
      </w:r>
      <w:r w:rsidRPr="002622F5">
        <w:rPr>
          <w:highlight w:val="white"/>
          <w:lang w:val="en-US"/>
        </w:rPr>
        <w:t xml:space="preserve">significantly predicted </w:t>
      </w:r>
      <w:r w:rsidR="006623C9">
        <w:rPr>
          <w:highlight w:val="white"/>
          <w:lang w:val="en-US"/>
        </w:rPr>
        <w:t>the latter</w:t>
      </w:r>
      <w:r w:rsidR="00856406">
        <w:rPr>
          <w:highlight w:val="white"/>
          <w:lang w:val="en-US"/>
        </w:rPr>
        <w:t xml:space="preserve">, </w:t>
      </w:r>
      <w:r w:rsidR="00DC039C" w:rsidRPr="002C347E">
        <w:rPr>
          <w:i/>
          <w:iCs/>
          <w:lang w:val="en-US"/>
        </w:rPr>
        <w:t>B</w:t>
      </w:r>
      <w:r w:rsidR="00DC039C">
        <w:rPr>
          <w:lang w:val="en-US"/>
        </w:rPr>
        <w:t xml:space="preserve"> = </w:t>
      </w:r>
      <w:r w:rsidR="00DC039C" w:rsidRPr="00DC039C">
        <w:rPr>
          <w:lang w:val="en-US"/>
        </w:rPr>
        <w:t>0.5</w:t>
      </w:r>
      <w:r w:rsidR="00360D2A">
        <w:rPr>
          <w:lang w:val="en-US"/>
        </w:rPr>
        <w:t>4</w:t>
      </w:r>
      <w:r w:rsidR="00DC039C">
        <w:rPr>
          <w:lang w:val="en-US"/>
        </w:rPr>
        <w:t>, 95% CI [</w:t>
      </w:r>
      <w:r w:rsidR="00DC039C" w:rsidRPr="00DC039C">
        <w:rPr>
          <w:lang w:val="en-US"/>
        </w:rPr>
        <w:t>0.4</w:t>
      </w:r>
      <w:r w:rsidR="00360D2A">
        <w:rPr>
          <w:lang w:val="en-US"/>
        </w:rPr>
        <w:t>4</w:t>
      </w:r>
      <w:r w:rsidR="00DC039C" w:rsidRPr="00DC039C">
        <w:rPr>
          <w:lang w:val="en-US"/>
        </w:rPr>
        <w:t>, 0.</w:t>
      </w:r>
      <w:r w:rsidR="00360D2A">
        <w:rPr>
          <w:lang w:val="en-US"/>
        </w:rPr>
        <w:t>65</w:t>
      </w:r>
      <w:r w:rsidR="00DC039C">
        <w:rPr>
          <w:lang w:val="en-US"/>
        </w:rPr>
        <w:t xml:space="preserve">], </w:t>
      </w:r>
      <w:r w:rsidR="00DC039C" w:rsidRPr="002622F5">
        <w:rPr>
          <w:color w:val="222222"/>
          <w:highlight w:val="white"/>
          <w:lang w:val="en-US"/>
        </w:rPr>
        <w:t>β</w:t>
      </w:r>
      <w:r w:rsidR="00DC039C">
        <w:rPr>
          <w:lang w:val="en-US"/>
        </w:rPr>
        <w:t xml:space="preserve"> = </w:t>
      </w:r>
      <w:r w:rsidR="00DC039C" w:rsidRPr="00DC039C">
        <w:rPr>
          <w:lang w:val="en-US"/>
        </w:rPr>
        <w:t>0.</w:t>
      </w:r>
      <w:r w:rsidR="00360D2A">
        <w:rPr>
          <w:lang w:val="en-US"/>
        </w:rPr>
        <w:t>65</w:t>
      </w:r>
      <w:r w:rsidR="00DC039C">
        <w:rPr>
          <w:lang w:val="en-US"/>
        </w:rPr>
        <w:t>, 95% CI [</w:t>
      </w:r>
      <w:r w:rsidR="00DC039C" w:rsidRPr="00DC039C">
        <w:rPr>
          <w:lang w:val="en-US"/>
        </w:rPr>
        <w:t>0</w:t>
      </w:r>
      <w:r w:rsidR="00360D2A">
        <w:rPr>
          <w:lang w:val="en-US"/>
        </w:rPr>
        <w:t>.53</w:t>
      </w:r>
      <w:r w:rsidR="00DC039C" w:rsidRPr="00DC039C">
        <w:rPr>
          <w:lang w:val="en-US"/>
        </w:rPr>
        <w:t>, 0.</w:t>
      </w:r>
      <w:r w:rsidR="00360D2A">
        <w:rPr>
          <w:lang w:val="en-US"/>
        </w:rPr>
        <w:t>78</w:t>
      </w:r>
      <w:r w:rsidR="00DC039C">
        <w:rPr>
          <w:lang w:val="en-US"/>
        </w:rPr>
        <w:t xml:space="preserve">], </w:t>
      </w:r>
      <w:r w:rsidR="00DC039C" w:rsidRPr="002C347E">
        <w:rPr>
          <w:i/>
          <w:iCs/>
          <w:lang w:val="en-US"/>
        </w:rPr>
        <w:t>p</w:t>
      </w:r>
      <w:r w:rsidR="00DC039C">
        <w:rPr>
          <w:lang w:val="en-US"/>
        </w:rPr>
        <w:t xml:space="preserve"> </w:t>
      </w:r>
      <w:r w:rsidR="00DC039C" w:rsidRPr="00DC039C">
        <w:rPr>
          <w:lang w:val="en-US"/>
        </w:rPr>
        <w:t>&lt;</w:t>
      </w:r>
      <w:r w:rsidR="00DC039C">
        <w:rPr>
          <w:lang w:val="en-US"/>
        </w:rPr>
        <w:t xml:space="preserve"> </w:t>
      </w:r>
      <w:r w:rsidR="00DC039C" w:rsidRPr="00DC039C">
        <w:rPr>
          <w:lang w:val="en-US"/>
        </w:rPr>
        <w:t>.001</w:t>
      </w:r>
      <w:r w:rsidRPr="002622F5">
        <w:rPr>
          <w:color w:val="222222"/>
          <w:highlight w:val="white"/>
          <w:lang w:val="en-US"/>
        </w:rPr>
        <w:t>.</w:t>
      </w:r>
    </w:p>
    <w:p w14:paraId="5820615E" w14:textId="77777777" w:rsidR="00B53C37" w:rsidRPr="002622F5" w:rsidRDefault="00B53C37" w:rsidP="00124669">
      <w:pPr>
        <w:pStyle w:val="Heading2"/>
      </w:pPr>
      <w:r w:rsidRPr="002622F5">
        <w:t>Discussion</w:t>
      </w:r>
    </w:p>
    <w:p w14:paraId="6D443647" w14:textId="0DC57D24" w:rsidR="00B53C37" w:rsidRPr="00D01429" w:rsidRDefault="00101E69" w:rsidP="00D01429">
      <w:pPr>
        <w:pStyle w:val="Normal1"/>
        <w:rPr>
          <w:highlight w:val="white"/>
          <w:lang w:val="en-US"/>
        </w:rPr>
      </w:pPr>
      <w:r>
        <w:rPr>
          <w:lang w:val="en-US"/>
        </w:rPr>
        <w:tab/>
        <w:t xml:space="preserve">Our </w:t>
      </w:r>
      <w:r w:rsidR="009F6A54">
        <w:rPr>
          <w:lang w:val="en-US"/>
        </w:rPr>
        <w:t xml:space="preserve">prior </w:t>
      </w:r>
      <w:r>
        <w:rPr>
          <w:lang w:val="en-US"/>
        </w:rPr>
        <w:t xml:space="preserve">findings once again replicated: AMP effects emerged and were </w:t>
      </w:r>
      <w:r w:rsidRPr="00B773F4">
        <w:rPr>
          <w:lang w:val="en-US"/>
        </w:rPr>
        <w:t>moderated</w:t>
      </w:r>
      <w:r>
        <w:rPr>
          <w:lang w:val="en-US"/>
        </w:rPr>
        <w:t xml:space="preserve"> </w:t>
      </w:r>
      <w:r w:rsidRPr="00B773F4">
        <w:rPr>
          <w:lang w:val="en-US"/>
        </w:rPr>
        <w:t xml:space="preserve">at the </w:t>
      </w:r>
      <w:r w:rsidR="00856406">
        <w:rPr>
          <w:lang w:val="en-US"/>
        </w:rPr>
        <w:t>trial-by-trial level</w:t>
      </w:r>
      <w:r>
        <w:rPr>
          <w:lang w:val="en-US"/>
        </w:rPr>
        <w:t xml:space="preserve"> by performance on influence aware trials, while a</w:t>
      </w:r>
      <w:r w:rsidRPr="00B773F4">
        <w:rPr>
          <w:lang w:val="en-US"/>
        </w:rPr>
        <w:t>t the group level</w:t>
      </w:r>
      <w:r>
        <w:rPr>
          <w:lang w:val="en-US"/>
        </w:rPr>
        <w:t>, they were moderated by p</w:t>
      </w:r>
      <w:r w:rsidRPr="002622F5">
        <w:rPr>
          <w:lang w:val="en-US"/>
        </w:rPr>
        <w:t xml:space="preserve">articipants </w:t>
      </w:r>
      <w:r>
        <w:rPr>
          <w:lang w:val="en-US"/>
        </w:rPr>
        <w:t>scoring high in influence awareness.</w:t>
      </w:r>
      <w:r w:rsidR="00606AAA">
        <w:rPr>
          <w:lang w:val="en-US"/>
        </w:rPr>
        <w:t xml:space="preserve"> Not only did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w:t>
      </w:r>
      <w:r w:rsidR="00606AAA">
        <w:rPr>
          <w:highlight w:val="white"/>
          <w:lang w:val="en-US"/>
        </w:rPr>
        <w:t xml:space="preserve">assessed by </w:t>
      </w:r>
      <w:r w:rsidR="00B53C37" w:rsidRPr="002622F5">
        <w:rPr>
          <w:highlight w:val="white"/>
          <w:lang w:val="en-US"/>
        </w:rPr>
        <w:t xml:space="preserve">an </w:t>
      </w:r>
      <w:r w:rsidR="00A60358">
        <w:rPr>
          <w:highlight w:val="white"/>
          <w:lang w:val="en-US"/>
        </w:rPr>
        <w:t>IA-</w:t>
      </w:r>
      <w:r w:rsidR="00B53C37" w:rsidRPr="002622F5">
        <w:rPr>
          <w:highlight w:val="white"/>
          <w:lang w:val="en-US"/>
        </w:rPr>
        <w:t xml:space="preserve">AMP retrospectively predict </w:t>
      </w:r>
      <w:r w:rsidR="00606AAA">
        <w:rPr>
          <w:highlight w:val="white"/>
          <w:lang w:val="en-US"/>
        </w:rPr>
        <w:t xml:space="preserve">standard AMP </w:t>
      </w:r>
      <w:r w:rsidR="00B53C37" w:rsidRPr="002622F5">
        <w:rPr>
          <w:highlight w:val="white"/>
          <w:lang w:val="en-US"/>
        </w:rPr>
        <w:t>effect</w:t>
      </w:r>
      <w:r w:rsidR="00606AAA">
        <w:rPr>
          <w:highlight w:val="white"/>
          <w:lang w:val="en-US"/>
        </w:rPr>
        <w:t>s</w:t>
      </w:r>
      <w:r w:rsidR="00B53C37" w:rsidRPr="002622F5">
        <w:rPr>
          <w:highlight w:val="white"/>
          <w:lang w:val="en-US"/>
        </w:rPr>
        <w:t xml:space="preserve">, </w:t>
      </w:r>
      <w:r w:rsidR="00606AAA">
        <w:rPr>
          <w:highlight w:val="white"/>
          <w:lang w:val="en-US"/>
        </w:rPr>
        <w:t xml:space="preserve">but </w:t>
      </w:r>
      <w:r w:rsidR="0090751A">
        <w:rPr>
          <w:highlight w:val="white"/>
          <w:lang w:val="en-US"/>
        </w:rPr>
        <w:t xml:space="preserve">it </w:t>
      </w:r>
      <w:r w:rsidR="00606AAA">
        <w:rPr>
          <w:highlight w:val="white"/>
          <w:lang w:val="en-US"/>
        </w:rPr>
        <w:t xml:space="preserve">did so </w:t>
      </w:r>
      <w:r w:rsidR="00B53C37" w:rsidRPr="002622F5">
        <w:rPr>
          <w:highlight w:val="white"/>
          <w:lang w:val="en-US"/>
        </w:rPr>
        <w:t xml:space="preserve">even when </w:t>
      </w:r>
      <w:r w:rsidR="00606AAA">
        <w:rPr>
          <w:highlight w:val="white"/>
          <w:lang w:val="en-US"/>
        </w:rPr>
        <w:t xml:space="preserve">these tasks were </w:t>
      </w:r>
      <w:r w:rsidR="00B53C37" w:rsidRPr="002622F5">
        <w:rPr>
          <w:highlight w:val="white"/>
          <w:lang w:val="en-US"/>
        </w:rPr>
        <w:t>assess</w:t>
      </w:r>
      <w:r w:rsidR="00606AAA">
        <w:rPr>
          <w:highlight w:val="white"/>
          <w:lang w:val="en-US"/>
        </w:rPr>
        <w:t>ing</w:t>
      </w:r>
      <w:r w:rsidR="00B53C37" w:rsidRPr="002622F5">
        <w:rPr>
          <w:highlight w:val="white"/>
          <w:lang w:val="en-US"/>
        </w:rPr>
        <w:t xml:space="preserve"> attitudes </w:t>
      </w:r>
      <w:r w:rsidR="00606AAA">
        <w:rPr>
          <w:highlight w:val="white"/>
          <w:lang w:val="en-US"/>
        </w:rPr>
        <w:t xml:space="preserve">in entirely different </w:t>
      </w:r>
      <w:r w:rsidR="00B53C37" w:rsidRPr="002622F5">
        <w:rPr>
          <w:highlight w:val="white"/>
          <w:lang w:val="en-US"/>
        </w:rPr>
        <w:t>domains.</w:t>
      </w:r>
      <w:r w:rsidR="00606AAA">
        <w:rPr>
          <w:highlight w:val="white"/>
          <w:lang w:val="en-US"/>
        </w:rPr>
        <w:t xml:space="preserve"> </w:t>
      </w:r>
      <w:r w:rsidR="009F6A54">
        <w:rPr>
          <w:highlight w:val="white"/>
          <w:lang w:val="en-US"/>
        </w:rPr>
        <w:t>T</w:t>
      </w:r>
      <w:r w:rsidR="00606AAA">
        <w:rPr>
          <w:highlight w:val="white"/>
          <w:lang w:val="en-US"/>
        </w:rPr>
        <w:t>aken together, Experiments 3</w:t>
      </w:r>
      <w:r w:rsidR="009F6A54">
        <w:rPr>
          <w:highlight w:val="white"/>
          <w:lang w:val="en-US"/>
        </w:rPr>
        <w:t xml:space="preserve"> and </w:t>
      </w:r>
      <w:r w:rsidR="00606AAA">
        <w:rPr>
          <w:highlight w:val="white"/>
          <w:lang w:val="en-US"/>
        </w:rPr>
        <w:t xml:space="preserve">4 suggest that </w:t>
      </w:r>
      <w:r w:rsidR="00606AAA" w:rsidRPr="00606AAA">
        <w:rPr>
          <w:lang w:val="en-US"/>
        </w:rPr>
        <w:t>influence</w:t>
      </w:r>
      <w:r w:rsidR="00E176E7">
        <w:rPr>
          <w:lang w:val="en-US"/>
        </w:rPr>
        <w:t xml:space="preserve"> </w:t>
      </w:r>
      <w:r w:rsidR="00606AAA" w:rsidRPr="00606AAA">
        <w:rPr>
          <w:lang w:val="en-US"/>
        </w:rPr>
        <w:t xml:space="preserve">awareness is stable within individuals and </w:t>
      </w:r>
      <w:r w:rsidR="00D2115C">
        <w:rPr>
          <w:lang w:val="en-US"/>
        </w:rPr>
        <w:t>moderates</w:t>
      </w:r>
      <w:r w:rsidR="00D2115C" w:rsidRPr="00606AAA">
        <w:rPr>
          <w:lang w:val="en-US"/>
        </w:rPr>
        <w:t xml:space="preserve"> </w:t>
      </w:r>
      <w:r w:rsidR="00D2115C">
        <w:rPr>
          <w:lang w:val="en-US"/>
        </w:rPr>
        <w:t xml:space="preserve">the magnitude of the AMP effect, even between attitude domains. </w:t>
      </w:r>
      <w:r w:rsidR="00A11D4E">
        <w:rPr>
          <w:highlight w:val="white"/>
          <w:lang w:val="en-US"/>
        </w:rPr>
        <w:t xml:space="preserve">It may be </w:t>
      </w:r>
      <w:r w:rsidR="00D2115C">
        <w:rPr>
          <w:highlight w:val="white"/>
          <w:lang w:val="en-US"/>
        </w:rPr>
        <w:t xml:space="preserve">the case that, at least at the group level, </w:t>
      </w:r>
      <w:r w:rsidR="00A11D4E">
        <w:rPr>
          <w:highlight w:val="white"/>
          <w:lang w:val="en-US"/>
        </w:rPr>
        <w:t xml:space="preserve">the </w:t>
      </w:r>
      <w:r w:rsidR="00CA466C">
        <w:rPr>
          <w:highlight w:val="white"/>
          <w:lang w:val="en-US"/>
        </w:rPr>
        <w:t xml:space="preserve">majority of the variance in </w:t>
      </w:r>
      <w:r w:rsidR="00B53C37" w:rsidRPr="002622F5">
        <w:rPr>
          <w:highlight w:val="white"/>
          <w:lang w:val="en-US"/>
        </w:rPr>
        <w:t xml:space="preserve">AMP </w:t>
      </w:r>
      <w:r w:rsidR="00A11D4E">
        <w:rPr>
          <w:highlight w:val="white"/>
          <w:lang w:val="en-US"/>
        </w:rPr>
        <w:t>effect</w:t>
      </w:r>
      <w:r w:rsidR="00CA466C">
        <w:rPr>
          <w:highlight w:val="white"/>
          <w:lang w:val="en-US"/>
        </w:rPr>
        <w:t>s</w:t>
      </w:r>
      <w:r w:rsidR="00A11D4E">
        <w:rPr>
          <w:highlight w:val="white"/>
          <w:lang w:val="en-US"/>
        </w:rPr>
        <w:t xml:space="preserve"> </w:t>
      </w:r>
      <w:r w:rsidR="00B53C37" w:rsidRPr="002622F5">
        <w:rPr>
          <w:highlight w:val="white"/>
          <w:lang w:val="en-US"/>
        </w:rPr>
        <w:t xml:space="preserve">does not </w:t>
      </w:r>
      <w:r w:rsidR="00CA466C">
        <w:rPr>
          <w:highlight w:val="white"/>
          <w:lang w:val="en-US"/>
        </w:rPr>
        <w:t xml:space="preserve">represent </w:t>
      </w:r>
      <w:r w:rsidR="00A11D4E">
        <w:rPr>
          <w:highlight w:val="white"/>
          <w:lang w:val="en-US"/>
        </w:rPr>
        <w:t xml:space="preserve">a measure of </w:t>
      </w:r>
      <w:r w:rsidR="00B53C37" w:rsidRPr="002622F5">
        <w:rPr>
          <w:highlight w:val="white"/>
          <w:lang w:val="en-US"/>
        </w:rPr>
        <w:t xml:space="preserve">implicit evaluations </w:t>
      </w:r>
      <w:r w:rsidR="00B53C37" w:rsidRPr="00381E60">
        <w:rPr>
          <w:i/>
          <w:highlight w:val="white"/>
          <w:lang w:val="en-US"/>
        </w:rPr>
        <w:t>in general</w:t>
      </w:r>
      <w:r w:rsidR="00B53C37" w:rsidRPr="002622F5">
        <w:rPr>
          <w:highlight w:val="white"/>
          <w:lang w:val="en-US"/>
        </w:rPr>
        <w:t xml:space="preserve">, but rather the evaluations of </w:t>
      </w:r>
      <w:r w:rsidR="00D52786">
        <w:rPr>
          <w:highlight w:val="white"/>
          <w:lang w:val="en-US"/>
        </w:rPr>
        <w:t xml:space="preserve">a subset of </w:t>
      </w:r>
      <w:r w:rsidR="00B53C37" w:rsidRPr="002622F5">
        <w:rPr>
          <w:highlight w:val="white"/>
          <w:lang w:val="en-US"/>
        </w:rPr>
        <w:t>individuals who are highly influence</w:t>
      </w:r>
      <w:r w:rsidR="00BB3771">
        <w:rPr>
          <w:highlight w:val="white"/>
          <w:lang w:val="en-US"/>
        </w:rPr>
        <w:t xml:space="preserve"> </w:t>
      </w:r>
      <w:r w:rsidR="00B53C37" w:rsidRPr="002622F5">
        <w:rPr>
          <w:highlight w:val="white"/>
          <w:lang w:val="en-US"/>
        </w:rPr>
        <w:t>aware.</w:t>
      </w:r>
      <w:r w:rsidR="00DD64F0">
        <w:rPr>
          <w:highlight w:val="white"/>
          <w:lang w:val="en-US"/>
        </w:rPr>
        <w:t xml:space="preserve"> We will return to this idea </w:t>
      </w:r>
      <w:r w:rsidR="00B87FB7">
        <w:rPr>
          <w:highlight w:val="white"/>
          <w:lang w:val="en-US"/>
        </w:rPr>
        <w:t>later on</w:t>
      </w:r>
      <w:r w:rsidR="00DD64F0">
        <w:rPr>
          <w:highlight w:val="white"/>
          <w:lang w:val="en-US"/>
        </w:rPr>
        <w:t>.</w:t>
      </w:r>
    </w:p>
    <w:p w14:paraId="6CE3278B" w14:textId="139B9159" w:rsidR="00B53C37" w:rsidRPr="002622F5" w:rsidRDefault="00B53C37" w:rsidP="00B53C37">
      <w:pPr>
        <w:pStyle w:val="Heading1"/>
        <w:rPr>
          <w:lang w:val="en-US"/>
        </w:rPr>
      </w:pPr>
      <w:r w:rsidRPr="002622F5">
        <w:rPr>
          <w:lang w:val="en-US"/>
        </w:rPr>
        <w:t xml:space="preserve">Experiment </w:t>
      </w:r>
      <w:r w:rsidR="00C9299E">
        <w:rPr>
          <w:lang w:val="en-US"/>
        </w:rPr>
        <w:t>5</w:t>
      </w:r>
      <w:r w:rsidRPr="002622F5">
        <w:rPr>
          <w:lang w:val="en-US"/>
        </w:rPr>
        <w:t xml:space="preserve">: The AMP’s Predictive Utility </w:t>
      </w:r>
      <w:r w:rsidR="00CF2BA0">
        <w:rPr>
          <w:lang w:val="en-US"/>
        </w:rPr>
        <w:t xml:space="preserve">&amp; </w:t>
      </w:r>
      <w:r w:rsidR="00851F65">
        <w:rPr>
          <w:lang w:val="en-US"/>
        </w:rPr>
        <w:t xml:space="preserve">Influence </w:t>
      </w:r>
      <w:r w:rsidR="00E16A86">
        <w:rPr>
          <w:lang w:val="en-US"/>
        </w:rPr>
        <w:t>A</w:t>
      </w:r>
      <w:r w:rsidR="00851F65">
        <w:rPr>
          <w:lang w:val="en-US"/>
        </w:rPr>
        <w:t>ware</w:t>
      </w:r>
      <w:r w:rsidR="00CF2BA0">
        <w:rPr>
          <w:lang w:val="en-US"/>
        </w:rPr>
        <w:t>ness</w:t>
      </w:r>
      <w:r w:rsidRPr="002622F5">
        <w:rPr>
          <w:lang w:val="en-US"/>
        </w:rPr>
        <w:t xml:space="preserve"> </w:t>
      </w:r>
      <w:r w:rsidR="00CF2BA0">
        <w:rPr>
          <w:lang w:val="en-US"/>
        </w:rPr>
        <w:t>Are Strongly Related</w:t>
      </w:r>
    </w:p>
    <w:p w14:paraId="6E61AD26" w14:textId="43863B9C" w:rsidR="009F5369" w:rsidRDefault="00B53C37" w:rsidP="009F5369">
      <w:pPr>
        <w:pStyle w:val="Normal1"/>
        <w:rPr>
          <w:highlight w:val="white"/>
          <w:lang w:val="en-US"/>
        </w:rPr>
      </w:pPr>
      <w:r w:rsidRPr="002622F5">
        <w:rPr>
          <w:highlight w:val="white"/>
          <w:lang w:val="en-US"/>
        </w:rPr>
        <w:tab/>
      </w:r>
      <w:r w:rsidR="00A70BDC">
        <w:rPr>
          <w:highlight w:val="white"/>
          <w:lang w:val="en-US"/>
        </w:rPr>
        <w:t xml:space="preserve">Experiments </w:t>
      </w:r>
      <w:r w:rsidR="0090751A">
        <w:rPr>
          <w:highlight w:val="white"/>
          <w:lang w:val="en-US"/>
        </w:rPr>
        <w:t>2</w:t>
      </w:r>
      <w:r w:rsidR="00A70BDC">
        <w:rPr>
          <w:highlight w:val="white"/>
          <w:lang w:val="en-US"/>
        </w:rPr>
        <w:t xml:space="preserve">-4 indicate </w:t>
      </w:r>
      <w:r w:rsidR="009F5369">
        <w:rPr>
          <w:highlight w:val="white"/>
          <w:lang w:val="en-US"/>
        </w:rPr>
        <w:t xml:space="preserve">that </w:t>
      </w:r>
      <w:r w:rsidRPr="002622F5">
        <w:rPr>
          <w:highlight w:val="white"/>
          <w:lang w:val="en-US"/>
        </w:rPr>
        <w:t xml:space="preserve">a subset of </w:t>
      </w:r>
      <w:r w:rsidR="00851F65">
        <w:rPr>
          <w:highlight w:val="white"/>
          <w:lang w:val="en-US"/>
        </w:rPr>
        <w:t>influence aware</w:t>
      </w:r>
      <w:r w:rsidRPr="002622F5">
        <w:rPr>
          <w:highlight w:val="white"/>
          <w:lang w:val="en-US"/>
        </w:rPr>
        <w:t xml:space="preserve"> trials</w:t>
      </w:r>
      <w:r w:rsidR="009F5369">
        <w:rPr>
          <w:highlight w:val="white"/>
          <w:lang w:val="en-US"/>
        </w:rPr>
        <w:t xml:space="preserve"> </w:t>
      </w:r>
      <w:r w:rsidR="00D2115C">
        <w:rPr>
          <w:highlight w:val="white"/>
          <w:lang w:val="en-US"/>
        </w:rPr>
        <w:t>strongly moderate</w:t>
      </w:r>
      <w:r w:rsidR="0068754C">
        <w:rPr>
          <w:highlight w:val="white"/>
          <w:lang w:val="en-US"/>
        </w:rPr>
        <w:t xml:space="preserve"> </w:t>
      </w:r>
      <w:r w:rsidR="009F5369" w:rsidRPr="002622F5">
        <w:rPr>
          <w:highlight w:val="white"/>
          <w:lang w:val="en-US"/>
        </w:rPr>
        <w:t>AMP effect</w:t>
      </w:r>
      <w:r w:rsidR="00B16E3B">
        <w:rPr>
          <w:highlight w:val="white"/>
          <w:lang w:val="en-US"/>
        </w:rPr>
        <w:t xml:space="preserve">s at the </w:t>
      </w:r>
      <w:r w:rsidR="00856406">
        <w:rPr>
          <w:highlight w:val="white"/>
          <w:lang w:val="en-US"/>
        </w:rPr>
        <w:t>trial-by-trial level</w:t>
      </w:r>
      <w:r w:rsidR="009F5369">
        <w:rPr>
          <w:highlight w:val="white"/>
          <w:lang w:val="en-US"/>
        </w:rPr>
        <w:t xml:space="preserve">, </w:t>
      </w:r>
      <w:r w:rsidR="0068754C">
        <w:rPr>
          <w:highlight w:val="white"/>
          <w:lang w:val="en-US"/>
        </w:rPr>
        <w:t xml:space="preserve">and inter-individual differences in influence aware rates moderate the magnitude of the AMP effect. </w:t>
      </w:r>
      <w:r w:rsidR="00736083">
        <w:rPr>
          <w:highlight w:val="white"/>
          <w:lang w:val="en-US"/>
        </w:rPr>
        <w:t xml:space="preserve">Influence awareness </w:t>
      </w:r>
      <w:r w:rsidR="00B16E3B">
        <w:rPr>
          <w:highlight w:val="white"/>
          <w:lang w:val="en-US"/>
        </w:rPr>
        <w:t xml:space="preserve">rates on one AMP </w:t>
      </w:r>
      <w:r w:rsidR="00736083">
        <w:rPr>
          <w:highlight w:val="white"/>
          <w:lang w:val="en-US"/>
        </w:rPr>
        <w:t xml:space="preserve">predict how one will respond on </w:t>
      </w:r>
      <w:r w:rsidR="00B16E3B">
        <w:rPr>
          <w:highlight w:val="white"/>
          <w:lang w:val="en-US"/>
        </w:rPr>
        <w:t xml:space="preserve">another, and this is true when both tasks </w:t>
      </w:r>
      <w:r w:rsidR="003449D8">
        <w:rPr>
          <w:highlight w:val="white"/>
          <w:lang w:val="en-US"/>
        </w:rPr>
        <w:t>assess</w:t>
      </w:r>
      <w:r w:rsidR="00B16E3B">
        <w:rPr>
          <w:highlight w:val="white"/>
          <w:lang w:val="en-US"/>
        </w:rPr>
        <w:t xml:space="preserve"> the </w:t>
      </w:r>
      <w:r w:rsidR="00736083">
        <w:rPr>
          <w:highlight w:val="white"/>
          <w:lang w:val="en-US"/>
        </w:rPr>
        <w:t xml:space="preserve">same </w:t>
      </w:r>
      <w:r w:rsidR="00B16E3B">
        <w:rPr>
          <w:highlight w:val="white"/>
          <w:lang w:val="en-US"/>
        </w:rPr>
        <w:t xml:space="preserve">or </w:t>
      </w:r>
      <w:r w:rsidR="00736083">
        <w:rPr>
          <w:highlight w:val="white"/>
          <w:lang w:val="en-US"/>
        </w:rPr>
        <w:t xml:space="preserve">different </w:t>
      </w:r>
      <w:r w:rsidR="00CF672A">
        <w:rPr>
          <w:highlight w:val="white"/>
          <w:lang w:val="en-US"/>
        </w:rPr>
        <w:t xml:space="preserve">attitude </w:t>
      </w:r>
      <w:r w:rsidR="0068754C">
        <w:rPr>
          <w:highlight w:val="white"/>
          <w:lang w:val="en-US"/>
        </w:rPr>
        <w:t>domains</w:t>
      </w:r>
      <w:r w:rsidR="00736083">
        <w:rPr>
          <w:highlight w:val="white"/>
          <w:lang w:val="en-US"/>
        </w:rPr>
        <w:t xml:space="preserve">. </w:t>
      </w:r>
    </w:p>
    <w:p w14:paraId="08CE2FD5" w14:textId="10CFDE78" w:rsidR="00855D12" w:rsidRDefault="001700B6" w:rsidP="00D01429">
      <w:pPr>
        <w:pStyle w:val="Normal1"/>
        <w:ind w:firstLine="720"/>
        <w:rPr>
          <w:highlight w:val="white"/>
          <w:lang w:val="en-US"/>
        </w:rPr>
      </w:pPr>
      <w:r>
        <w:rPr>
          <w:highlight w:val="white"/>
          <w:lang w:val="en-US"/>
        </w:rPr>
        <w:lastRenderedPageBreak/>
        <w:t xml:space="preserve">In </w:t>
      </w:r>
      <w:r w:rsidR="00B53C37" w:rsidRPr="002622F5">
        <w:rPr>
          <w:highlight w:val="white"/>
          <w:lang w:val="en-US"/>
        </w:rPr>
        <w:t xml:space="preserve">Experiment </w:t>
      </w:r>
      <w:r w:rsidR="00736083">
        <w:rPr>
          <w:highlight w:val="white"/>
          <w:lang w:val="en-US"/>
        </w:rPr>
        <w:t>5</w:t>
      </w:r>
      <w:r w:rsidR="00B53C37" w:rsidRPr="002622F5">
        <w:rPr>
          <w:highlight w:val="white"/>
          <w:lang w:val="en-US"/>
        </w:rPr>
        <w:t xml:space="preserve"> </w:t>
      </w:r>
      <w:r>
        <w:rPr>
          <w:highlight w:val="white"/>
          <w:lang w:val="en-US"/>
        </w:rPr>
        <w:t xml:space="preserve">we set out </w:t>
      </w:r>
      <w:r w:rsidR="00A70BDC">
        <w:rPr>
          <w:highlight w:val="white"/>
          <w:lang w:val="en-US"/>
        </w:rPr>
        <w:t xml:space="preserve">to </w:t>
      </w:r>
      <w:r w:rsidR="0090751A">
        <w:rPr>
          <w:highlight w:val="white"/>
          <w:lang w:val="en-US"/>
        </w:rPr>
        <w:t xml:space="preserve">further </w:t>
      </w:r>
      <w:r w:rsidR="00CF51BA">
        <w:rPr>
          <w:highlight w:val="white"/>
          <w:lang w:val="en-US"/>
        </w:rPr>
        <w:t xml:space="preserve">replicate </w:t>
      </w:r>
      <w:r w:rsidR="00A70BDC">
        <w:rPr>
          <w:highlight w:val="white"/>
          <w:lang w:val="en-US"/>
        </w:rPr>
        <w:t xml:space="preserve">our </w:t>
      </w:r>
      <w:r w:rsidR="00CF51BA">
        <w:rPr>
          <w:highlight w:val="white"/>
          <w:lang w:val="en-US"/>
        </w:rPr>
        <w:t xml:space="preserve">findings </w:t>
      </w:r>
      <w:r w:rsidR="00501E8A">
        <w:rPr>
          <w:highlight w:val="white"/>
          <w:lang w:val="en-US"/>
        </w:rPr>
        <w:t xml:space="preserve">while </w:t>
      </w:r>
      <w:r w:rsidR="00C81868">
        <w:rPr>
          <w:highlight w:val="white"/>
          <w:lang w:val="en-US"/>
        </w:rPr>
        <w:t>addressing</w:t>
      </w:r>
      <w:r>
        <w:rPr>
          <w:highlight w:val="white"/>
          <w:lang w:val="en-US"/>
        </w:rPr>
        <w:t xml:space="preserve"> </w:t>
      </w:r>
      <w:r w:rsidR="00C22D04">
        <w:rPr>
          <w:highlight w:val="white"/>
          <w:lang w:val="en-US"/>
        </w:rPr>
        <w:t xml:space="preserve">three </w:t>
      </w:r>
      <w:r w:rsidR="00CF51BA">
        <w:rPr>
          <w:highlight w:val="white"/>
          <w:lang w:val="en-US"/>
        </w:rPr>
        <w:t xml:space="preserve">new </w:t>
      </w:r>
      <w:r>
        <w:rPr>
          <w:highlight w:val="white"/>
          <w:lang w:val="en-US"/>
        </w:rPr>
        <w:t>questions.</w:t>
      </w:r>
      <w:r w:rsidR="0014227C">
        <w:rPr>
          <w:highlight w:val="white"/>
          <w:lang w:val="en-US"/>
        </w:rPr>
        <w:t xml:space="preserve"> On the one hand</w:t>
      </w:r>
      <w:r>
        <w:rPr>
          <w:highlight w:val="white"/>
          <w:lang w:val="en-US"/>
        </w:rPr>
        <w:t xml:space="preserve">, we </w:t>
      </w:r>
      <w:r w:rsidRPr="002622F5">
        <w:rPr>
          <w:highlight w:val="white"/>
          <w:lang w:val="en-US"/>
        </w:rPr>
        <w:t xml:space="preserve">wanted to know if </w:t>
      </w:r>
      <w:r w:rsidR="00D721AF">
        <w:rPr>
          <w:highlight w:val="white"/>
          <w:lang w:val="en-US"/>
        </w:rPr>
        <w:t xml:space="preserve">influence awareness also played a key role in </w:t>
      </w:r>
      <w:r w:rsidRPr="002622F5">
        <w:rPr>
          <w:highlight w:val="white"/>
          <w:lang w:val="en-US"/>
        </w:rPr>
        <w:t>the AMP’s predictive utility (</w:t>
      </w:r>
      <w:r>
        <w:rPr>
          <w:highlight w:val="white"/>
          <w:lang w:val="en-US"/>
        </w:rPr>
        <w:t xml:space="preserve">i.e., </w:t>
      </w:r>
      <w:r w:rsidR="00855D12">
        <w:rPr>
          <w:highlight w:val="white"/>
          <w:lang w:val="en-US"/>
        </w:rPr>
        <w:t xml:space="preserve">its </w:t>
      </w:r>
      <w:r>
        <w:rPr>
          <w:highlight w:val="white"/>
          <w:lang w:val="en-US"/>
        </w:rPr>
        <w:t xml:space="preserve">ability to </w:t>
      </w:r>
      <w:r w:rsidRPr="002622F5">
        <w:rPr>
          <w:highlight w:val="white"/>
          <w:lang w:val="en-US"/>
        </w:rPr>
        <w:t>discriminat</w:t>
      </w:r>
      <w:r>
        <w:rPr>
          <w:highlight w:val="white"/>
          <w:lang w:val="en-US"/>
        </w:rPr>
        <w:t>e</w:t>
      </w:r>
      <w:r w:rsidRPr="002622F5">
        <w:rPr>
          <w:highlight w:val="white"/>
          <w:lang w:val="en-US"/>
        </w:rPr>
        <w:t xml:space="preserve"> between two known-groups). </w:t>
      </w:r>
      <w:r w:rsidR="00855D12">
        <w:rPr>
          <w:highlight w:val="white"/>
          <w:lang w:val="en-US"/>
        </w:rPr>
        <w:t>W</w:t>
      </w:r>
      <w:r w:rsidR="00CF51BA">
        <w:rPr>
          <w:highlight w:val="white"/>
          <w:lang w:val="en-US"/>
        </w:rPr>
        <w:t xml:space="preserve">e </w:t>
      </w:r>
      <w:r w:rsidR="0014227C">
        <w:rPr>
          <w:highlight w:val="white"/>
          <w:lang w:val="en-US"/>
        </w:rPr>
        <w:t xml:space="preserve">therefore </w:t>
      </w:r>
      <w:r w:rsidR="00CF51BA">
        <w:rPr>
          <w:highlight w:val="white"/>
          <w:lang w:val="en-US"/>
        </w:rPr>
        <w:t xml:space="preserve">recruited two groups of participants (Democrats and Republicans) and asked them to complete a political </w:t>
      </w:r>
      <w:r w:rsidR="00A60358">
        <w:rPr>
          <w:highlight w:val="white"/>
          <w:lang w:val="en-US"/>
        </w:rPr>
        <w:t>IA-</w:t>
      </w:r>
      <w:r w:rsidR="00CF51BA">
        <w:rPr>
          <w:highlight w:val="white"/>
          <w:lang w:val="en-US"/>
        </w:rPr>
        <w:t xml:space="preserve">AMP </w:t>
      </w:r>
      <w:r w:rsidR="009F018A">
        <w:rPr>
          <w:highlight w:val="white"/>
          <w:lang w:val="en-US"/>
        </w:rPr>
        <w:t xml:space="preserve">followed by </w:t>
      </w:r>
      <w:r w:rsidR="00CF51BA">
        <w:rPr>
          <w:highlight w:val="white"/>
          <w:lang w:val="en-US"/>
        </w:rPr>
        <w:t xml:space="preserve">a positive/negative </w:t>
      </w:r>
      <w:r w:rsidR="00A60358">
        <w:rPr>
          <w:highlight w:val="white"/>
          <w:lang w:val="en-US"/>
        </w:rPr>
        <w:t>IA-</w:t>
      </w:r>
      <w:r w:rsidR="00CF51BA">
        <w:rPr>
          <w:highlight w:val="white"/>
          <w:lang w:val="en-US"/>
        </w:rPr>
        <w:t xml:space="preserve">AMP. </w:t>
      </w:r>
      <w:r w:rsidR="00CD2C5F">
        <w:rPr>
          <w:highlight w:val="white"/>
          <w:lang w:val="en-US"/>
        </w:rPr>
        <w:t xml:space="preserve">Our </w:t>
      </w:r>
      <w:r w:rsidR="003E03E5">
        <w:rPr>
          <w:highlight w:val="white"/>
          <w:lang w:val="en-US"/>
        </w:rPr>
        <w:t>prereg</w:t>
      </w:r>
      <w:r w:rsidR="00CD2C5F">
        <w:rPr>
          <w:highlight w:val="white"/>
          <w:lang w:val="en-US"/>
        </w:rPr>
        <w:t xml:space="preserve">istered </w:t>
      </w:r>
      <w:r w:rsidR="00501E8A">
        <w:rPr>
          <w:highlight w:val="white"/>
          <w:lang w:val="en-US"/>
        </w:rPr>
        <w:t xml:space="preserve">hypothesis </w:t>
      </w:r>
      <w:r w:rsidR="00CD2C5F">
        <w:rPr>
          <w:highlight w:val="white"/>
          <w:lang w:val="en-US"/>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r w:rsidR="00E176E7">
        <w:t xml:space="preserve"> </w:t>
      </w:r>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lang w:val="en-US"/>
        </w:rPr>
        <w:t xml:space="preserve"> </w:t>
      </w:r>
    </w:p>
    <w:p w14:paraId="2BAED9A8" w14:textId="0468478D" w:rsidR="00B53C37" w:rsidRDefault="00265242" w:rsidP="00B53C37">
      <w:pPr>
        <w:pStyle w:val="Normal1"/>
        <w:ind w:firstLine="720"/>
        <w:rPr>
          <w:highlight w:val="white"/>
          <w:lang w:val="en-US"/>
        </w:rPr>
      </w:pPr>
      <w:r>
        <w:rPr>
          <w:highlight w:val="white"/>
          <w:lang w:val="en-US"/>
        </w:rPr>
        <w:t>At the same time, w</w:t>
      </w:r>
      <w:r w:rsidR="00B53C37" w:rsidRPr="002622F5">
        <w:rPr>
          <w:highlight w:val="white"/>
          <w:lang w:val="en-US"/>
        </w:rPr>
        <w:t xml:space="preserve">e </w:t>
      </w:r>
      <w:r w:rsidR="001700B6">
        <w:rPr>
          <w:highlight w:val="white"/>
          <w:lang w:val="en-US"/>
        </w:rPr>
        <w:t xml:space="preserve">wanted to know </w:t>
      </w:r>
      <w:r w:rsidR="00B53C37" w:rsidRPr="002622F5">
        <w:rPr>
          <w:highlight w:val="white"/>
          <w:lang w:val="en-US"/>
        </w:rPr>
        <w:t xml:space="preserve">if </w:t>
      </w:r>
      <w:r w:rsidR="00ED39DA">
        <w:rPr>
          <w:highlight w:val="white"/>
          <w:lang w:val="en-US"/>
        </w:rPr>
        <w:t xml:space="preserve">there was intra-individual stability in </w:t>
      </w:r>
      <w:r w:rsidR="00B53C37" w:rsidRPr="002622F5">
        <w:rPr>
          <w:highlight w:val="white"/>
          <w:lang w:val="en-US"/>
        </w:rPr>
        <w:t xml:space="preserve">influence </w:t>
      </w:r>
      <w:r w:rsidR="001700B6">
        <w:rPr>
          <w:highlight w:val="white"/>
          <w:lang w:val="en-US"/>
        </w:rPr>
        <w:t xml:space="preserve">awareness </w:t>
      </w:r>
      <w:r w:rsidR="00ED39DA">
        <w:rPr>
          <w:highlight w:val="white"/>
          <w:lang w:val="en-US"/>
        </w:rPr>
        <w:t xml:space="preserve">from one </w:t>
      </w:r>
      <w:r w:rsidR="00B53C37" w:rsidRPr="002622F5">
        <w:rPr>
          <w:highlight w:val="white"/>
          <w:lang w:val="en-US"/>
        </w:rPr>
        <w:t>AMP</w:t>
      </w:r>
      <w:r w:rsidR="00ED39DA">
        <w:rPr>
          <w:highlight w:val="white"/>
          <w:lang w:val="en-US"/>
        </w:rPr>
        <w:t xml:space="preserve"> to another</w:t>
      </w:r>
      <w:r w:rsidR="00B53C37" w:rsidRPr="002622F5">
        <w:rPr>
          <w:highlight w:val="white"/>
          <w:lang w:val="en-US"/>
        </w:rPr>
        <w:t>. Experiments 2</w:t>
      </w:r>
      <w:r w:rsidR="001700B6">
        <w:rPr>
          <w:highlight w:val="white"/>
          <w:lang w:val="en-US"/>
        </w:rPr>
        <w:t>-</w:t>
      </w:r>
      <w:r w:rsidR="00B53C37" w:rsidRPr="002622F5">
        <w:rPr>
          <w:highlight w:val="white"/>
          <w:lang w:val="en-US"/>
        </w:rPr>
        <w:t xml:space="preserve">3 </w:t>
      </w:r>
      <w:r w:rsidR="00D721AF">
        <w:rPr>
          <w:highlight w:val="white"/>
          <w:lang w:val="en-US"/>
        </w:rPr>
        <w:t>offer</w:t>
      </w:r>
      <w:r w:rsidR="00A70BDC">
        <w:rPr>
          <w:highlight w:val="white"/>
          <w:lang w:val="en-US"/>
        </w:rPr>
        <w:t>ed</w:t>
      </w:r>
      <w:r w:rsidR="00D721AF">
        <w:rPr>
          <w:highlight w:val="white"/>
          <w:lang w:val="en-US"/>
        </w:rPr>
        <w:t xml:space="preserve"> </w:t>
      </w:r>
      <w:r w:rsidR="00B53C37" w:rsidRPr="00D01429">
        <w:rPr>
          <w:highlight w:val="white"/>
          <w:lang w:val="en-US"/>
        </w:rPr>
        <w:t>indirect</w:t>
      </w:r>
      <w:r w:rsidR="00B53C37" w:rsidRPr="002622F5">
        <w:rPr>
          <w:highlight w:val="white"/>
          <w:lang w:val="en-US"/>
        </w:rPr>
        <w:t xml:space="preserve"> evidence </w:t>
      </w:r>
      <w:r w:rsidR="00D721AF">
        <w:rPr>
          <w:highlight w:val="white"/>
          <w:lang w:val="en-US"/>
        </w:rPr>
        <w:t xml:space="preserve">such that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rates </w:t>
      </w:r>
      <w:r w:rsidR="006C3799">
        <w:rPr>
          <w:highlight w:val="white"/>
          <w:lang w:val="en-US"/>
        </w:rPr>
        <w:t xml:space="preserve">in the </w:t>
      </w:r>
      <w:r w:rsidR="00A60358">
        <w:rPr>
          <w:highlight w:val="white"/>
          <w:lang w:val="en-US"/>
        </w:rPr>
        <w:t>IA-</w:t>
      </w:r>
      <w:r w:rsidR="006C3799">
        <w:rPr>
          <w:highlight w:val="white"/>
          <w:lang w:val="en-US"/>
        </w:rPr>
        <w:t xml:space="preserve">AMP predicted </w:t>
      </w:r>
      <w:r w:rsidR="00ED39DA">
        <w:rPr>
          <w:highlight w:val="white"/>
          <w:lang w:val="en-US"/>
        </w:rPr>
        <w:t xml:space="preserve">the same person’s </w:t>
      </w:r>
      <w:r w:rsidR="006C3799">
        <w:rPr>
          <w:highlight w:val="white"/>
          <w:lang w:val="en-US"/>
        </w:rPr>
        <w:t>scores in the standard AMP</w:t>
      </w:r>
      <w:r w:rsidR="007B2236">
        <w:rPr>
          <w:highlight w:val="white"/>
          <w:lang w:val="en-US"/>
        </w:rPr>
        <w:t>.</w:t>
      </w:r>
      <w:r w:rsidR="006C3799">
        <w:rPr>
          <w:highlight w:val="white"/>
          <w:lang w:val="en-US"/>
        </w:rPr>
        <w:t xml:space="preserve"> </w:t>
      </w:r>
      <w:r w:rsidR="00ED39DA">
        <w:rPr>
          <w:highlight w:val="white"/>
          <w:lang w:val="en-US"/>
        </w:rPr>
        <w:t>However, a</w:t>
      </w:r>
      <w:r w:rsidR="001700B6">
        <w:rPr>
          <w:highlight w:val="white"/>
          <w:lang w:val="en-US"/>
        </w:rPr>
        <w:t xml:space="preserve"> </w:t>
      </w:r>
      <w:r w:rsidR="006C3799">
        <w:rPr>
          <w:highlight w:val="white"/>
          <w:lang w:val="en-US"/>
        </w:rPr>
        <w:t xml:space="preserve">more </w:t>
      </w:r>
      <w:r w:rsidR="00B53C37" w:rsidRPr="002622F5">
        <w:rPr>
          <w:highlight w:val="white"/>
          <w:lang w:val="en-US"/>
        </w:rPr>
        <w:t xml:space="preserve">direct demonstration </w:t>
      </w:r>
      <w:r w:rsidR="006C3799">
        <w:rPr>
          <w:highlight w:val="white"/>
          <w:lang w:val="en-US"/>
        </w:rPr>
        <w:t xml:space="preserve">requires that we have a measure of awareness </w:t>
      </w:r>
      <w:r w:rsidR="00ED39DA">
        <w:rPr>
          <w:highlight w:val="white"/>
          <w:lang w:val="en-US"/>
        </w:rPr>
        <w:t xml:space="preserve">on </w:t>
      </w:r>
      <w:r w:rsidR="006C3799">
        <w:rPr>
          <w:highlight w:val="white"/>
          <w:lang w:val="en-US"/>
        </w:rPr>
        <w:t xml:space="preserve">both </w:t>
      </w:r>
      <w:r w:rsidR="00ED39DA">
        <w:rPr>
          <w:highlight w:val="white"/>
          <w:lang w:val="en-US"/>
        </w:rPr>
        <w:t>tasks</w:t>
      </w:r>
      <w:r w:rsidR="006C3799">
        <w:rPr>
          <w:highlight w:val="white"/>
          <w:lang w:val="en-US"/>
        </w:rPr>
        <w:t xml:space="preserve">. </w:t>
      </w:r>
      <w:r w:rsidR="007B2236">
        <w:rPr>
          <w:highlight w:val="white"/>
          <w:lang w:val="en-US"/>
        </w:rPr>
        <w:t xml:space="preserve">We therefore examined if </w:t>
      </w:r>
      <w:r w:rsidR="007B2236">
        <w:t xml:space="preserve">a </w:t>
      </w:r>
      <w:r w:rsidR="00CF51BA">
        <w:t>participant</w:t>
      </w:r>
      <w:r w:rsidR="007B2236">
        <w:t>’</w:t>
      </w:r>
      <w:r w:rsidR="00CF51BA">
        <w:t xml:space="preserve">s </w:t>
      </w:r>
      <w:r w:rsidR="007B2236">
        <w:t xml:space="preserve">influence rate on one </w:t>
      </w:r>
      <w:r w:rsidR="00A60358">
        <w:t>IA-</w:t>
      </w:r>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r w:rsidR="00A60358">
        <w:t>IA-</w:t>
      </w:r>
      <w:r w:rsidR="007B2236">
        <w:t>AMP</w:t>
      </w:r>
      <w:r w:rsidR="00B53C37" w:rsidRPr="002622F5">
        <w:rPr>
          <w:highlight w:val="white"/>
          <w:lang w:val="en-US"/>
        </w:rPr>
        <w:t xml:space="preserve">. </w:t>
      </w:r>
    </w:p>
    <w:p w14:paraId="2484D52C" w14:textId="574CE0AF" w:rsidR="006C3799" w:rsidRDefault="006C3799" w:rsidP="00D01429">
      <w:pPr>
        <w:pStyle w:val="Normal1"/>
        <w:ind w:firstLine="720"/>
        <w:rPr>
          <w:highlight w:val="white"/>
          <w:lang w:val="en-US"/>
        </w:rPr>
      </w:pPr>
      <w:r>
        <w:rPr>
          <w:highlight w:val="white"/>
          <w:lang w:val="en-US"/>
        </w:rPr>
        <w:t>Finally</w:t>
      </w:r>
      <w:r w:rsidR="00C22D04">
        <w:rPr>
          <w:highlight w:val="white"/>
          <w:lang w:val="en-US"/>
        </w:rPr>
        <w:t xml:space="preserve">, </w:t>
      </w:r>
      <w:r>
        <w:rPr>
          <w:highlight w:val="white"/>
          <w:lang w:val="en-US"/>
        </w:rPr>
        <w:t xml:space="preserve">a unidirectional relationship between influence awareness and </w:t>
      </w:r>
      <w:r w:rsidR="00ED39DA">
        <w:rPr>
          <w:highlight w:val="white"/>
          <w:lang w:val="en-US"/>
        </w:rPr>
        <w:t>AMP effect sizes</w:t>
      </w:r>
      <w:r w:rsidR="00D721AF">
        <w:rPr>
          <w:highlight w:val="white"/>
          <w:lang w:val="en-US"/>
        </w:rPr>
        <w:t xml:space="preserve"> emerged in Experiments 2-4</w:t>
      </w:r>
      <w:r>
        <w:rPr>
          <w:highlight w:val="white"/>
          <w:lang w:val="en-US"/>
        </w:rPr>
        <w:t xml:space="preserve">. </w:t>
      </w:r>
      <w:r w:rsidR="00D721AF">
        <w:rPr>
          <w:highlight w:val="white"/>
          <w:lang w:val="en-US"/>
        </w:rPr>
        <w:t>However, given that we were now a</w:t>
      </w:r>
      <w:r>
        <w:rPr>
          <w:highlight w:val="white"/>
          <w:lang w:val="en-US"/>
        </w:rPr>
        <w:t xml:space="preserve">dministering two </w:t>
      </w:r>
      <w:r w:rsidR="00A60358">
        <w:rPr>
          <w:highlight w:val="white"/>
          <w:lang w:val="en-US"/>
        </w:rPr>
        <w:t>IA-</w:t>
      </w:r>
      <w:r>
        <w:rPr>
          <w:highlight w:val="white"/>
          <w:lang w:val="en-US"/>
        </w:rPr>
        <w:t>AMPs</w:t>
      </w:r>
      <w:r w:rsidR="00D721AF">
        <w:rPr>
          <w:highlight w:val="white"/>
          <w:lang w:val="en-US"/>
        </w:rPr>
        <w:t>,</w:t>
      </w:r>
      <w:r>
        <w:rPr>
          <w:highlight w:val="white"/>
          <w:lang w:val="en-US"/>
        </w:rPr>
        <w:t xml:space="preserve"> </w:t>
      </w:r>
      <w:r w:rsidR="00D721AF">
        <w:rPr>
          <w:highlight w:val="white"/>
          <w:lang w:val="en-US"/>
        </w:rPr>
        <w:t>we could</w:t>
      </w:r>
      <w:r w:rsidR="00BE7219">
        <w:rPr>
          <w:highlight w:val="white"/>
          <w:lang w:val="en-US"/>
        </w:rPr>
        <w:t xml:space="preserve"> also now</w:t>
      </w:r>
      <w:r w:rsidR="00D721AF">
        <w:rPr>
          <w:highlight w:val="white"/>
          <w:lang w:val="en-US"/>
        </w:rPr>
        <w:t xml:space="preserve"> </w:t>
      </w:r>
      <w:r w:rsidR="00ED39DA">
        <w:rPr>
          <w:highlight w:val="white"/>
          <w:lang w:val="en-US"/>
        </w:rPr>
        <w:t xml:space="preserve">test </w:t>
      </w:r>
      <w:r w:rsidR="00BE7219">
        <w:rPr>
          <w:highlight w:val="white"/>
          <w:lang w:val="en-US"/>
        </w:rPr>
        <w:t>for</w:t>
      </w:r>
      <w:r>
        <w:rPr>
          <w:highlight w:val="white"/>
          <w:lang w:val="en-US"/>
        </w:rPr>
        <w:t xml:space="preserve"> a </w:t>
      </w:r>
      <w:r w:rsidRPr="002622F5">
        <w:rPr>
          <w:highlight w:val="white"/>
          <w:lang w:val="en-US"/>
        </w:rPr>
        <w:t xml:space="preserve">bidirectional </w:t>
      </w:r>
      <w:r>
        <w:rPr>
          <w:highlight w:val="white"/>
          <w:lang w:val="en-US"/>
        </w:rPr>
        <w:t xml:space="preserve">relationship </w:t>
      </w:r>
      <w:r w:rsidR="00D721AF">
        <w:rPr>
          <w:highlight w:val="white"/>
          <w:lang w:val="en-US"/>
        </w:rPr>
        <w:t xml:space="preserve">between these variables </w:t>
      </w:r>
      <w:r w:rsidRPr="002622F5">
        <w:rPr>
          <w:highlight w:val="white"/>
          <w:lang w:val="en-US"/>
        </w:rPr>
        <w:t>(i</w:t>
      </w:r>
      <w:r w:rsidR="00A2423A">
        <w:rPr>
          <w:highlight w:val="white"/>
          <w:lang w:val="en-US"/>
        </w:rPr>
        <w:t>.e., if influence rates in AMP #1 predict effects in AMP #2</w:t>
      </w:r>
      <w:r w:rsidRPr="002622F5">
        <w:rPr>
          <w:highlight w:val="white"/>
          <w:lang w:val="en-US"/>
        </w:rPr>
        <w:t>, and if infl</w:t>
      </w:r>
      <w:r w:rsidR="00A2423A">
        <w:rPr>
          <w:highlight w:val="white"/>
          <w:lang w:val="en-US"/>
        </w:rPr>
        <w:t xml:space="preserve">uence rates from </w:t>
      </w:r>
      <w:r w:rsidR="00D721AF">
        <w:rPr>
          <w:highlight w:val="white"/>
          <w:lang w:val="en-US"/>
        </w:rPr>
        <w:t>AMP #2 predict effects in AMP #1</w:t>
      </w:r>
      <w:r w:rsidRPr="002622F5">
        <w:rPr>
          <w:highlight w:val="white"/>
          <w:lang w:val="en-US"/>
        </w:rPr>
        <w:t xml:space="preserve">). </w:t>
      </w:r>
      <w:r w:rsidR="00A2423A">
        <w:rPr>
          <w:highlight w:val="white"/>
          <w:lang w:val="en-US"/>
        </w:rPr>
        <w:t xml:space="preserve">Demonstrating such a relationship would suggest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AMP effects in general</w:t>
      </w:r>
      <w:r w:rsidR="00A2423A">
        <w:rPr>
          <w:i/>
          <w:highlight w:val="white"/>
          <w:lang w:val="en-US"/>
        </w:rPr>
        <w:t xml:space="preserve">, </w:t>
      </w:r>
      <w:r w:rsidR="00ED39DA">
        <w:rPr>
          <w:highlight w:val="white"/>
          <w:lang w:val="en-US"/>
        </w:rPr>
        <w:t xml:space="preserve">yet </w:t>
      </w:r>
      <w:r w:rsidR="00A2423A">
        <w:rPr>
          <w:highlight w:val="white"/>
          <w:lang w:val="en-US"/>
        </w:rPr>
        <w:t>further evidence support</w:t>
      </w:r>
      <w:r w:rsidR="00ED39DA">
        <w:rPr>
          <w:highlight w:val="white"/>
          <w:lang w:val="en-US"/>
        </w:rPr>
        <w:t>ing</w:t>
      </w:r>
      <w:r w:rsidR="00A2423A">
        <w:rPr>
          <w:highlight w:val="white"/>
          <w:lang w:val="en-US"/>
        </w:rPr>
        <w:t xml:space="preserve"> the idea that AMP effects are </w:t>
      </w:r>
      <w:r w:rsidR="00D721AF">
        <w:rPr>
          <w:highlight w:val="white"/>
          <w:lang w:val="en-US"/>
        </w:rPr>
        <w:t xml:space="preserve">highly </w:t>
      </w:r>
      <w:r w:rsidR="001A2FF0">
        <w:rPr>
          <w:highlight w:val="white"/>
          <w:lang w:val="en-US"/>
        </w:rPr>
        <w:t xml:space="preserve">related to </w:t>
      </w:r>
      <w:r w:rsidR="00A2423A">
        <w:rPr>
          <w:highlight w:val="white"/>
          <w:lang w:val="en-US"/>
        </w:rPr>
        <w:t xml:space="preserve">awareness of the primes and its influence on one’s </w:t>
      </w:r>
      <w:r w:rsidR="001D597F">
        <w:rPr>
          <w:highlight w:val="white"/>
          <w:lang w:val="en-US"/>
        </w:rPr>
        <w:t>evaluations</w:t>
      </w:r>
      <w:r w:rsidRPr="002622F5">
        <w:rPr>
          <w:highlight w:val="white"/>
          <w:lang w:val="en-US"/>
        </w:rPr>
        <w:t>.</w:t>
      </w:r>
    </w:p>
    <w:p w14:paraId="66150F0B" w14:textId="2AC2AA9E" w:rsidR="00B53C37" w:rsidRPr="002622F5" w:rsidRDefault="00B53C37" w:rsidP="00124669">
      <w:pPr>
        <w:pStyle w:val="Heading2"/>
      </w:pPr>
      <w:r w:rsidRPr="002622F5">
        <w:t>Method</w:t>
      </w:r>
    </w:p>
    <w:p w14:paraId="780CB0FA" w14:textId="77777777" w:rsidR="003C07D5" w:rsidRPr="003C07D5" w:rsidRDefault="003C07D5" w:rsidP="00B3311A">
      <w:pPr>
        <w:pStyle w:val="Heading3"/>
        <w:rPr>
          <w:lang w:val="en-US"/>
        </w:rPr>
      </w:pPr>
      <w:r w:rsidRPr="003C07D5">
        <w:rPr>
          <w:lang w:val="en-US"/>
        </w:rPr>
        <w:t>Sample Selection S</w:t>
      </w:r>
      <w:r w:rsidR="00212246" w:rsidRPr="003C07D5">
        <w:rPr>
          <w:lang w:val="en-US"/>
        </w:rPr>
        <w:t xml:space="preserve">trategy </w:t>
      </w:r>
    </w:p>
    <w:p w14:paraId="277D0554" w14:textId="0448CDD2" w:rsidR="004909F0" w:rsidRDefault="004909F0" w:rsidP="003C07D5">
      <w:pPr>
        <w:pStyle w:val="Normal1"/>
        <w:ind w:firstLine="720"/>
        <w:rPr>
          <w:lang w:val="en-US"/>
        </w:rPr>
      </w:pPr>
      <w:r>
        <w:lastRenderedPageBreak/>
        <w:t>Power analyses for interactions in mixed-effects models are difficult to determine</w:t>
      </w:r>
      <w:r w:rsidR="006A04D5">
        <w:t xml:space="preserve"> due to the large increase in the number of parameters involved</w:t>
      </w:r>
      <w:r>
        <w:t xml:space="preserve">, therefore no power analysis was conducted for our first analysis. For our second analysis, we used the pwr package in R to compute the number of participants required to detect a medium </w:t>
      </w:r>
      <w:r w:rsidRPr="00DC119A">
        <w:rPr>
          <w:i/>
          <w:iCs/>
        </w:rPr>
        <w:t>f</w:t>
      </w:r>
      <w:r w:rsidRPr="00DC119A">
        <w:rPr>
          <w:vertAlign w:val="superscript"/>
        </w:rPr>
        <w:t>2</w:t>
      </w:r>
      <w:r>
        <w:t xml:space="preserve"> effect size (i.e., 0.15) in a regression analysis with a single IV, at the conventional alpha level (.05) and at 95% power. Given these criteria, 89 participants would be required. The aforementioned power analysis is also applicable for our third analysis. With 89 participants, at a standard alpha level and a power of .9</w:t>
      </w:r>
      <w:r w:rsidR="006A04D5">
        <w:t>0</w:t>
      </w:r>
      <w:r>
        <w:t xml:space="preserve">, we would be able to detect a correlation of </w:t>
      </w:r>
      <w:r w:rsidRPr="00ED2BD1">
        <w:rPr>
          <w:i/>
        </w:rPr>
        <w:t>r</w:t>
      </w:r>
      <w:r>
        <w:t xml:space="preserve"> = .33. </w:t>
      </w:r>
      <w:r w:rsidRPr="004909F0">
        <w:t xml:space="preserve">We </w:t>
      </w:r>
      <w:r w:rsidR="006A04D5">
        <w:t>chose to</w:t>
      </w:r>
      <w:r w:rsidRPr="004909F0">
        <w:t xml:space="preserve"> collect data from </w:t>
      </w:r>
      <w:r w:rsidR="00DC119A">
        <w:t xml:space="preserve">at least </w:t>
      </w:r>
      <w:r w:rsidRPr="004909F0">
        <w:t>200 participants (100 Democrats and 100 Republicans) based on the availability of resources.</w:t>
      </w:r>
    </w:p>
    <w:p w14:paraId="529220C2" w14:textId="77777777" w:rsidR="003C07D5" w:rsidRPr="003C07D5" w:rsidRDefault="00B53C37" w:rsidP="00B3311A">
      <w:pPr>
        <w:pStyle w:val="Heading3"/>
        <w:rPr>
          <w:lang w:val="en-US"/>
        </w:rPr>
      </w:pPr>
      <w:r w:rsidRPr="003C07D5">
        <w:rPr>
          <w:lang w:val="en-US"/>
        </w:rPr>
        <w:t>Participants</w:t>
      </w:r>
      <w:r w:rsidR="003C07D5" w:rsidRPr="003C07D5">
        <w:rPr>
          <w:lang w:val="en-US"/>
        </w:rPr>
        <w:t xml:space="preserve"> and D</w:t>
      </w:r>
      <w:r w:rsidR="001A7CFD" w:rsidRPr="003C07D5">
        <w:rPr>
          <w:lang w:val="en-US"/>
        </w:rPr>
        <w:t>esign</w:t>
      </w:r>
      <w:r w:rsidRPr="003C07D5">
        <w:rPr>
          <w:lang w:val="en-US"/>
        </w:rPr>
        <w:t xml:space="preserve"> </w:t>
      </w:r>
    </w:p>
    <w:p w14:paraId="7E6499AE" w14:textId="0A900811" w:rsidR="00B53C37" w:rsidRPr="002622F5" w:rsidRDefault="00FD72E9" w:rsidP="003C07D5">
      <w:pPr>
        <w:pStyle w:val="Normal1"/>
        <w:ind w:firstLine="720"/>
        <w:rPr>
          <w:lang w:val="en-US"/>
        </w:rPr>
      </w:pPr>
      <w:r w:rsidRPr="006D535F">
        <w:rPr>
          <w:lang w:val="en-US"/>
        </w:rPr>
        <w:t>A total of</w:t>
      </w:r>
      <w:r>
        <w:rPr>
          <w:b/>
          <w:lang w:val="en-US"/>
        </w:rPr>
        <w:t xml:space="preserve"> </w:t>
      </w:r>
      <w:r w:rsidR="00B53C37" w:rsidRPr="002622F5">
        <w:rPr>
          <w:lang w:val="en-US"/>
        </w:rPr>
        <w:t>334 participants took part</w:t>
      </w:r>
      <w:r w:rsidR="00B51ADF">
        <w:rPr>
          <w:lang w:val="en-US"/>
        </w:rPr>
        <w:t>,</w:t>
      </w:r>
      <w:r w:rsidR="00B53C37" w:rsidRPr="002622F5">
        <w:rPr>
          <w:lang w:val="en-US"/>
        </w:rPr>
        <w:t xml:space="preserve"> </w:t>
      </w:r>
      <w:r>
        <w:rPr>
          <w:lang w:val="en-US"/>
        </w:rPr>
        <w:t xml:space="preserve">and </w:t>
      </w:r>
      <w:r w:rsidR="00B51ADF">
        <w:rPr>
          <w:lang w:val="en-US"/>
        </w:rPr>
        <w:t xml:space="preserve">of these, </w:t>
      </w:r>
      <w:r w:rsidR="00B53C37" w:rsidRPr="002622F5">
        <w:rPr>
          <w:lang w:val="en-US"/>
        </w:rPr>
        <w:t>207 (105 Democrats, 102 Republicans; 106 women) ranging in age from 18 to 65 years (</w:t>
      </w:r>
      <w:r w:rsidR="00B53C37" w:rsidRPr="002622F5">
        <w:rPr>
          <w:i/>
          <w:lang w:val="en-US"/>
        </w:rPr>
        <w:t xml:space="preserve">M </w:t>
      </w:r>
      <w:r w:rsidR="00B53C37" w:rsidRPr="002622F5">
        <w:rPr>
          <w:lang w:val="en-US"/>
        </w:rPr>
        <w:t xml:space="preserve">= 34.03, </w:t>
      </w:r>
      <w:r w:rsidR="00B53C37" w:rsidRPr="002622F5">
        <w:rPr>
          <w:i/>
          <w:lang w:val="en-US"/>
        </w:rPr>
        <w:t xml:space="preserve">SD </w:t>
      </w:r>
      <w:r w:rsidR="00B53C37" w:rsidRPr="002622F5">
        <w:rPr>
          <w:lang w:val="en-US"/>
        </w:rPr>
        <w:t xml:space="preserve">= 11.15) provided complete </w:t>
      </w:r>
      <w:r>
        <w:rPr>
          <w:lang w:val="en-US"/>
        </w:rPr>
        <w:t xml:space="preserve">and analyzable </w:t>
      </w:r>
      <w:r w:rsidR="00B53C37" w:rsidRPr="002622F5">
        <w:rPr>
          <w:lang w:val="en-US"/>
        </w:rPr>
        <w:t xml:space="preserve">data. </w:t>
      </w:r>
      <w:r w:rsidR="001A7CFD">
        <w:rPr>
          <w:lang w:val="en-US"/>
        </w:rPr>
        <w:t>A 2</w:t>
      </w:r>
      <w:r w:rsidR="005D2ACF">
        <w:rPr>
          <w:lang w:val="en-US"/>
        </w:rPr>
        <w:t xml:space="preserve"> </w:t>
      </w:r>
      <w:r w:rsidR="001A7CFD">
        <w:rPr>
          <w:lang w:val="en-US"/>
        </w:rPr>
        <w:t>(</w:t>
      </w:r>
      <w:r w:rsidR="001A7CFD" w:rsidRPr="006D535F">
        <w:rPr>
          <w:i/>
          <w:lang w:val="en-US"/>
        </w:rPr>
        <w:t>Content Type</w:t>
      </w:r>
      <w:r w:rsidR="001A7CFD">
        <w:rPr>
          <w:lang w:val="en-US"/>
        </w:rPr>
        <w:t>; political vs. generic</w:t>
      </w:r>
      <w:r w:rsidR="00E5122B">
        <w:rPr>
          <w:lang w:val="en-US"/>
        </w:rPr>
        <w:t xml:space="preserve"> valence</w:t>
      </w:r>
      <w:r w:rsidR="001A7CFD">
        <w:rPr>
          <w:lang w:val="en-US"/>
        </w:rPr>
        <w:t>) x 2</w:t>
      </w:r>
      <w:r w:rsidR="00F03724">
        <w:rPr>
          <w:lang w:val="en-US"/>
        </w:rPr>
        <w:t xml:space="preserve"> </w:t>
      </w:r>
      <w:r w:rsidR="001A7CFD">
        <w:rPr>
          <w:lang w:val="en-US"/>
        </w:rPr>
        <w:t>(</w:t>
      </w:r>
      <w:r w:rsidR="001A7CFD" w:rsidRPr="006D535F">
        <w:rPr>
          <w:i/>
          <w:lang w:val="en-US"/>
        </w:rPr>
        <w:t>Prime Type</w:t>
      </w:r>
      <w:r w:rsidR="001A7CFD">
        <w:rPr>
          <w:lang w:val="en-US"/>
        </w:rPr>
        <w:t>; positive vs. negative) x 2</w:t>
      </w:r>
      <w:r w:rsidR="00F03724">
        <w:rPr>
          <w:lang w:val="en-US"/>
        </w:rPr>
        <w:t xml:space="preserve"> </w:t>
      </w:r>
      <w:r w:rsidR="001A7CFD">
        <w:rPr>
          <w:lang w:val="en-US"/>
        </w:rPr>
        <w:t>(</w:t>
      </w:r>
      <w:r w:rsidR="001A7CFD" w:rsidRPr="006D535F">
        <w:rPr>
          <w:i/>
          <w:lang w:val="en-US"/>
        </w:rPr>
        <w:t>Political Orientation</w:t>
      </w:r>
      <w:r w:rsidR="001A7CFD">
        <w:rPr>
          <w:lang w:val="en-US"/>
        </w:rPr>
        <w:t xml:space="preserve">; Democrat vs. Republican) design was employed with the first two factors manipulated within and the third manipulated between participants. </w:t>
      </w:r>
      <w:r w:rsidR="00D721AF">
        <w:rPr>
          <w:lang w:val="en-US"/>
        </w:rPr>
        <w:t>I</w:t>
      </w:r>
      <w:r w:rsidR="001A7CFD">
        <w:rPr>
          <w:lang w:val="en-US"/>
        </w:rPr>
        <w:t xml:space="preserve">nfluence awareness rates and </w:t>
      </w:r>
      <w:r w:rsidR="001D597F">
        <w:rPr>
          <w:lang w:val="en-US"/>
        </w:rPr>
        <w:t>evaluations</w:t>
      </w:r>
      <w:r w:rsidR="00D721AF">
        <w:rPr>
          <w:lang w:val="en-US"/>
        </w:rPr>
        <w:t xml:space="preserve"> were the two dependent variables</w:t>
      </w:r>
      <w:r w:rsidR="001A7CFD">
        <w:rPr>
          <w:lang w:val="en-US"/>
        </w:rPr>
        <w:t>.</w:t>
      </w:r>
    </w:p>
    <w:p w14:paraId="67E32324" w14:textId="77777777" w:rsidR="003C07D5" w:rsidRPr="003C07D5" w:rsidRDefault="003C07D5" w:rsidP="00B3311A">
      <w:pPr>
        <w:pStyle w:val="Heading3"/>
        <w:rPr>
          <w:lang w:val="en-US"/>
        </w:rPr>
      </w:pPr>
      <w:r w:rsidRPr="003C07D5">
        <w:rPr>
          <w:lang w:val="en-US"/>
        </w:rPr>
        <w:t>Materials</w:t>
      </w:r>
      <w:r w:rsidR="00B53C37" w:rsidRPr="003C07D5">
        <w:rPr>
          <w:lang w:val="en-US"/>
        </w:rPr>
        <w:t xml:space="preserve"> </w:t>
      </w:r>
    </w:p>
    <w:p w14:paraId="7468A929" w14:textId="7908F670" w:rsidR="00B53C37" w:rsidRPr="002622F5" w:rsidRDefault="00B53C37" w:rsidP="003C07D5">
      <w:pPr>
        <w:pStyle w:val="Normal1"/>
        <w:ind w:firstLine="720"/>
        <w:rPr>
          <w:lang w:val="en-US"/>
        </w:rPr>
      </w:pPr>
      <w:r w:rsidRPr="002622F5">
        <w:rPr>
          <w:lang w:val="en-US"/>
        </w:rPr>
        <w:t xml:space="preserve">Two </w:t>
      </w:r>
      <w:r w:rsidR="00A60358">
        <w:rPr>
          <w:lang w:val="en-US"/>
        </w:rPr>
        <w:t>IA-</w:t>
      </w:r>
      <w:r w:rsidRPr="002622F5">
        <w:rPr>
          <w:lang w:val="en-US"/>
        </w:rPr>
        <w:t xml:space="preserve">AMPs were employed. The </w:t>
      </w:r>
      <w:r w:rsidR="00392855">
        <w:rPr>
          <w:lang w:val="en-US"/>
        </w:rPr>
        <w:t xml:space="preserve">first </w:t>
      </w:r>
      <w:r w:rsidRPr="002622F5">
        <w:rPr>
          <w:lang w:val="en-US"/>
        </w:rPr>
        <w:t xml:space="preserve">was an </w:t>
      </w:r>
      <w:r w:rsidR="00A60358">
        <w:rPr>
          <w:lang w:val="en-US"/>
        </w:rPr>
        <w:t>IA-</w:t>
      </w:r>
      <w:r w:rsidRPr="002622F5">
        <w:rPr>
          <w:lang w:val="en-US"/>
        </w:rPr>
        <w:t>AMP</w:t>
      </w:r>
      <w:r w:rsidR="005B5668">
        <w:rPr>
          <w:lang w:val="en-US"/>
        </w:rPr>
        <w:t xml:space="preserve"> </w:t>
      </w:r>
      <w:r w:rsidR="00D721AF">
        <w:rPr>
          <w:lang w:val="en-US"/>
        </w:rPr>
        <w:t xml:space="preserve">that used </w:t>
      </w:r>
      <w:r w:rsidRPr="002622F5">
        <w:rPr>
          <w:lang w:val="en-US"/>
        </w:rPr>
        <w:t xml:space="preserve">the </w:t>
      </w:r>
      <w:r w:rsidR="00392855">
        <w:rPr>
          <w:lang w:val="en-US"/>
        </w:rPr>
        <w:t xml:space="preserve">same </w:t>
      </w:r>
      <w:r w:rsidRPr="002622F5">
        <w:rPr>
          <w:lang w:val="en-US"/>
        </w:rPr>
        <w:t>politic</w:t>
      </w:r>
      <w:r w:rsidR="00D721AF">
        <w:rPr>
          <w:lang w:val="en-US"/>
        </w:rPr>
        <w:t>al</w:t>
      </w:r>
      <w:r w:rsidRPr="002622F5">
        <w:rPr>
          <w:lang w:val="en-US"/>
        </w:rPr>
        <w:t xml:space="preserve"> primes </w:t>
      </w:r>
      <w:r w:rsidR="00392855">
        <w:rPr>
          <w:lang w:val="en-US"/>
        </w:rPr>
        <w:t xml:space="preserve">as </w:t>
      </w:r>
      <w:r w:rsidRPr="002622F5">
        <w:rPr>
          <w:lang w:val="en-US"/>
        </w:rPr>
        <w:t xml:space="preserve">in Experiment </w:t>
      </w:r>
      <w:r w:rsidR="008A0B2B">
        <w:rPr>
          <w:lang w:val="en-US"/>
        </w:rPr>
        <w:t>4</w:t>
      </w:r>
      <w:r w:rsidR="00392855">
        <w:rPr>
          <w:lang w:val="en-US"/>
        </w:rPr>
        <w:t xml:space="preserve"> </w:t>
      </w:r>
      <w:r w:rsidR="005B5668">
        <w:rPr>
          <w:lang w:val="en-US"/>
        </w:rPr>
        <w:t xml:space="preserve">while </w:t>
      </w:r>
      <w:r w:rsidR="00392855">
        <w:rPr>
          <w:lang w:val="en-US"/>
        </w:rPr>
        <w:t xml:space="preserve">the second was </w:t>
      </w:r>
      <w:r w:rsidR="00392855" w:rsidRPr="002622F5">
        <w:rPr>
          <w:lang w:val="en-US"/>
        </w:rPr>
        <w:t xml:space="preserve">a generic </w:t>
      </w:r>
      <w:r w:rsidR="00E5122B">
        <w:rPr>
          <w:lang w:val="en-US"/>
        </w:rPr>
        <w:t>valence</w:t>
      </w:r>
      <w:r w:rsidR="00392855" w:rsidRPr="002622F5">
        <w:rPr>
          <w:lang w:val="en-US"/>
        </w:rPr>
        <w:t xml:space="preserve"> </w:t>
      </w:r>
      <w:r w:rsidR="00A60358">
        <w:rPr>
          <w:lang w:val="en-US"/>
        </w:rPr>
        <w:t>IA-</w:t>
      </w:r>
      <w:r w:rsidR="00392855" w:rsidRPr="002622F5">
        <w:rPr>
          <w:lang w:val="en-US"/>
        </w:rPr>
        <w:t xml:space="preserve">AMP identical to that used in </w:t>
      </w:r>
      <w:r w:rsidR="00D721AF">
        <w:rPr>
          <w:lang w:val="en-US"/>
        </w:rPr>
        <w:t>our previous studies</w:t>
      </w:r>
      <w:r w:rsidRPr="002622F5">
        <w:rPr>
          <w:lang w:val="en-US"/>
        </w:rPr>
        <w:t xml:space="preserve">. </w:t>
      </w:r>
    </w:p>
    <w:p w14:paraId="31D7F2B7" w14:textId="77777777" w:rsidR="003C07D5" w:rsidRDefault="003C07D5" w:rsidP="00B3311A">
      <w:pPr>
        <w:pStyle w:val="Heading3"/>
        <w:rPr>
          <w:lang w:val="en-US"/>
        </w:rPr>
      </w:pPr>
      <w:r>
        <w:rPr>
          <w:lang w:val="en-US"/>
        </w:rPr>
        <w:t>Procedure</w:t>
      </w:r>
      <w:r w:rsidR="00B53C37">
        <w:rPr>
          <w:lang w:val="en-US"/>
        </w:rPr>
        <w:t xml:space="preserve"> </w:t>
      </w:r>
    </w:p>
    <w:p w14:paraId="6E2E7AF5" w14:textId="77812E3E" w:rsidR="00B53C37" w:rsidRPr="002622F5" w:rsidRDefault="00B53C37" w:rsidP="003C07D5">
      <w:pPr>
        <w:pStyle w:val="Normal1"/>
        <w:ind w:firstLine="720"/>
        <w:rPr>
          <w:lang w:val="en-US"/>
        </w:rPr>
      </w:pPr>
      <w:r w:rsidRPr="002622F5">
        <w:rPr>
          <w:lang w:val="en-US"/>
        </w:rPr>
        <w:lastRenderedPageBreak/>
        <w:t xml:space="preserve">Participants provided </w:t>
      </w:r>
      <w:r w:rsidR="00CF51BA">
        <w:rPr>
          <w:lang w:val="en-US"/>
        </w:rPr>
        <w:t xml:space="preserve">informed consent and </w:t>
      </w:r>
      <w:r w:rsidRPr="002622F5">
        <w:rPr>
          <w:lang w:val="en-US"/>
        </w:rPr>
        <w:t>demographic information</w:t>
      </w:r>
      <w:r w:rsidR="00CF51BA">
        <w:rPr>
          <w:lang w:val="en-US"/>
        </w:rPr>
        <w:t xml:space="preserve">. </w:t>
      </w:r>
      <w:r w:rsidR="00D91705">
        <w:rPr>
          <w:lang w:val="en-US"/>
        </w:rPr>
        <w:t>T</w:t>
      </w:r>
      <w:r w:rsidR="00CF51BA">
        <w:rPr>
          <w:lang w:val="en-US"/>
        </w:rPr>
        <w:t xml:space="preserve">hey </w:t>
      </w:r>
      <w:r w:rsidR="00D91705">
        <w:rPr>
          <w:lang w:val="en-US"/>
        </w:rPr>
        <w:t xml:space="preserve">then </w:t>
      </w:r>
      <w:r w:rsidRPr="002622F5">
        <w:rPr>
          <w:lang w:val="en-US"/>
        </w:rPr>
        <w:t xml:space="preserve">completed a politics </w:t>
      </w:r>
      <w:r w:rsidR="00A60358">
        <w:rPr>
          <w:lang w:val="en-US"/>
        </w:rPr>
        <w:t>IA-</w:t>
      </w:r>
      <w:r w:rsidRPr="002622F5">
        <w:rPr>
          <w:lang w:val="en-US"/>
        </w:rPr>
        <w:t xml:space="preserve">AMP, a </w:t>
      </w:r>
      <w:r w:rsidR="00E5122B">
        <w:rPr>
          <w:lang w:val="en-US"/>
        </w:rPr>
        <w:t>generic valence</w:t>
      </w:r>
      <w:r w:rsidRPr="002622F5">
        <w:rPr>
          <w:lang w:val="en-US"/>
        </w:rPr>
        <w:t xml:space="preserve"> </w:t>
      </w:r>
      <w:r w:rsidR="00A60358">
        <w:rPr>
          <w:lang w:val="en-US"/>
        </w:rPr>
        <w:t>IA-</w:t>
      </w:r>
      <w:r w:rsidRPr="002622F5">
        <w:rPr>
          <w:lang w:val="en-US"/>
        </w:rPr>
        <w:t xml:space="preserve">AMP, </w:t>
      </w:r>
      <w:r w:rsidR="00E95051">
        <w:rPr>
          <w:lang w:val="en-US"/>
        </w:rPr>
        <w:t>the post-</w:t>
      </w:r>
      <w:r w:rsidR="00D91705">
        <w:rPr>
          <w:lang w:val="en-US"/>
        </w:rPr>
        <w:t xml:space="preserve">hoc </w:t>
      </w:r>
      <w:r w:rsidR="00CF51BA">
        <w:rPr>
          <w:lang w:val="en-US"/>
        </w:rPr>
        <w:t>self-reported awareness measure</w:t>
      </w:r>
      <w:r w:rsidRPr="002622F5">
        <w:rPr>
          <w:lang w:val="en-US"/>
        </w:rPr>
        <w:t xml:space="preserve">, </w:t>
      </w:r>
      <w:r w:rsidR="00CF51BA">
        <w:rPr>
          <w:lang w:val="en-US"/>
        </w:rPr>
        <w:t>and exploratory questions</w:t>
      </w:r>
      <w:r w:rsidRPr="002622F5">
        <w:rPr>
          <w:lang w:val="en-US"/>
        </w:rPr>
        <w:t>.</w:t>
      </w:r>
    </w:p>
    <w:p w14:paraId="08300CF5" w14:textId="77777777" w:rsidR="00B53C37" w:rsidRPr="002622F5" w:rsidRDefault="00B53C37" w:rsidP="00124669">
      <w:pPr>
        <w:pStyle w:val="Heading2"/>
      </w:pPr>
      <w:r w:rsidRPr="002622F5">
        <w:t>Results</w:t>
      </w:r>
    </w:p>
    <w:p w14:paraId="0DBE47D2" w14:textId="77777777" w:rsidR="003C07D5" w:rsidRPr="003C07D5" w:rsidRDefault="00B53C37" w:rsidP="00B3311A">
      <w:pPr>
        <w:pStyle w:val="Heading3"/>
        <w:rPr>
          <w:lang w:val="en-US"/>
        </w:rPr>
      </w:pPr>
      <w:r w:rsidRPr="003C07D5">
        <w:rPr>
          <w:lang w:val="en-US"/>
        </w:rPr>
        <w:t xml:space="preserve">Analytic Strategy </w:t>
      </w:r>
    </w:p>
    <w:p w14:paraId="366DC189" w14:textId="77EB0225" w:rsidR="00B53C37" w:rsidRPr="002622F5" w:rsidRDefault="004E451C" w:rsidP="003C07D5">
      <w:pPr>
        <w:pStyle w:val="Normal1"/>
        <w:ind w:firstLine="720"/>
        <w:rPr>
          <w:lang w:val="en-US"/>
        </w:rPr>
      </w:pPr>
      <w:r>
        <w:rPr>
          <w:lang w:val="en-US"/>
        </w:rPr>
        <w:t xml:space="preserve">Our replicated hypotheses were assessed using a similar analytic strategy as </w:t>
      </w:r>
      <w:r w:rsidR="00E95051">
        <w:rPr>
          <w:lang w:val="en-US"/>
        </w:rPr>
        <w:t>before</w:t>
      </w:r>
      <w:r>
        <w:rPr>
          <w:lang w:val="en-US"/>
        </w:rPr>
        <w:t xml:space="preserve">. </w:t>
      </w:r>
      <w:r w:rsidR="00D91705">
        <w:rPr>
          <w:lang w:val="en-US"/>
        </w:rPr>
        <w:t xml:space="preserve">To examine the relationship between influence awareness and the AMP’s predictive validity, two </w:t>
      </w:r>
      <w:r>
        <w:rPr>
          <w:lang w:val="en-US"/>
        </w:rPr>
        <w:t>AMP score</w:t>
      </w:r>
      <w:r w:rsidR="00D91705">
        <w:rPr>
          <w:lang w:val="en-US"/>
        </w:rPr>
        <w:t>s</w:t>
      </w:r>
      <w:r w:rsidR="00E95051">
        <w:rPr>
          <w:lang w:val="en-US"/>
        </w:rPr>
        <w:t xml:space="preserve"> were calculated</w:t>
      </w:r>
      <w:r w:rsidR="00D91705">
        <w:rPr>
          <w:lang w:val="en-US"/>
        </w:rPr>
        <w:t>, one</w:t>
      </w:r>
      <w:r>
        <w:rPr>
          <w:lang w:val="en-US"/>
        </w:rPr>
        <w:t xml:space="preserve"> based </w:t>
      </w:r>
      <w:r w:rsidR="00E95051">
        <w:rPr>
          <w:lang w:val="en-US"/>
        </w:rPr>
        <w:t xml:space="preserve">solely </w:t>
      </w:r>
      <w:r>
        <w:rPr>
          <w:lang w:val="en-US"/>
        </w:rPr>
        <w:t xml:space="preserve">on the influence aware trials and another based </w:t>
      </w:r>
      <w:r w:rsidR="00E95051">
        <w:rPr>
          <w:lang w:val="en-US"/>
        </w:rPr>
        <w:t xml:space="preserve">solely </w:t>
      </w:r>
      <w:r>
        <w:rPr>
          <w:lang w:val="en-US"/>
        </w:rPr>
        <w:t xml:space="preserve">on the </w:t>
      </w:r>
      <w:r w:rsidR="00E95051">
        <w:rPr>
          <w:lang w:val="en-US"/>
        </w:rPr>
        <w:t>non-</w:t>
      </w:r>
      <w:r>
        <w:rPr>
          <w:lang w:val="en-US"/>
        </w:rPr>
        <w:t>inf</w:t>
      </w:r>
      <w:r w:rsidR="00E95051">
        <w:rPr>
          <w:lang w:val="en-US"/>
        </w:rPr>
        <w:t xml:space="preserve">luence </w:t>
      </w:r>
      <w:r>
        <w:rPr>
          <w:lang w:val="en-US"/>
        </w:rPr>
        <w:t>aware trials</w:t>
      </w:r>
      <w:r w:rsidR="00D91705">
        <w:rPr>
          <w:lang w:val="en-US"/>
        </w:rPr>
        <w:t>.</w:t>
      </w:r>
      <w:r>
        <w:rPr>
          <w:lang w:val="en-US"/>
        </w:rPr>
        <w:t xml:space="preserve"> </w:t>
      </w:r>
      <w:r w:rsidR="00D91705">
        <w:rPr>
          <w:lang w:val="en-US"/>
        </w:rPr>
        <w:t xml:space="preserve">We </w:t>
      </w:r>
      <w:r>
        <w:rPr>
          <w:lang w:val="en-US"/>
        </w:rPr>
        <w:t xml:space="preserve">then used </w:t>
      </w:r>
      <w:r w:rsidRPr="002622F5">
        <w:rPr>
          <w:lang w:val="en-US"/>
        </w:rPr>
        <w:t xml:space="preserve">two between-groups </w:t>
      </w:r>
      <w:r w:rsidRPr="002622F5">
        <w:rPr>
          <w:i/>
          <w:lang w:val="en-US"/>
        </w:rPr>
        <w:t>t</w:t>
      </w:r>
      <w:r w:rsidRPr="002622F5">
        <w:rPr>
          <w:lang w:val="en-US"/>
        </w:rPr>
        <w:t xml:space="preserve">-tests to </w:t>
      </w:r>
      <w:r>
        <w:rPr>
          <w:lang w:val="en-US"/>
        </w:rPr>
        <w:t xml:space="preserve">examine their </w:t>
      </w:r>
      <w:r w:rsidRPr="002622F5">
        <w:rPr>
          <w:lang w:val="en-US"/>
        </w:rPr>
        <w:t xml:space="preserve">relative ability </w:t>
      </w:r>
      <w:r w:rsidR="00D91705">
        <w:rPr>
          <w:lang w:val="en-US"/>
        </w:rPr>
        <w:t xml:space="preserve">to </w:t>
      </w:r>
      <w:r>
        <w:rPr>
          <w:lang w:val="en-US"/>
        </w:rPr>
        <w:t>d</w:t>
      </w:r>
      <w:r w:rsidR="00D91705">
        <w:rPr>
          <w:lang w:val="en-US"/>
        </w:rPr>
        <w:t>iscriminate</w:t>
      </w:r>
      <w:r>
        <w:rPr>
          <w:lang w:val="en-US"/>
        </w:rPr>
        <w:t xml:space="preserve"> between Democrats and Republicans</w:t>
      </w:r>
      <w:r w:rsidRPr="002622F5">
        <w:rPr>
          <w:lang w:val="en-US"/>
        </w:rPr>
        <w:t>.</w:t>
      </w:r>
      <w:r>
        <w:rPr>
          <w:lang w:val="en-US"/>
        </w:rPr>
        <w:t xml:space="preserve"> </w:t>
      </w:r>
      <w:r w:rsidR="00D91705">
        <w:rPr>
          <w:lang w:val="en-US"/>
        </w:rPr>
        <w:t xml:space="preserve">To examine the consistency of influence awareness </w:t>
      </w:r>
      <w:r w:rsidR="00D91705" w:rsidRPr="002622F5">
        <w:rPr>
          <w:lang w:val="en-US"/>
        </w:rPr>
        <w:t xml:space="preserve">rates within participants </w:t>
      </w:r>
      <w:r w:rsidR="00D91705">
        <w:rPr>
          <w:lang w:val="en-US"/>
        </w:rPr>
        <w:t>across different AMPs, a simple correlation test was used. Finally, t</w:t>
      </w:r>
      <w:r w:rsidR="00B53C37" w:rsidRPr="002622F5">
        <w:rPr>
          <w:lang w:val="en-US"/>
        </w:rPr>
        <w:t xml:space="preserve">wo linear regression models were used to assess the bidirectional </w:t>
      </w:r>
      <w:r w:rsidR="00D91705">
        <w:rPr>
          <w:lang w:val="en-US"/>
        </w:rPr>
        <w:t xml:space="preserve">relationship between </w:t>
      </w:r>
      <w:r w:rsidR="00B53C37" w:rsidRPr="002622F5">
        <w:rPr>
          <w:lang w:val="en-US"/>
        </w:rPr>
        <w:t xml:space="preserve">influence rates </w:t>
      </w:r>
      <w:r w:rsidR="00D91705">
        <w:rPr>
          <w:lang w:val="en-US"/>
        </w:rPr>
        <w:t xml:space="preserve">and </w:t>
      </w:r>
      <w:r w:rsidR="00B53C37" w:rsidRPr="002622F5">
        <w:rPr>
          <w:lang w:val="en-US"/>
        </w:rPr>
        <w:t xml:space="preserve">AMP scores. </w:t>
      </w:r>
      <w:r w:rsidR="001B26A0" w:rsidRPr="002622F5">
        <w:rPr>
          <w:color w:val="222222"/>
          <w:highlight w:val="white"/>
          <w:lang w:val="en-US"/>
        </w:rPr>
        <w:t xml:space="preserve">In the first regression, </w:t>
      </w:r>
      <w:r w:rsidR="00851F65">
        <w:rPr>
          <w:color w:val="222222"/>
          <w:highlight w:val="white"/>
          <w:lang w:val="en-US"/>
        </w:rPr>
        <w:t>influence aware</w:t>
      </w:r>
      <w:r w:rsidR="001B26A0" w:rsidRPr="002622F5">
        <w:rPr>
          <w:color w:val="222222"/>
          <w:highlight w:val="white"/>
          <w:lang w:val="en-US"/>
        </w:rPr>
        <w:t xml:space="preserve">ness rate was taken from the politics </w:t>
      </w:r>
      <w:r w:rsidR="00A60358">
        <w:rPr>
          <w:color w:val="222222"/>
          <w:highlight w:val="white"/>
          <w:lang w:val="en-US"/>
        </w:rPr>
        <w:t>IA-</w:t>
      </w:r>
      <w:r w:rsidR="001B26A0" w:rsidRPr="002622F5">
        <w:rPr>
          <w:color w:val="222222"/>
          <w:highlight w:val="white"/>
          <w:lang w:val="en-US"/>
        </w:rPr>
        <w:t xml:space="preserve">AMP, and the effect size from the positive-negative </w:t>
      </w:r>
      <w:r w:rsidR="00A60358">
        <w:rPr>
          <w:color w:val="222222"/>
          <w:highlight w:val="white"/>
          <w:lang w:val="en-US"/>
        </w:rPr>
        <w:t>IA-</w:t>
      </w:r>
      <w:r w:rsidR="001B26A0" w:rsidRPr="002622F5">
        <w:rPr>
          <w:color w:val="222222"/>
          <w:highlight w:val="white"/>
          <w:lang w:val="en-US"/>
        </w:rPr>
        <w:t xml:space="preserve">AMP. In the second regression, </w:t>
      </w:r>
      <w:r w:rsidR="00851F65">
        <w:rPr>
          <w:color w:val="222222"/>
          <w:highlight w:val="white"/>
          <w:lang w:val="en-US"/>
        </w:rPr>
        <w:t>influence aware</w:t>
      </w:r>
      <w:r w:rsidR="001B26A0" w:rsidRPr="002622F5">
        <w:rPr>
          <w:color w:val="222222"/>
          <w:highlight w:val="white"/>
          <w:lang w:val="en-US"/>
        </w:rPr>
        <w:t xml:space="preserve">ness rate was taken from the positive-negative </w:t>
      </w:r>
      <w:r w:rsidR="00A60358">
        <w:rPr>
          <w:color w:val="222222"/>
          <w:highlight w:val="white"/>
          <w:lang w:val="en-US"/>
        </w:rPr>
        <w:t>IA-</w:t>
      </w:r>
      <w:r w:rsidR="001B26A0" w:rsidRPr="002622F5">
        <w:rPr>
          <w:color w:val="222222"/>
          <w:highlight w:val="white"/>
          <w:lang w:val="en-US"/>
        </w:rPr>
        <w:t xml:space="preserve">AMP and effect sizes </w:t>
      </w:r>
      <w:r w:rsidR="00E95051">
        <w:rPr>
          <w:color w:val="222222"/>
          <w:highlight w:val="white"/>
          <w:lang w:val="en-US"/>
        </w:rPr>
        <w:t xml:space="preserve">from </w:t>
      </w:r>
      <w:r w:rsidR="001B26A0" w:rsidRPr="002622F5">
        <w:rPr>
          <w:color w:val="222222"/>
          <w:highlight w:val="white"/>
          <w:lang w:val="en-US"/>
        </w:rPr>
        <w:t xml:space="preserve">the politics </w:t>
      </w:r>
      <w:r w:rsidR="00A60358">
        <w:rPr>
          <w:color w:val="222222"/>
          <w:highlight w:val="white"/>
          <w:lang w:val="en-US"/>
        </w:rPr>
        <w:t>IA-</w:t>
      </w:r>
      <w:r w:rsidR="001B26A0" w:rsidRPr="002622F5">
        <w:rPr>
          <w:color w:val="222222"/>
          <w:highlight w:val="white"/>
          <w:lang w:val="en-US"/>
        </w:rPr>
        <w:t>AMP.</w:t>
      </w:r>
      <w:r w:rsidR="001B26A0">
        <w:rPr>
          <w:color w:val="222222"/>
          <w:lang w:val="en-US"/>
        </w:rPr>
        <w:t xml:space="preserve"> </w:t>
      </w:r>
      <w:r w:rsidR="003C6A7F">
        <w:rPr>
          <w:rStyle w:val="FootnoteReference"/>
          <w:lang w:val="en-US"/>
        </w:rPr>
        <w:footnoteReference w:id="11"/>
      </w:r>
    </w:p>
    <w:p w14:paraId="66F7E89C" w14:textId="6A57EC5D" w:rsidR="003C07D5" w:rsidRPr="003C07D5" w:rsidRDefault="003C07D5" w:rsidP="00B3311A">
      <w:pPr>
        <w:pStyle w:val="Heading3"/>
        <w:rPr>
          <w:lang w:val="en-US"/>
        </w:rPr>
      </w:pPr>
      <w:r w:rsidRPr="003C07D5">
        <w:rPr>
          <w:lang w:val="en-US"/>
        </w:rPr>
        <w:t>Hypothesis Testing</w:t>
      </w:r>
    </w:p>
    <w:p w14:paraId="1DF26104" w14:textId="250529D5" w:rsidR="002E1B0A" w:rsidRPr="00EE6BB9" w:rsidRDefault="003C07D5" w:rsidP="002E1B0A">
      <w:pPr>
        <w:pStyle w:val="Normal1"/>
        <w:ind w:firstLine="720"/>
        <w:rPr>
          <w:highlight w:val="white"/>
          <w:lang w:val="en-US"/>
        </w:rPr>
      </w:pPr>
      <w:r>
        <w:rPr>
          <w:b/>
          <w:lang w:val="en-US"/>
        </w:rPr>
        <w:t>Replicated Hypotheses:</w:t>
      </w:r>
      <w:r w:rsidR="00B53C37" w:rsidRPr="002622F5">
        <w:rPr>
          <w:b/>
          <w:lang w:val="en-US"/>
        </w:rPr>
        <w:t xml:space="preserve"> </w:t>
      </w:r>
      <w:r>
        <w:rPr>
          <w:b/>
          <w:lang w:val="en-US"/>
        </w:rPr>
        <w:t>Was There Evidence For An AMP Effect And Was This Effect Moderated By Influence Awareness Within Individuals And At The Group L</w:t>
      </w:r>
      <w:r w:rsidR="00614646" w:rsidRPr="003C07D5">
        <w:rPr>
          <w:b/>
          <w:lang w:val="en-US"/>
        </w:rPr>
        <w:t>evel?</w:t>
      </w:r>
      <w:r w:rsidR="004B09C7">
        <w:rPr>
          <w:i/>
          <w:lang w:val="en-US"/>
        </w:rPr>
        <w:t xml:space="preserve"> </w:t>
      </w:r>
      <w:r w:rsidR="00614646">
        <w:rPr>
          <w:lang w:val="en-US"/>
        </w:rPr>
        <w:t>A s</w:t>
      </w:r>
      <w:r w:rsidR="00B53C37" w:rsidRPr="002622F5">
        <w:rPr>
          <w:lang w:val="en-US"/>
        </w:rPr>
        <w:t xml:space="preserve">ignificant effect emerged </w:t>
      </w:r>
      <w:r w:rsidR="00614646">
        <w:rPr>
          <w:lang w:val="en-US"/>
        </w:rPr>
        <w:t xml:space="preserve">on </w:t>
      </w:r>
      <w:r w:rsidR="00B53C37" w:rsidRPr="002622F5">
        <w:rPr>
          <w:lang w:val="en-US"/>
        </w:rPr>
        <w:t xml:space="preserve">the positive-negative </w:t>
      </w:r>
      <w:r w:rsidR="00A60358">
        <w:rPr>
          <w:lang w:val="en-US"/>
        </w:rPr>
        <w:t>IA-</w:t>
      </w:r>
      <w:r w:rsidR="00B53C37" w:rsidRPr="002622F5">
        <w:rPr>
          <w:lang w:val="en-US"/>
        </w:rPr>
        <w:t>AMP, OR = 3.27, 95% CI [</w:t>
      </w:r>
      <w:r w:rsidR="00B53C37" w:rsidRPr="002622F5">
        <w:rPr>
          <w:highlight w:val="white"/>
          <w:lang w:val="en-US"/>
        </w:rPr>
        <w:t>3.05, 3.51</w:t>
      </w:r>
      <w:r w:rsidR="00B53C37" w:rsidRPr="002622F5">
        <w:rPr>
          <w:lang w:val="en-US"/>
        </w:rPr>
        <w:t xml:space="preserve">], </w:t>
      </w:r>
      <w:r w:rsidR="00B53C37" w:rsidRPr="002622F5">
        <w:rPr>
          <w:i/>
          <w:lang w:val="en-US"/>
        </w:rPr>
        <w:t>p</w:t>
      </w:r>
      <w:r w:rsidR="00B53C37" w:rsidRPr="002622F5">
        <w:rPr>
          <w:lang w:val="en-US"/>
        </w:rPr>
        <w:t xml:space="preserve"> &lt; .001</w:t>
      </w:r>
      <w:r w:rsidR="00B53C37" w:rsidRPr="00C81868">
        <w:rPr>
          <w:lang w:val="en-US"/>
        </w:rPr>
        <w:t>.</w:t>
      </w:r>
      <w:r w:rsidR="00B53C37">
        <w:rPr>
          <w:lang w:val="en-US"/>
        </w:rPr>
        <w:t xml:space="preserve"> </w:t>
      </w:r>
      <w:r w:rsidR="00614646">
        <w:rPr>
          <w:lang w:val="en-US"/>
        </w:rPr>
        <w:t xml:space="preserve">Effects also </w:t>
      </w:r>
      <w:r w:rsidR="004B09C7">
        <w:rPr>
          <w:lang w:val="en-US"/>
        </w:rPr>
        <w:t xml:space="preserve">emerged </w:t>
      </w:r>
      <w:r w:rsidR="00614646">
        <w:rPr>
          <w:lang w:val="en-US"/>
        </w:rPr>
        <w:t xml:space="preserve">on the political </w:t>
      </w:r>
      <w:r w:rsidR="00A60358">
        <w:rPr>
          <w:lang w:val="en-US"/>
        </w:rPr>
        <w:t>IA-</w:t>
      </w:r>
      <w:r w:rsidR="00614646">
        <w:rPr>
          <w:lang w:val="en-US"/>
        </w:rPr>
        <w:t xml:space="preserve">AMP and in the </w:t>
      </w:r>
      <w:r w:rsidR="00B53C37" w:rsidRPr="002622F5">
        <w:rPr>
          <w:lang w:val="en-US"/>
        </w:rPr>
        <w:t>opposit</w:t>
      </w:r>
      <w:r w:rsidR="00614646">
        <w:rPr>
          <w:lang w:val="en-US"/>
        </w:rPr>
        <w:t>e</w:t>
      </w:r>
      <w:r w:rsidR="00B53C37" w:rsidRPr="002622F5">
        <w:rPr>
          <w:lang w:val="en-US"/>
        </w:rPr>
        <w:t xml:space="preserve"> </w:t>
      </w:r>
      <w:r w:rsidR="00614646">
        <w:rPr>
          <w:lang w:val="en-US"/>
        </w:rPr>
        <w:t xml:space="preserve">direction for </w:t>
      </w:r>
      <w:r w:rsidR="00B53C37" w:rsidRPr="002622F5">
        <w:rPr>
          <w:lang w:val="en-US"/>
        </w:rPr>
        <w:lastRenderedPageBreak/>
        <w:t>Republicans and Democrats</w:t>
      </w:r>
      <w:r w:rsidR="00614646">
        <w:rPr>
          <w:lang w:val="en-US"/>
        </w:rPr>
        <w:t xml:space="preserve">. Specifically, a significant interaction effect was obtained for </w:t>
      </w:r>
      <w:r w:rsidR="00B53C37" w:rsidRPr="002622F5">
        <w:rPr>
          <w:lang w:val="en-US"/>
        </w:rPr>
        <w:t xml:space="preserve">Prime Type </w:t>
      </w:r>
      <w:r w:rsidR="00614646">
        <w:rPr>
          <w:lang w:val="en-US"/>
        </w:rPr>
        <w:t>(Trump vs. Obama) and Political Orientation (Republicans vs. Democrats)</w:t>
      </w:r>
      <w:r w:rsidR="00B53C37" w:rsidRPr="002622F5">
        <w:rPr>
          <w:lang w:val="en-US"/>
        </w:rPr>
        <w:t xml:space="preserve">, OR = </w:t>
      </w:r>
      <w:r w:rsidR="00005EA5" w:rsidRPr="00005EA5">
        <w:rPr>
          <w:lang w:val="en-US"/>
        </w:rPr>
        <w:t>0.11</w:t>
      </w:r>
      <w:r w:rsidR="00B53C37" w:rsidRPr="002622F5">
        <w:rPr>
          <w:lang w:val="en-US"/>
        </w:rPr>
        <w:t>, 95% CI [</w:t>
      </w:r>
      <w:r w:rsidR="00005EA5" w:rsidRPr="00005EA5">
        <w:rPr>
          <w:lang w:val="en-US"/>
        </w:rPr>
        <w:t>0.</w:t>
      </w:r>
      <w:r w:rsidR="005E0877">
        <w:rPr>
          <w:lang w:val="en-US"/>
        </w:rPr>
        <w:t>10</w:t>
      </w:r>
      <w:r w:rsidR="00B53C37" w:rsidRPr="002622F5">
        <w:rPr>
          <w:highlight w:val="white"/>
          <w:lang w:val="en-US"/>
        </w:rPr>
        <w:t xml:space="preserve">, </w:t>
      </w:r>
      <w:r w:rsidR="00005EA5" w:rsidRPr="00005EA5">
        <w:rPr>
          <w:lang w:val="en-US"/>
        </w:rPr>
        <w:t>0.</w:t>
      </w:r>
      <w:r w:rsidR="005E0877">
        <w:rPr>
          <w:lang w:val="en-US"/>
        </w:rPr>
        <w:t>13</w:t>
      </w:r>
      <w:r w:rsidR="00B53C37" w:rsidRPr="002622F5">
        <w:rPr>
          <w:lang w:val="en-US"/>
        </w:rPr>
        <w:t xml:space="preserve">], </w:t>
      </w:r>
      <w:r w:rsidR="00B53C37" w:rsidRPr="002622F5">
        <w:rPr>
          <w:i/>
          <w:lang w:val="en-US"/>
        </w:rPr>
        <w:t>p</w:t>
      </w:r>
      <w:r w:rsidR="00B53C37" w:rsidRPr="002622F5">
        <w:rPr>
          <w:lang w:val="en-US"/>
        </w:rPr>
        <w:t xml:space="preserve"> &lt; .001. </w:t>
      </w:r>
      <w:r w:rsidR="002E1B0A" w:rsidRPr="008D6948">
        <w:rPr>
          <w:lang w:val="en-US"/>
        </w:rPr>
        <w:t xml:space="preserve">At the trial-by-trial level, effects </w:t>
      </w:r>
      <w:r w:rsidR="002E1B0A">
        <w:rPr>
          <w:lang w:val="en-US"/>
        </w:rPr>
        <w:t xml:space="preserve">on both IA-AMPs </w:t>
      </w:r>
      <w:r w:rsidR="002E1B0A" w:rsidRPr="008D6948">
        <w:rPr>
          <w:lang w:val="en-US"/>
        </w:rPr>
        <w:t>were moderated by the subset of trials where a participant was influence aware</w:t>
      </w:r>
      <w:r w:rsidR="002E1B0A">
        <w:rPr>
          <w:lang w:val="en-US"/>
        </w:rPr>
        <w:t xml:space="preserve"> (valence: </w:t>
      </w:r>
      <w:r w:rsidR="002E1B0A" w:rsidRPr="008D6948">
        <w:rPr>
          <w:lang w:val="en-US"/>
        </w:rPr>
        <w:t xml:space="preserve">OR = </w:t>
      </w:r>
      <w:r w:rsidR="002E1B0A" w:rsidRPr="002E1B0A">
        <w:rPr>
          <w:lang w:val="en-US"/>
        </w:rPr>
        <w:t>29.14</w:t>
      </w:r>
      <w:r w:rsidR="002E1B0A" w:rsidRPr="008D6948">
        <w:rPr>
          <w:lang w:val="en-US"/>
        </w:rPr>
        <w:t>, 95% CI [</w:t>
      </w:r>
      <w:r w:rsidR="002E1B0A" w:rsidRPr="002E1B0A">
        <w:rPr>
          <w:lang w:val="en-US"/>
        </w:rPr>
        <w:t>23.72, 35.79</w:t>
      </w:r>
      <w:r w:rsidR="002E1B0A" w:rsidRPr="008D6948">
        <w:rPr>
          <w:lang w:val="en-US"/>
        </w:rPr>
        <w:t xml:space="preserve">], </w:t>
      </w:r>
      <w:r w:rsidR="002E1B0A" w:rsidRPr="008D6948">
        <w:rPr>
          <w:i/>
          <w:lang w:val="en-US"/>
        </w:rPr>
        <w:t>p</w:t>
      </w:r>
      <w:r w:rsidR="002E1B0A" w:rsidRPr="008D6948">
        <w:rPr>
          <w:lang w:val="en-US"/>
        </w:rPr>
        <w:t xml:space="preserve"> &lt; .001; </w:t>
      </w:r>
      <w:r w:rsidR="002E1B0A">
        <w:rPr>
          <w:lang w:val="en-US"/>
        </w:rPr>
        <w:t xml:space="preserve">politics: </w:t>
      </w:r>
      <w:r w:rsidR="002E1B0A" w:rsidRPr="008D6948">
        <w:rPr>
          <w:lang w:val="en-US"/>
        </w:rPr>
        <w:t xml:space="preserve">OR = </w:t>
      </w:r>
      <w:r w:rsidR="002E1B0A" w:rsidRPr="002E1B0A">
        <w:rPr>
          <w:lang w:val="en-US"/>
        </w:rPr>
        <w:t>197.70</w:t>
      </w:r>
      <w:r w:rsidR="002E1B0A" w:rsidRPr="008D6948">
        <w:rPr>
          <w:lang w:val="en-US"/>
        </w:rPr>
        <w:t>, 95% CI [</w:t>
      </w:r>
      <w:r w:rsidR="002E1B0A" w:rsidRPr="002E1B0A">
        <w:rPr>
          <w:lang w:val="en-US"/>
        </w:rPr>
        <w:t>131.6</w:t>
      </w:r>
      <w:r w:rsidR="002E1B0A">
        <w:rPr>
          <w:lang w:val="en-US"/>
        </w:rPr>
        <w:t>5</w:t>
      </w:r>
      <w:r w:rsidR="002E1B0A" w:rsidRPr="002E1B0A">
        <w:rPr>
          <w:lang w:val="en-US"/>
        </w:rPr>
        <w:t xml:space="preserve"> 296.91</w:t>
      </w:r>
      <w:r w:rsidR="002E1B0A" w:rsidRPr="008D6948">
        <w:rPr>
          <w:lang w:val="en-US"/>
        </w:rPr>
        <w:t xml:space="preserve">], </w:t>
      </w:r>
      <w:r w:rsidR="002E1B0A" w:rsidRPr="008D6948">
        <w:rPr>
          <w:i/>
          <w:lang w:val="en-US"/>
        </w:rPr>
        <w:t>p</w:t>
      </w:r>
      <w:r w:rsidR="002E1B0A" w:rsidRPr="008D6948">
        <w:rPr>
          <w:lang w:val="en-US"/>
        </w:rPr>
        <w:t xml:space="preserve"> &lt; .001</w:t>
      </w:r>
      <w:r w:rsidR="002E1B0A">
        <w:rPr>
          <w:lang w:val="en-US"/>
        </w:rPr>
        <w:t xml:space="preserve">) </w:t>
      </w:r>
      <w:r w:rsidR="002E1B0A" w:rsidRPr="008D6948">
        <w:rPr>
          <w:lang w:val="en-US"/>
        </w:rPr>
        <w:t>while at the group level, effect sizes</w:t>
      </w:r>
      <w:r w:rsidR="002E1B0A">
        <w:rPr>
          <w:lang w:val="en-US"/>
        </w:rPr>
        <w:t xml:space="preserve"> on a given IA-AMP were</w:t>
      </w:r>
      <w:r w:rsidR="002E1B0A" w:rsidRPr="008D6948">
        <w:rPr>
          <w:lang w:val="en-US"/>
        </w:rPr>
        <w:t xml:space="preserve"> </w:t>
      </w:r>
      <w:r w:rsidR="002E1B0A">
        <w:rPr>
          <w:lang w:val="en-US"/>
        </w:rPr>
        <w:t>moderated</w:t>
      </w:r>
      <w:r w:rsidR="002E1B0A" w:rsidRPr="008D6948">
        <w:rPr>
          <w:lang w:val="en-US"/>
        </w:rPr>
        <w:t xml:space="preserve"> by </w:t>
      </w:r>
      <w:r w:rsidR="002E1B0A">
        <w:rPr>
          <w:lang w:val="en-US"/>
        </w:rPr>
        <w:t xml:space="preserve">inter-individual differences in </w:t>
      </w:r>
      <w:r w:rsidR="002E1B0A" w:rsidRPr="008D6948">
        <w:rPr>
          <w:lang w:val="en-US"/>
        </w:rPr>
        <w:t>influence awareness</w:t>
      </w:r>
      <w:r w:rsidR="002E1B0A">
        <w:rPr>
          <w:lang w:val="en-US"/>
        </w:rPr>
        <w:t xml:space="preserve"> on that task (valence: </w:t>
      </w:r>
      <w:r w:rsidR="002E1B0A" w:rsidRPr="002C347E">
        <w:rPr>
          <w:i/>
          <w:iCs/>
          <w:lang w:val="en-US"/>
        </w:rPr>
        <w:t>B</w:t>
      </w:r>
      <w:r w:rsidR="002E1B0A">
        <w:rPr>
          <w:lang w:val="en-US"/>
        </w:rPr>
        <w:t xml:space="preserve"> = </w:t>
      </w:r>
      <w:r w:rsidR="00361E81" w:rsidRPr="00361E81">
        <w:rPr>
          <w:lang w:val="en-US"/>
        </w:rPr>
        <w:t>0.49</w:t>
      </w:r>
      <w:r w:rsidR="002E1B0A">
        <w:rPr>
          <w:lang w:val="en-US"/>
        </w:rPr>
        <w:t>, 95% CI [</w:t>
      </w:r>
      <w:r w:rsidR="00361E81" w:rsidRPr="00361E81">
        <w:rPr>
          <w:lang w:val="en-US"/>
        </w:rPr>
        <w:t>0.40, 0.58</w:t>
      </w:r>
      <w:r w:rsidR="002E1B0A">
        <w:rPr>
          <w:lang w:val="en-US"/>
        </w:rPr>
        <w:t xml:space="preserve">], </w:t>
      </w:r>
      <w:r w:rsidR="002E1B0A" w:rsidRPr="002622F5">
        <w:rPr>
          <w:color w:val="222222"/>
          <w:highlight w:val="white"/>
          <w:lang w:val="en-US"/>
        </w:rPr>
        <w:t>β</w:t>
      </w:r>
      <w:r w:rsidR="002E1B0A">
        <w:rPr>
          <w:lang w:val="en-US"/>
        </w:rPr>
        <w:t xml:space="preserve"> = </w:t>
      </w:r>
      <w:r w:rsidR="002E1B0A" w:rsidRPr="008D6948">
        <w:rPr>
          <w:lang w:val="en-US"/>
        </w:rPr>
        <w:t>0.</w:t>
      </w:r>
      <w:r w:rsidR="00361E81">
        <w:rPr>
          <w:lang w:val="en-US"/>
        </w:rPr>
        <w:t>61</w:t>
      </w:r>
      <w:r w:rsidR="002E1B0A">
        <w:rPr>
          <w:lang w:val="en-US"/>
        </w:rPr>
        <w:t>, 95% CI [</w:t>
      </w:r>
      <w:r w:rsidR="00361E81" w:rsidRPr="00361E81">
        <w:rPr>
          <w:lang w:val="en-US"/>
        </w:rPr>
        <w:t>0.50, 0.72</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 xml:space="preserve">; politics: </w:t>
      </w:r>
      <w:r w:rsidR="002E1B0A" w:rsidRPr="002C347E">
        <w:rPr>
          <w:i/>
          <w:iCs/>
          <w:lang w:val="en-US"/>
        </w:rPr>
        <w:t>B</w:t>
      </w:r>
      <w:r w:rsidR="002E1B0A">
        <w:rPr>
          <w:lang w:val="en-US"/>
        </w:rPr>
        <w:t xml:space="preserve"> = </w:t>
      </w:r>
      <w:r w:rsidR="001C1834" w:rsidRPr="001C1834">
        <w:rPr>
          <w:lang w:val="en-US"/>
        </w:rPr>
        <w:t>0.63</w:t>
      </w:r>
      <w:r w:rsidR="002E1B0A">
        <w:rPr>
          <w:lang w:val="en-US"/>
        </w:rPr>
        <w:t>, 95% CI [</w:t>
      </w:r>
      <w:r w:rsidR="001C1834" w:rsidRPr="001C1834">
        <w:rPr>
          <w:lang w:val="en-US"/>
        </w:rPr>
        <w:t>0.53, 0.74</w:t>
      </w:r>
      <w:r w:rsidR="002E1B0A">
        <w:rPr>
          <w:lang w:val="en-US"/>
        </w:rPr>
        <w:t xml:space="preserve">], </w:t>
      </w:r>
      <w:r w:rsidR="002E1B0A" w:rsidRPr="002622F5">
        <w:rPr>
          <w:color w:val="222222"/>
          <w:highlight w:val="white"/>
          <w:lang w:val="en-US"/>
        </w:rPr>
        <w:t>β</w:t>
      </w:r>
      <w:r w:rsidR="002E1B0A">
        <w:rPr>
          <w:lang w:val="en-US"/>
        </w:rPr>
        <w:t xml:space="preserve"> = </w:t>
      </w:r>
      <w:r w:rsidR="001C1834" w:rsidRPr="001C1834">
        <w:rPr>
          <w:lang w:val="en-US"/>
        </w:rPr>
        <w:t>0.64</w:t>
      </w:r>
      <w:r w:rsidR="002E1B0A">
        <w:rPr>
          <w:lang w:val="en-US"/>
        </w:rPr>
        <w:t>, 95% CI [</w:t>
      </w:r>
      <w:r w:rsidR="001C1834" w:rsidRPr="001C1834">
        <w:rPr>
          <w:lang w:val="en-US"/>
        </w:rPr>
        <w:t>0.54, 0.75</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w:t>
      </w:r>
    </w:p>
    <w:p w14:paraId="6CE81AE7" w14:textId="35C3E620" w:rsidR="001B26A0" w:rsidRPr="002622F5" w:rsidRDefault="003C07D5" w:rsidP="001B26A0">
      <w:pPr>
        <w:pStyle w:val="Normal1"/>
        <w:ind w:firstLine="720"/>
        <w:rPr>
          <w:color w:val="222222"/>
          <w:highlight w:val="white"/>
          <w:lang w:val="en-US"/>
        </w:rPr>
      </w:pPr>
      <w:r>
        <w:rPr>
          <w:b/>
          <w:color w:val="222222"/>
          <w:highlight w:val="white"/>
          <w:lang w:val="en-US"/>
        </w:rPr>
        <w:t xml:space="preserve">Critical Hypotheses: </w:t>
      </w:r>
      <w:r w:rsidR="001B26A0" w:rsidRPr="003C07D5">
        <w:rPr>
          <w:b/>
          <w:color w:val="222222"/>
          <w:highlight w:val="white"/>
          <w:lang w:val="en-US"/>
        </w:rPr>
        <w:t xml:space="preserve">Does </w:t>
      </w:r>
      <w:r>
        <w:rPr>
          <w:b/>
          <w:color w:val="222222"/>
          <w:highlight w:val="white"/>
          <w:lang w:val="en-US"/>
        </w:rPr>
        <w:t>I</w:t>
      </w:r>
      <w:r w:rsidR="001B26A0" w:rsidRPr="003C07D5">
        <w:rPr>
          <w:b/>
          <w:color w:val="222222"/>
          <w:highlight w:val="white"/>
          <w:lang w:val="en-US"/>
        </w:rPr>
        <w:t>nfluence</w:t>
      </w:r>
      <w:r>
        <w:rPr>
          <w:b/>
          <w:color w:val="222222"/>
          <w:highlight w:val="white"/>
          <w:lang w:val="en-US"/>
        </w:rPr>
        <w:t xml:space="preserve"> A</w:t>
      </w:r>
      <w:r w:rsidR="001B26A0" w:rsidRPr="003C07D5">
        <w:rPr>
          <w:b/>
          <w:color w:val="222222"/>
          <w:highlight w:val="white"/>
          <w:lang w:val="en-US"/>
        </w:rPr>
        <w:t xml:space="preserve">wareness </w:t>
      </w:r>
      <w:r>
        <w:rPr>
          <w:b/>
          <w:color w:val="222222"/>
          <w:highlight w:val="white"/>
          <w:lang w:val="en-US"/>
        </w:rPr>
        <w:t>M</w:t>
      </w:r>
      <w:r w:rsidR="003F65EE" w:rsidRPr="003C07D5">
        <w:rPr>
          <w:b/>
          <w:color w:val="222222"/>
          <w:highlight w:val="white"/>
          <w:lang w:val="en-US"/>
        </w:rPr>
        <w:t xml:space="preserve">oderate </w:t>
      </w:r>
      <w:r w:rsidR="002E4C3C">
        <w:rPr>
          <w:b/>
          <w:color w:val="222222"/>
          <w:highlight w:val="white"/>
          <w:lang w:val="en-US"/>
        </w:rPr>
        <w:t>the</w:t>
      </w:r>
      <w:r>
        <w:rPr>
          <w:b/>
          <w:color w:val="222222"/>
          <w:highlight w:val="white"/>
          <w:lang w:val="en-US"/>
        </w:rPr>
        <w:t xml:space="preserve"> AMP’s Predictive V</w:t>
      </w:r>
      <w:r w:rsidR="001B26A0" w:rsidRPr="003C07D5">
        <w:rPr>
          <w:b/>
          <w:color w:val="222222"/>
          <w:highlight w:val="white"/>
          <w:lang w:val="en-US"/>
        </w:rPr>
        <w:t>alidity?</w:t>
      </w:r>
      <w:r w:rsidR="001B26A0" w:rsidRPr="002622F5">
        <w:rPr>
          <w:i/>
          <w:color w:val="222222"/>
          <w:highlight w:val="white"/>
          <w:lang w:val="en-US"/>
        </w:rPr>
        <w:t xml:space="preserve"> </w:t>
      </w:r>
      <w:r w:rsidR="001B26A0">
        <w:rPr>
          <w:color w:val="222222"/>
          <w:highlight w:val="white"/>
          <w:lang w:val="en-US"/>
        </w:rPr>
        <w:t xml:space="preserve">Results indicated that </w:t>
      </w:r>
      <w:r w:rsidR="0055493D">
        <w:rPr>
          <w:color w:val="222222"/>
          <w:lang w:val="en-US"/>
        </w:rPr>
        <w:t xml:space="preserve">the </w:t>
      </w:r>
      <w:r w:rsidR="0055493D">
        <w:t xml:space="preserve">overall IA-AMP effect (i.e., an AMP including both types of trials) was </w:t>
      </w:r>
      <w:r w:rsidR="0055493D" w:rsidRPr="002622F5">
        <w:rPr>
          <w:i/>
          <w:color w:val="222222"/>
          <w:highlight w:val="white"/>
          <w:lang w:val="en-US"/>
        </w:rPr>
        <w:t>d</w:t>
      </w:r>
      <w:r w:rsidR="0055493D" w:rsidRPr="002622F5">
        <w:rPr>
          <w:color w:val="222222"/>
          <w:highlight w:val="white"/>
          <w:lang w:val="en-US"/>
        </w:rPr>
        <w:t xml:space="preserve"> = </w:t>
      </w:r>
      <w:r w:rsidR="0055493D">
        <w:rPr>
          <w:color w:val="222222"/>
          <w:highlight w:val="white"/>
          <w:lang w:val="en-US"/>
        </w:rPr>
        <w:t>1.25</w:t>
      </w:r>
      <w:r w:rsidR="0055493D" w:rsidRPr="002622F5">
        <w:rPr>
          <w:color w:val="222222"/>
          <w:highlight w:val="white"/>
          <w:lang w:val="en-US"/>
        </w:rPr>
        <w:t>, 95% CI [0.</w:t>
      </w:r>
      <w:r w:rsidR="0055493D">
        <w:rPr>
          <w:color w:val="222222"/>
          <w:highlight w:val="white"/>
          <w:lang w:val="en-US"/>
        </w:rPr>
        <w:t>95</w:t>
      </w:r>
      <w:r w:rsidR="0055493D" w:rsidRPr="002622F5">
        <w:rPr>
          <w:color w:val="222222"/>
          <w:highlight w:val="white"/>
          <w:lang w:val="en-US"/>
        </w:rPr>
        <w:t xml:space="preserve">, </w:t>
      </w:r>
      <w:r w:rsidR="0055493D">
        <w:rPr>
          <w:color w:val="222222"/>
          <w:highlight w:val="white"/>
          <w:lang w:val="en-US"/>
        </w:rPr>
        <w:t>1.55]</w:t>
      </w:r>
      <w:r w:rsidR="0055493D">
        <w:rPr>
          <w:color w:val="222222"/>
          <w:lang w:val="en-US"/>
        </w:rPr>
        <w:t xml:space="preserve">. </w:t>
      </w:r>
      <w:r w:rsidR="0055493D">
        <w:rPr>
          <w:color w:val="222222"/>
          <w:highlight w:val="white"/>
          <w:lang w:val="en-US"/>
        </w:rPr>
        <w:t>E</w:t>
      </w:r>
      <w:r w:rsidR="001B26A0" w:rsidRPr="002622F5">
        <w:rPr>
          <w:color w:val="222222"/>
          <w:highlight w:val="white"/>
          <w:lang w:val="en-US"/>
        </w:rPr>
        <w:t xml:space="preserve">ffects </w:t>
      </w:r>
      <w:r w:rsidR="001B26A0">
        <w:rPr>
          <w:color w:val="222222"/>
          <w:highlight w:val="white"/>
          <w:lang w:val="en-US"/>
        </w:rPr>
        <w:t xml:space="preserve">based solely on </w:t>
      </w:r>
      <w:r w:rsidR="001B26A0" w:rsidRPr="002622F5">
        <w:rPr>
          <w:color w:val="222222"/>
          <w:highlight w:val="white"/>
          <w:lang w:val="en-US"/>
        </w:rPr>
        <w:t>influence</w:t>
      </w:r>
      <w:r w:rsidR="00E176E7">
        <w:rPr>
          <w:color w:val="222222"/>
          <w:highlight w:val="white"/>
          <w:lang w:val="en-US"/>
        </w:rPr>
        <w:t xml:space="preserve"> </w:t>
      </w:r>
      <w:r w:rsidR="001B26A0" w:rsidRPr="002622F5">
        <w:rPr>
          <w:color w:val="222222"/>
          <w:highlight w:val="white"/>
          <w:lang w:val="en-US"/>
        </w:rPr>
        <w:t xml:space="preserve">aware trials were </w:t>
      </w:r>
      <w:r w:rsidR="00D362BB">
        <w:rPr>
          <w:color w:val="222222"/>
          <w:highlight w:val="white"/>
          <w:lang w:val="en-US"/>
        </w:rPr>
        <w:t xml:space="preserve">superior in </w:t>
      </w:r>
      <w:r w:rsidR="001B26A0" w:rsidRPr="002622F5">
        <w:rPr>
          <w:color w:val="222222"/>
          <w:highlight w:val="white"/>
          <w:lang w:val="en-US"/>
        </w:rPr>
        <w:t>discriminating between Democrats and Republicans (</w:t>
      </w:r>
      <w:r w:rsidR="001B26A0" w:rsidRPr="002622F5">
        <w:rPr>
          <w:i/>
          <w:color w:val="222222"/>
          <w:highlight w:val="white"/>
          <w:lang w:val="en-US"/>
        </w:rPr>
        <w:t>d</w:t>
      </w:r>
      <w:r w:rsidR="001B26A0" w:rsidRPr="002622F5">
        <w:rPr>
          <w:color w:val="222222"/>
          <w:highlight w:val="white"/>
          <w:lang w:val="en-US"/>
        </w:rPr>
        <w:t xml:space="preserve"> =</w:t>
      </w:r>
      <w:r w:rsidR="001B26A0">
        <w:rPr>
          <w:color w:val="222222"/>
          <w:highlight w:val="white"/>
          <w:lang w:val="en-US"/>
        </w:rPr>
        <w:t xml:space="preserve"> </w:t>
      </w:r>
      <w:r w:rsidR="001B26A0" w:rsidRPr="002622F5">
        <w:rPr>
          <w:color w:val="222222"/>
          <w:highlight w:val="white"/>
          <w:lang w:val="en-US"/>
        </w:rPr>
        <w:t xml:space="preserve">2.08, 95% CI [1.62, 2.55]) </w:t>
      </w:r>
      <w:r w:rsidR="001B26A0">
        <w:rPr>
          <w:color w:val="222222"/>
          <w:highlight w:val="white"/>
          <w:lang w:val="en-US"/>
        </w:rPr>
        <w:t xml:space="preserve">than </w:t>
      </w:r>
      <w:r w:rsidR="001B26A0" w:rsidRPr="002622F5">
        <w:rPr>
          <w:color w:val="222222"/>
          <w:highlight w:val="white"/>
          <w:lang w:val="en-US"/>
        </w:rPr>
        <w:t xml:space="preserve">effects </w:t>
      </w:r>
      <w:r w:rsidR="001B26A0">
        <w:rPr>
          <w:color w:val="222222"/>
          <w:highlight w:val="white"/>
          <w:lang w:val="en-US"/>
        </w:rPr>
        <w:t xml:space="preserve">based solely on </w:t>
      </w:r>
      <w:r w:rsidR="001B26A0" w:rsidRPr="002622F5">
        <w:rPr>
          <w:color w:val="222222"/>
          <w:highlight w:val="white"/>
          <w:lang w:val="en-US"/>
        </w:rPr>
        <w:t>the non-influence</w:t>
      </w:r>
      <w:r w:rsidR="001B26A0">
        <w:rPr>
          <w:color w:val="222222"/>
          <w:highlight w:val="white"/>
          <w:lang w:val="en-US"/>
        </w:rPr>
        <w:t xml:space="preserve"> </w:t>
      </w:r>
      <w:r w:rsidR="001B26A0" w:rsidRPr="002622F5">
        <w:rPr>
          <w:color w:val="222222"/>
          <w:highlight w:val="white"/>
          <w:lang w:val="en-US"/>
        </w:rPr>
        <w:t>aware trials (</w:t>
      </w:r>
      <w:r w:rsidR="001B26A0" w:rsidRPr="002622F5">
        <w:rPr>
          <w:i/>
          <w:color w:val="222222"/>
          <w:highlight w:val="white"/>
          <w:lang w:val="en-US"/>
        </w:rPr>
        <w:t>d</w:t>
      </w:r>
      <w:r w:rsidR="001B26A0" w:rsidRPr="002622F5">
        <w:rPr>
          <w:color w:val="222222"/>
          <w:highlight w:val="white"/>
          <w:lang w:val="en-US"/>
        </w:rPr>
        <w:t xml:space="preserve"> = 0.62, 95% CI [0.33, 0.91]), </w:t>
      </w:r>
      <w:r w:rsidR="001B26A0" w:rsidRPr="002622F5">
        <w:rPr>
          <w:i/>
          <w:color w:val="222222"/>
          <w:highlight w:val="white"/>
          <w:lang w:val="en-US"/>
        </w:rPr>
        <w:t>Q</w:t>
      </w:r>
      <w:r w:rsidR="001B26A0" w:rsidRPr="002622F5">
        <w:rPr>
          <w:color w:val="222222"/>
          <w:highlight w:val="white"/>
          <w:lang w:val="en-US"/>
        </w:rPr>
        <w:t xml:space="preserve">(df = 1) = 27.51, </w:t>
      </w:r>
      <w:r w:rsidR="001B26A0" w:rsidRPr="002622F5">
        <w:rPr>
          <w:i/>
          <w:color w:val="222222"/>
          <w:highlight w:val="white"/>
          <w:lang w:val="en-US"/>
        </w:rPr>
        <w:t>p</w:t>
      </w:r>
      <w:r w:rsidR="001B26A0" w:rsidRPr="002622F5">
        <w:rPr>
          <w:color w:val="222222"/>
          <w:highlight w:val="white"/>
          <w:lang w:val="en-US"/>
        </w:rPr>
        <w:t xml:space="preserve"> </w:t>
      </w:r>
      <w:r w:rsidR="003F65EE">
        <w:rPr>
          <w:color w:val="222222"/>
          <w:highlight w:val="white"/>
          <w:lang w:val="en-US"/>
        </w:rPr>
        <w:t>&lt;</w:t>
      </w:r>
      <w:r w:rsidR="001B26A0" w:rsidRPr="002622F5">
        <w:rPr>
          <w:color w:val="222222"/>
          <w:highlight w:val="white"/>
          <w:lang w:val="en-US"/>
        </w:rPr>
        <w:t xml:space="preserve"> .00</w:t>
      </w:r>
      <w:r w:rsidR="003F65EE">
        <w:rPr>
          <w:color w:val="222222"/>
          <w:highlight w:val="white"/>
          <w:lang w:val="en-US"/>
        </w:rPr>
        <w:t>1</w:t>
      </w:r>
      <w:r w:rsidR="0055493D">
        <w:rPr>
          <w:color w:val="222222"/>
          <w:highlight w:val="white"/>
          <w:lang w:val="en-US"/>
        </w:rPr>
        <w:t xml:space="preserve"> (see Figure 2). </w:t>
      </w:r>
      <w:r w:rsidR="001B26A0" w:rsidRPr="002622F5">
        <w:rPr>
          <w:rStyle w:val="FootnoteReference"/>
          <w:highlight w:val="white"/>
          <w:lang w:val="en-US"/>
        </w:rPr>
        <w:footnoteReference w:id="12"/>
      </w:r>
      <w:r w:rsidR="0055493D">
        <w:rPr>
          <w:color w:val="222222"/>
          <w:highlight w:val="white"/>
          <w:lang w:val="en-US"/>
        </w:rPr>
        <w:t xml:space="preserve"> Note that </w:t>
      </w:r>
      <w:r w:rsidR="0055493D">
        <w:rPr>
          <w:color w:val="222222"/>
          <w:lang w:val="en-US"/>
        </w:rPr>
        <w:t xml:space="preserve">the confidence intervals of these three effects do not overlap, with influence-only AMP effects better at discriminating between individuals than an overall effect, which in turn was superior </w:t>
      </w:r>
      <w:r w:rsidR="008F0C15">
        <w:rPr>
          <w:color w:val="222222"/>
          <w:lang w:val="en-US"/>
        </w:rPr>
        <w:t>to</w:t>
      </w:r>
      <w:r w:rsidR="0055493D">
        <w:rPr>
          <w:color w:val="222222"/>
          <w:lang w:val="en-US"/>
        </w:rPr>
        <w:t xml:space="preserve"> a non-influence aware effect. </w:t>
      </w:r>
    </w:p>
    <w:p w14:paraId="639590F8" w14:textId="40D535D9" w:rsidR="00D117D6" w:rsidRDefault="00F4082D" w:rsidP="00B150EE">
      <w:pPr>
        <w:spacing w:line="240" w:lineRule="auto"/>
        <w:jc w:val="center"/>
        <w:rPr>
          <w:noProof/>
        </w:rPr>
      </w:pPr>
      <w:r>
        <w:rPr>
          <w:noProof/>
          <w:lang w:val="en-US"/>
        </w:rPr>
        <w:lastRenderedPageBreak/>
        <w:drawing>
          <wp:inline distT="0" distB="0" distL="0" distR="0" wp14:anchorId="356C10DE" wp14:editId="3926F0FE">
            <wp:extent cx="4075000" cy="32171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stretch>
                      <a:fillRect/>
                    </a:stretch>
                  </pic:blipFill>
                  <pic:spPr>
                    <a:xfrm>
                      <a:off x="0" y="0"/>
                      <a:ext cx="4105740" cy="3241373"/>
                    </a:xfrm>
                    <a:prstGeom prst="rect">
                      <a:avLst/>
                    </a:prstGeom>
                  </pic:spPr>
                </pic:pic>
              </a:graphicData>
            </a:graphic>
          </wp:inline>
        </w:drawing>
      </w:r>
    </w:p>
    <w:p w14:paraId="1003D6D8" w14:textId="61211E38" w:rsidR="001B26A0" w:rsidRDefault="001B26A0" w:rsidP="00B150EE">
      <w:pPr>
        <w:pStyle w:val="Normal1"/>
        <w:rPr>
          <w:color w:val="222222"/>
          <w:highlight w:val="white"/>
          <w:lang w:val="en-US"/>
        </w:rPr>
      </w:pPr>
      <w:r w:rsidRPr="008770DE">
        <w:rPr>
          <w:i/>
          <w:color w:val="222222"/>
          <w:lang w:val="en-US"/>
        </w:rPr>
        <w:t xml:space="preserve">Figure </w:t>
      </w:r>
      <w:r w:rsidR="00D14E7C" w:rsidRPr="00D14E7C">
        <w:rPr>
          <w:i/>
          <w:color w:val="222222"/>
          <w:lang w:val="en-US"/>
        </w:rPr>
        <w:t>2</w:t>
      </w:r>
      <w:r w:rsidRPr="008770DE">
        <w:rPr>
          <w:i/>
          <w:color w:val="222222"/>
          <w:lang w:val="en-US"/>
        </w:rPr>
        <w:t>.</w:t>
      </w:r>
      <w:r w:rsidRPr="008770DE">
        <w:rPr>
          <w:color w:val="222222"/>
          <w:lang w:val="en-US"/>
        </w:rPr>
        <w:t xml:space="preserve"> </w:t>
      </w:r>
      <w:r w:rsidRPr="002622F5">
        <w:rPr>
          <w:color w:val="222222"/>
          <w:highlight w:val="white"/>
          <w:lang w:val="en-US"/>
        </w:rPr>
        <w:t>The politic</w:t>
      </w:r>
      <w:r>
        <w:rPr>
          <w:color w:val="222222"/>
          <w:highlight w:val="white"/>
          <w:lang w:val="en-US"/>
        </w:rPr>
        <w:t>al</w:t>
      </w:r>
      <w:r w:rsidRPr="002622F5">
        <w:rPr>
          <w:color w:val="222222"/>
          <w:highlight w:val="white"/>
          <w:lang w:val="en-US"/>
        </w:rPr>
        <w:t xml:space="preserve"> </w:t>
      </w:r>
      <w:r w:rsidR="00A60358">
        <w:rPr>
          <w:color w:val="222222"/>
          <w:highlight w:val="white"/>
          <w:lang w:val="en-US"/>
        </w:rPr>
        <w:t>IA-</w:t>
      </w:r>
      <w:r w:rsidRPr="002622F5">
        <w:rPr>
          <w:color w:val="222222"/>
          <w:highlight w:val="white"/>
          <w:lang w:val="en-US"/>
        </w:rPr>
        <w:t>AMP’s ability to discriminate between Democrats and Republicans on the basis of influence</w:t>
      </w:r>
      <w:r w:rsidR="00E176E7">
        <w:rPr>
          <w:color w:val="222222"/>
          <w:highlight w:val="white"/>
          <w:lang w:val="en-US"/>
        </w:rPr>
        <w:t xml:space="preserve"> </w:t>
      </w:r>
      <w:r w:rsidRPr="002622F5">
        <w:rPr>
          <w:color w:val="222222"/>
          <w:highlight w:val="white"/>
          <w:lang w:val="en-US"/>
        </w:rPr>
        <w:t>aware and non-influence</w:t>
      </w:r>
      <w:r>
        <w:rPr>
          <w:color w:val="222222"/>
          <w:highlight w:val="white"/>
          <w:lang w:val="en-US"/>
        </w:rPr>
        <w:t xml:space="preserve"> </w:t>
      </w:r>
      <w:r w:rsidRPr="002622F5">
        <w:rPr>
          <w:color w:val="222222"/>
          <w:highlight w:val="white"/>
          <w:lang w:val="en-US"/>
        </w:rPr>
        <w:t>aware trials.</w:t>
      </w:r>
      <w:r>
        <w:rPr>
          <w:color w:val="222222"/>
          <w:highlight w:val="white"/>
          <w:lang w:val="en-US"/>
        </w:rPr>
        <w:t xml:space="preserve"> A negative score indicates a preference for Trump </w:t>
      </w:r>
      <w:r w:rsidR="00D117D6">
        <w:rPr>
          <w:color w:val="222222"/>
          <w:highlight w:val="white"/>
          <w:lang w:val="en-US"/>
        </w:rPr>
        <w:t xml:space="preserve">over Obama </w:t>
      </w:r>
      <w:r>
        <w:rPr>
          <w:color w:val="222222"/>
          <w:highlight w:val="white"/>
          <w:lang w:val="en-US"/>
        </w:rPr>
        <w:t xml:space="preserve">whereas a positive score indicates a preference for </w:t>
      </w:r>
      <w:r w:rsidR="00673DBD">
        <w:rPr>
          <w:color w:val="222222"/>
          <w:highlight w:val="white"/>
          <w:lang w:val="en-US"/>
        </w:rPr>
        <w:t xml:space="preserve">Obama </w:t>
      </w:r>
      <w:r>
        <w:rPr>
          <w:color w:val="222222"/>
          <w:highlight w:val="white"/>
          <w:lang w:val="en-US"/>
        </w:rPr>
        <w:t xml:space="preserve">over </w:t>
      </w:r>
      <w:r w:rsidR="00D117D6">
        <w:rPr>
          <w:color w:val="222222"/>
          <w:highlight w:val="white"/>
          <w:lang w:val="en-US"/>
        </w:rPr>
        <w:t>Trump</w:t>
      </w:r>
      <w:r>
        <w:rPr>
          <w:color w:val="222222"/>
          <w:highlight w:val="white"/>
          <w:lang w:val="en-US"/>
        </w:rPr>
        <w:t>.</w:t>
      </w:r>
      <w:r w:rsidRPr="002622F5">
        <w:rPr>
          <w:color w:val="222222"/>
          <w:highlight w:val="white"/>
          <w:lang w:val="en-US"/>
        </w:rPr>
        <w:t xml:space="preserve"> Error bars represent 95% confidence intervals. </w:t>
      </w:r>
      <w:r w:rsidR="00B01C2E">
        <w:rPr>
          <w:color w:val="222222"/>
          <w:highlight w:val="white"/>
          <w:lang w:val="en-US"/>
        </w:rPr>
        <w:t xml:space="preserve"> </w:t>
      </w:r>
    </w:p>
    <w:p w14:paraId="1F7C8427" w14:textId="3B10C8AD" w:rsidR="00B53C37" w:rsidRPr="002622F5" w:rsidRDefault="00B53C37" w:rsidP="00D01429">
      <w:pPr>
        <w:pStyle w:val="Normal1"/>
        <w:rPr>
          <w:color w:val="222222"/>
          <w:highlight w:val="white"/>
          <w:lang w:val="en-US"/>
        </w:rPr>
      </w:pPr>
      <w:r w:rsidRPr="002622F5">
        <w:rPr>
          <w:color w:val="222222"/>
          <w:highlight w:val="white"/>
          <w:lang w:val="en-US"/>
        </w:rPr>
        <w:tab/>
      </w:r>
      <w:r w:rsidRPr="003C07D5">
        <w:rPr>
          <w:b/>
          <w:color w:val="222222"/>
          <w:highlight w:val="white"/>
          <w:lang w:val="en-US"/>
        </w:rPr>
        <w:t xml:space="preserve">Are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Rates Consistent Within I</w:t>
      </w:r>
      <w:r w:rsidRPr="003C07D5">
        <w:rPr>
          <w:b/>
          <w:color w:val="222222"/>
          <w:highlight w:val="white"/>
          <w:lang w:val="en-US"/>
        </w:rPr>
        <w:t xml:space="preserve">ndividuals </w:t>
      </w:r>
      <w:r w:rsidR="003C07D5">
        <w:rPr>
          <w:b/>
          <w:color w:val="222222"/>
          <w:highlight w:val="white"/>
          <w:lang w:val="en-US"/>
        </w:rPr>
        <w:t>And A</w:t>
      </w:r>
      <w:r w:rsidR="00CF5B3D" w:rsidRPr="003C07D5">
        <w:rPr>
          <w:b/>
          <w:color w:val="222222"/>
          <w:highlight w:val="white"/>
          <w:lang w:val="en-US"/>
        </w:rPr>
        <w:t xml:space="preserve">cross </w:t>
      </w:r>
      <w:r w:rsidR="003C07D5">
        <w:rPr>
          <w:b/>
          <w:color w:val="222222"/>
          <w:highlight w:val="white"/>
          <w:lang w:val="en-US"/>
        </w:rPr>
        <w:t>D</w:t>
      </w:r>
      <w:r w:rsidRPr="003C07D5">
        <w:rPr>
          <w:b/>
          <w:color w:val="222222"/>
          <w:highlight w:val="white"/>
          <w:lang w:val="en-US"/>
        </w:rPr>
        <w:t>ifferent AMPs?</w:t>
      </w:r>
      <w:r w:rsidRPr="002622F5">
        <w:rPr>
          <w:i/>
          <w:color w:val="222222"/>
          <w:highlight w:val="white"/>
          <w:lang w:val="en-US"/>
        </w:rPr>
        <w:t xml:space="preserve"> </w:t>
      </w:r>
      <w:r w:rsidRPr="002622F5">
        <w:rPr>
          <w:color w:val="222222"/>
          <w:highlight w:val="white"/>
          <w:lang w:val="en-US"/>
        </w:rPr>
        <w:t>Results revealed a strong correlation between influence</w:t>
      </w:r>
      <w:r w:rsidR="00E176E7">
        <w:rPr>
          <w:color w:val="222222"/>
          <w:highlight w:val="white"/>
          <w:lang w:val="en-US"/>
        </w:rPr>
        <w:t xml:space="preserve"> </w:t>
      </w:r>
      <w:r w:rsidRPr="002622F5">
        <w:rPr>
          <w:color w:val="222222"/>
          <w:highlight w:val="white"/>
          <w:lang w:val="en-US"/>
        </w:rPr>
        <w:t>awareness rates in the two task</w:t>
      </w:r>
      <w:r w:rsidR="00CF5B3D">
        <w:rPr>
          <w:color w:val="222222"/>
          <w:highlight w:val="white"/>
          <w:lang w:val="en-US"/>
        </w:rPr>
        <w:t xml:space="preserve"> variants</w:t>
      </w:r>
      <w:r w:rsidRPr="002622F5">
        <w:rPr>
          <w:color w:val="222222"/>
          <w:highlight w:val="white"/>
          <w:lang w:val="en-US"/>
        </w:rPr>
        <w:t xml:space="preserve">,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079E1197" w14:textId="24A4B72E" w:rsidR="00581086" w:rsidRPr="009E0918" w:rsidRDefault="00CF5B3D" w:rsidP="009E0918">
      <w:pPr>
        <w:pStyle w:val="Normal1"/>
        <w:ind w:firstLine="720"/>
        <w:rPr>
          <w:color w:val="222222"/>
          <w:lang w:val="en-US"/>
        </w:rPr>
      </w:pPr>
      <w:r w:rsidRPr="003C07D5">
        <w:rPr>
          <w:b/>
          <w:color w:val="222222"/>
          <w:highlight w:val="white"/>
          <w:lang w:val="en-US"/>
        </w:rPr>
        <w:t xml:space="preserve">Does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In O</w:t>
      </w:r>
      <w:r w:rsidRPr="003C07D5">
        <w:rPr>
          <w:b/>
          <w:color w:val="222222"/>
          <w:highlight w:val="white"/>
          <w:lang w:val="en-US"/>
        </w:rPr>
        <w:t xml:space="preserve">ne </w:t>
      </w:r>
      <w:r w:rsidR="005C353F" w:rsidRPr="003C07D5">
        <w:rPr>
          <w:b/>
          <w:color w:val="222222"/>
          <w:highlight w:val="white"/>
          <w:lang w:val="en-US"/>
        </w:rPr>
        <w:t>IA-</w:t>
      </w:r>
      <w:r w:rsidR="003C07D5">
        <w:rPr>
          <w:b/>
          <w:color w:val="222222"/>
          <w:highlight w:val="white"/>
          <w:lang w:val="en-US"/>
        </w:rPr>
        <w:t>AMP Predict Performance In A</w:t>
      </w:r>
      <w:r w:rsidRPr="003C07D5">
        <w:rPr>
          <w:b/>
          <w:color w:val="222222"/>
          <w:highlight w:val="white"/>
          <w:lang w:val="en-US"/>
        </w:rPr>
        <w:t xml:space="preserve">nother </w:t>
      </w:r>
      <w:r w:rsidR="005C353F" w:rsidRPr="003C07D5">
        <w:rPr>
          <w:b/>
          <w:color w:val="222222"/>
          <w:highlight w:val="white"/>
          <w:lang w:val="en-US"/>
        </w:rPr>
        <w:t>IA-</w:t>
      </w:r>
      <w:r w:rsidR="003C07D5">
        <w:rPr>
          <w:b/>
          <w:color w:val="222222"/>
          <w:highlight w:val="white"/>
          <w:lang w:val="en-US"/>
        </w:rPr>
        <w:t>AMP, And Is T</w:t>
      </w:r>
      <w:r w:rsidRPr="003C07D5">
        <w:rPr>
          <w:b/>
          <w:color w:val="222222"/>
          <w:highlight w:val="white"/>
          <w:lang w:val="en-US"/>
        </w:rPr>
        <w:t xml:space="preserve">his </w:t>
      </w:r>
      <w:r w:rsidR="003C07D5">
        <w:rPr>
          <w:b/>
          <w:color w:val="222222"/>
          <w:highlight w:val="white"/>
          <w:lang w:val="en-US"/>
        </w:rPr>
        <w:t>R</w:t>
      </w:r>
      <w:r w:rsidRPr="003C07D5">
        <w:rPr>
          <w:b/>
          <w:color w:val="222222"/>
          <w:highlight w:val="white"/>
          <w:lang w:val="en-US"/>
        </w:rPr>
        <w:t xml:space="preserve">elationship </w:t>
      </w:r>
      <w:r w:rsidR="003C07D5">
        <w:rPr>
          <w:b/>
          <w:color w:val="222222"/>
          <w:highlight w:val="white"/>
          <w:lang w:val="en-US"/>
        </w:rPr>
        <w:t>B</w:t>
      </w:r>
      <w:r w:rsidRPr="003C07D5">
        <w:rPr>
          <w:b/>
          <w:color w:val="222222"/>
          <w:highlight w:val="white"/>
          <w:lang w:val="en-US"/>
        </w:rPr>
        <w:t>idirectional?</w:t>
      </w:r>
      <w:r w:rsidRPr="002622F5">
        <w:rPr>
          <w:i/>
          <w:color w:val="222222"/>
          <w:highlight w:val="white"/>
          <w:lang w:val="en-US"/>
        </w:rPr>
        <w:t xml:space="preserve"> </w:t>
      </w:r>
      <w:r w:rsidRPr="002622F5">
        <w:rPr>
          <w:color w:val="222222"/>
          <w:highlight w:val="white"/>
          <w:lang w:val="en-US"/>
        </w:rPr>
        <w:t>Results indicated that influence</w:t>
      </w:r>
      <w:r w:rsidR="00E176E7">
        <w:rPr>
          <w:color w:val="222222"/>
          <w:highlight w:val="white"/>
          <w:lang w:val="en-US"/>
        </w:rPr>
        <w:t xml:space="preserve"> </w:t>
      </w:r>
      <w:r w:rsidRPr="002622F5">
        <w:rPr>
          <w:color w:val="222222"/>
          <w:highlight w:val="white"/>
          <w:lang w:val="en-US"/>
        </w:rPr>
        <w:t xml:space="preserve">awareness rates in the politics </w:t>
      </w:r>
      <w:r w:rsidR="008D2B67">
        <w:rPr>
          <w:color w:val="222222"/>
          <w:highlight w:val="white"/>
          <w:lang w:val="en-US"/>
        </w:rPr>
        <w:t>IA-</w:t>
      </w:r>
      <w:r w:rsidRPr="002622F5">
        <w:rPr>
          <w:color w:val="222222"/>
          <w:highlight w:val="white"/>
          <w:lang w:val="en-US"/>
        </w:rPr>
        <w:t xml:space="preserve">AMP predicted scores in the positive-negative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0.46, 95% CI [0.36, 0.5</w:t>
      </w:r>
      <w:r w:rsidR="005C353F">
        <w:rPr>
          <w:highlight w:val="white"/>
          <w:lang w:val="en-US"/>
        </w:rPr>
        <w:t>5</w:t>
      </w:r>
      <w:r w:rsidRPr="002622F5">
        <w:rPr>
          <w:highlight w:val="white"/>
          <w:lang w:val="en-US"/>
        </w:rPr>
        <w:t xml:space="preserve">], </w:t>
      </w:r>
      <w:r w:rsidRPr="002622F5">
        <w:rPr>
          <w:color w:val="222222"/>
          <w:highlight w:val="white"/>
          <w:lang w:val="en-US"/>
        </w:rPr>
        <w:t>β = 0.54, 95% CI [0.4</w:t>
      </w:r>
      <w:r w:rsidR="005C353F">
        <w:rPr>
          <w:color w:val="222222"/>
          <w:highlight w:val="white"/>
          <w:lang w:val="en-US"/>
        </w:rPr>
        <w:t>2</w:t>
      </w:r>
      <w:r w:rsidRPr="002622F5">
        <w:rPr>
          <w:color w:val="222222"/>
          <w:highlight w:val="white"/>
          <w:lang w:val="en-US"/>
        </w:rPr>
        <w:t xml:space="preserve">, 0.66], </w:t>
      </w:r>
      <w:r w:rsidRPr="002622F5">
        <w:rPr>
          <w:i/>
          <w:color w:val="222222"/>
          <w:highlight w:val="white"/>
          <w:lang w:val="en-US"/>
        </w:rPr>
        <w:t xml:space="preserve">p </w:t>
      </w:r>
      <w:r w:rsidRPr="002622F5">
        <w:rPr>
          <w:color w:val="222222"/>
          <w:highlight w:val="white"/>
          <w:lang w:val="en-US"/>
        </w:rPr>
        <w:t>&lt; .001, and that influence</w:t>
      </w:r>
      <w:r w:rsidR="00E176E7">
        <w:rPr>
          <w:color w:val="222222"/>
          <w:highlight w:val="white"/>
          <w:lang w:val="en-US"/>
        </w:rPr>
        <w:t xml:space="preserve"> </w:t>
      </w:r>
      <w:r w:rsidRPr="002622F5">
        <w:rPr>
          <w:color w:val="222222"/>
          <w:highlight w:val="white"/>
          <w:lang w:val="en-US"/>
        </w:rPr>
        <w:t xml:space="preserve">awareness rates in the positive-negative </w:t>
      </w:r>
      <w:r w:rsidR="00A60358">
        <w:rPr>
          <w:color w:val="222222"/>
          <w:highlight w:val="white"/>
          <w:lang w:val="en-US"/>
        </w:rPr>
        <w:t>IA-</w:t>
      </w:r>
      <w:r w:rsidRPr="002622F5">
        <w:rPr>
          <w:color w:val="222222"/>
          <w:highlight w:val="white"/>
          <w:lang w:val="en-US"/>
        </w:rPr>
        <w:t xml:space="preserve">AMP predicted scores in the politics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sidR="009E0918">
        <w:rPr>
          <w:color w:val="222222"/>
          <w:highlight w:val="white"/>
          <w:lang w:val="en-US"/>
        </w:rPr>
        <w:t xml:space="preserve"> </w:t>
      </w:r>
      <w:r w:rsidR="009E0918" w:rsidRPr="009E0918">
        <w:rPr>
          <w:color w:val="222222"/>
          <w:lang w:val="en-US"/>
        </w:rPr>
        <w:t xml:space="preserve">It is also useful </w:t>
      </w:r>
      <w:r w:rsidR="00673DBD">
        <w:rPr>
          <w:color w:val="222222"/>
          <w:lang w:val="en-US"/>
        </w:rPr>
        <w:t xml:space="preserve">to </w:t>
      </w:r>
      <w:r w:rsidR="009E0918">
        <w:rPr>
          <w:color w:val="222222"/>
          <w:lang w:val="en-US"/>
        </w:rPr>
        <w:t xml:space="preserve">consider the implications of these results in terms of temporal order rather than domain. Although it was not part of our </w:t>
      </w:r>
      <w:r w:rsidR="009E0918">
        <w:rPr>
          <w:color w:val="222222"/>
          <w:lang w:val="en-US"/>
        </w:rPr>
        <w:lastRenderedPageBreak/>
        <w:t xml:space="preserve">original research plan, these results also suggest that </w:t>
      </w:r>
      <w:r w:rsidR="009E0918" w:rsidRPr="009E0918">
        <w:rPr>
          <w:color w:val="222222"/>
          <w:lang w:val="en-US"/>
        </w:rPr>
        <w:t>the temporal order of the tasks</w:t>
      </w:r>
      <w:r w:rsidR="009E0918">
        <w:rPr>
          <w:color w:val="222222"/>
          <w:lang w:val="en-US"/>
        </w:rPr>
        <w:t xml:space="preserve">, and therefore the order of assessment of the AMP effect versus the influence rate, </w:t>
      </w:r>
      <w:r w:rsidR="009E0918" w:rsidRPr="009E0918">
        <w:rPr>
          <w:color w:val="222222"/>
          <w:lang w:val="en-US"/>
        </w:rPr>
        <w:t xml:space="preserve">does not matter. </w:t>
      </w:r>
      <w:r w:rsidR="009E0918">
        <w:rPr>
          <w:color w:val="222222"/>
          <w:lang w:val="en-US"/>
        </w:rPr>
        <w:t xml:space="preserve">Participants always completed the politics IA-AMP first and the valence IA-AMP second. </w:t>
      </w:r>
      <w:r w:rsidR="009E0918" w:rsidRPr="009E0918">
        <w:rPr>
          <w:color w:val="222222"/>
          <w:lang w:val="en-US"/>
        </w:rPr>
        <w:t>The influence rate in the politics IA-AMP (completed first) predicted the absolute magnitude of the valence IA-AMP (completed second), B = 0.46, 95% CI [0.36, 0.55]. Equally, the influence rate of the valence IA-AMP (completed second) predicted (or more accurately '</w:t>
      </w:r>
      <w:proofErr w:type="spellStart"/>
      <w:r w:rsidR="009E0918" w:rsidRPr="009E0918">
        <w:rPr>
          <w:color w:val="222222"/>
          <w:lang w:val="en-US"/>
        </w:rPr>
        <w:t>postdicted</w:t>
      </w:r>
      <w:proofErr w:type="spellEnd"/>
      <w:r w:rsidR="009E0918" w:rsidRPr="009E0918">
        <w:rPr>
          <w:color w:val="222222"/>
          <w:lang w:val="en-US"/>
        </w:rPr>
        <w:t>') the absolute magnitude of the politics IA-AMP (completed first), B = 0.49, 95% CI [0.38, 0.50]. The very similar estimates and strongly overlapping confidence intervals provide no evidence that order of presentation moderated the effect.</w:t>
      </w:r>
    </w:p>
    <w:p w14:paraId="7DCC4436" w14:textId="6733D6E1" w:rsidR="00B53C37" w:rsidRPr="002622F5" w:rsidRDefault="00B53C37" w:rsidP="00124669">
      <w:pPr>
        <w:pStyle w:val="Heading2"/>
      </w:pPr>
      <w:r w:rsidRPr="002622F5">
        <w:t>Discussion</w:t>
      </w:r>
    </w:p>
    <w:p w14:paraId="64F02970" w14:textId="49D7FDE2" w:rsidR="00BC5B64" w:rsidRDefault="00B53C37" w:rsidP="00BC5B64">
      <w:pPr>
        <w:pStyle w:val="Normal1"/>
        <w:rPr>
          <w:highlight w:val="white"/>
          <w:lang w:val="en-US"/>
        </w:rPr>
      </w:pPr>
      <w:r w:rsidRPr="002622F5">
        <w:rPr>
          <w:lang w:val="en-US"/>
        </w:rPr>
        <w:tab/>
      </w:r>
      <w:r w:rsidR="00BC5B64">
        <w:rPr>
          <w:lang w:val="en-US"/>
        </w:rPr>
        <w:t xml:space="preserve">Experiment 5 offers three new insights into </w:t>
      </w:r>
      <w:r w:rsidR="0009602C">
        <w:rPr>
          <w:lang w:val="en-US"/>
        </w:rPr>
        <w:t xml:space="preserve">the relationship between </w:t>
      </w:r>
      <w:r w:rsidR="00BC5B64">
        <w:rPr>
          <w:lang w:val="en-US"/>
        </w:rPr>
        <w:t>influence awareness and AMP</w:t>
      </w:r>
      <w:r w:rsidR="0009602C">
        <w:rPr>
          <w:lang w:val="en-US"/>
        </w:rPr>
        <w:t xml:space="preserve"> effects</w:t>
      </w:r>
      <w:r w:rsidR="00BC5B64">
        <w:rPr>
          <w:lang w:val="en-US"/>
        </w:rPr>
        <w:t xml:space="preserve">. First, the predictive validity of </w:t>
      </w:r>
      <w:r w:rsidRPr="002622F5">
        <w:rPr>
          <w:highlight w:val="white"/>
          <w:lang w:val="en-US"/>
        </w:rPr>
        <w:t xml:space="preserve">AMP effects </w:t>
      </w:r>
      <w:r w:rsidR="00BC5B64">
        <w:rPr>
          <w:highlight w:val="white"/>
          <w:lang w:val="en-US"/>
        </w:rPr>
        <w:t xml:space="preserve">based solely on influence </w:t>
      </w:r>
      <w:r w:rsidRPr="002622F5">
        <w:rPr>
          <w:highlight w:val="white"/>
          <w:lang w:val="en-US"/>
        </w:rPr>
        <w:t>aware</w:t>
      </w:r>
      <w:r w:rsidR="00BC5B64">
        <w:rPr>
          <w:highlight w:val="white"/>
          <w:lang w:val="en-US"/>
        </w:rPr>
        <w:t xml:space="preserve"> </w:t>
      </w:r>
      <w:r w:rsidRPr="002622F5">
        <w:rPr>
          <w:highlight w:val="white"/>
          <w:lang w:val="en-US"/>
        </w:rPr>
        <w:t xml:space="preserve">trials </w:t>
      </w:r>
      <w:r w:rsidR="00BE7219">
        <w:rPr>
          <w:highlight w:val="white"/>
          <w:lang w:val="en-US"/>
        </w:rPr>
        <w:t>is</w:t>
      </w:r>
      <w:r w:rsidR="00BC5B64">
        <w:rPr>
          <w:highlight w:val="white"/>
          <w:lang w:val="en-US"/>
        </w:rPr>
        <w:t xml:space="preserve"> </w:t>
      </w:r>
      <w:r w:rsidRPr="002622F5">
        <w:rPr>
          <w:highlight w:val="white"/>
          <w:lang w:val="en-US"/>
        </w:rPr>
        <w:t xml:space="preserve">superior </w:t>
      </w:r>
      <w:r w:rsidR="00BC5B64">
        <w:rPr>
          <w:highlight w:val="white"/>
          <w:lang w:val="en-US"/>
        </w:rPr>
        <w:t xml:space="preserve">to that of effects based solely on </w:t>
      </w:r>
      <w:r w:rsidRPr="002622F5">
        <w:rPr>
          <w:highlight w:val="white"/>
          <w:lang w:val="en-US"/>
        </w:rPr>
        <w:t>non-influence</w:t>
      </w:r>
      <w:r w:rsidR="00BC5B64">
        <w:rPr>
          <w:highlight w:val="white"/>
          <w:lang w:val="en-US"/>
        </w:rPr>
        <w:t xml:space="preserve"> </w:t>
      </w:r>
      <w:r w:rsidRPr="002622F5">
        <w:rPr>
          <w:highlight w:val="white"/>
          <w:lang w:val="en-US"/>
        </w:rPr>
        <w:t xml:space="preserve">aware trials. </w:t>
      </w:r>
      <w:r w:rsidR="00BC5B64">
        <w:rPr>
          <w:highlight w:val="white"/>
          <w:lang w:val="en-US"/>
        </w:rPr>
        <w:t>Second</w:t>
      </w:r>
      <w:r w:rsidRPr="002622F5">
        <w:rPr>
          <w:highlight w:val="white"/>
          <w:lang w:val="en-US"/>
        </w:rPr>
        <w:t xml:space="preserve">, </w:t>
      </w:r>
      <w:r w:rsidR="00BC5B64">
        <w:rPr>
          <w:highlight w:val="white"/>
          <w:lang w:val="en-US"/>
        </w:rPr>
        <w:t xml:space="preserve">a given person’s </w:t>
      </w:r>
      <w:r w:rsidRPr="002622F5">
        <w:rPr>
          <w:highlight w:val="white"/>
          <w:lang w:val="en-US"/>
        </w:rPr>
        <w:t xml:space="preserve">influence </w:t>
      </w:r>
      <w:r w:rsidR="00BC5B64">
        <w:rPr>
          <w:highlight w:val="white"/>
          <w:lang w:val="en-US"/>
        </w:rPr>
        <w:t xml:space="preserve">awareness </w:t>
      </w:r>
      <w:r w:rsidRPr="002622F5">
        <w:rPr>
          <w:highlight w:val="white"/>
          <w:lang w:val="en-US"/>
        </w:rPr>
        <w:t xml:space="preserve">rate </w:t>
      </w:r>
      <w:r w:rsidR="00BC5B64">
        <w:rPr>
          <w:highlight w:val="white"/>
          <w:lang w:val="en-US"/>
        </w:rPr>
        <w:t xml:space="preserve">on one </w:t>
      </w:r>
      <w:r w:rsidRPr="002622F5">
        <w:rPr>
          <w:highlight w:val="white"/>
          <w:lang w:val="en-US"/>
        </w:rPr>
        <w:t xml:space="preserve">AMP </w:t>
      </w:r>
      <w:r w:rsidR="00BC5B64">
        <w:rPr>
          <w:highlight w:val="white"/>
          <w:lang w:val="en-US"/>
        </w:rPr>
        <w:t xml:space="preserve">is </w:t>
      </w:r>
      <w:r w:rsidRPr="002622F5">
        <w:rPr>
          <w:highlight w:val="white"/>
          <w:lang w:val="en-US"/>
        </w:rPr>
        <w:t xml:space="preserve">strongly correlated </w:t>
      </w:r>
      <w:r w:rsidR="00BC5B64">
        <w:rPr>
          <w:highlight w:val="white"/>
          <w:lang w:val="en-US"/>
        </w:rPr>
        <w:t xml:space="preserve">with their influence awareness on another AMP, even when those tasks </w:t>
      </w:r>
      <w:r w:rsidR="0009602C">
        <w:rPr>
          <w:highlight w:val="white"/>
          <w:lang w:val="en-US"/>
        </w:rPr>
        <w:t xml:space="preserve">are </w:t>
      </w:r>
      <w:r w:rsidRPr="002622F5">
        <w:rPr>
          <w:highlight w:val="white"/>
          <w:lang w:val="en-US"/>
        </w:rPr>
        <w:t>target</w:t>
      </w:r>
      <w:r w:rsidR="0009602C">
        <w:rPr>
          <w:highlight w:val="white"/>
          <w:lang w:val="en-US"/>
        </w:rPr>
        <w:t>ing</w:t>
      </w:r>
      <w:r w:rsidRPr="002622F5">
        <w:rPr>
          <w:highlight w:val="white"/>
          <w:lang w:val="en-US"/>
        </w:rPr>
        <w:t xml:space="preserve"> entirely different domains. </w:t>
      </w:r>
      <w:r w:rsidR="00BC5B64">
        <w:rPr>
          <w:highlight w:val="white"/>
          <w:lang w:val="en-US"/>
        </w:rPr>
        <w:t xml:space="preserve">Third, </w:t>
      </w:r>
      <w:r w:rsidR="00BC5B64" w:rsidRPr="002622F5">
        <w:rPr>
          <w:highlight w:val="white"/>
          <w:lang w:val="en-US"/>
        </w:rPr>
        <w:t xml:space="preserve">the </w:t>
      </w:r>
      <w:r w:rsidR="00BC5B64">
        <w:rPr>
          <w:highlight w:val="white"/>
          <w:lang w:val="en-US"/>
        </w:rPr>
        <w:t xml:space="preserve">relationship between </w:t>
      </w:r>
      <w:r w:rsidR="00BC5B64" w:rsidRPr="002622F5">
        <w:rPr>
          <w:highlight w:val="white"/>
          <w:lang w:val="en-US"/>
        </w:rPr>
        <w:t>influence</w:t>
      </w:r>
      <w:r w:rsidR="00E176E7">
        <w:rPr>
          <w:highlight w:val="white"/>
          <w:lang w:val="en-US"/>
        </w:rPr>
        <w:t xml:space="preserve"> </w:t>
      </w:r>
      <w:r w:rsidR="00BC5B64" w:rsidRPr="002622F5">
        <w:rPr>
          <w:highlight w:val="white"/>
          <w:lang w:val="en-US"/>
        </w:rPr>
        <w:t xml:space="preserve">awareness </w:t>
      </w:r>
      <w:r w:rsidR="00BC5B64">
        <w:rPr>
          <w:highlight w:val="white"/>
          <w:lang w:val="en-US"/>
        </w:rPr>
        <w:t xml:space="preserve">and </w:t>
      </w:r>
      <w:r w:rsidR="00BC5B64" w:rsidRPr="002622F5">
        <w:rPr>
          <w:highlight w:val="white"/>
          <w:lang w:val="en-US"/>
        </w:rPr>
        <w:t>AMP score</w:t>
      </w:r>
      <w:r w:rsidR="00BC5B64">
        <w:rPr>
          <w:highlight w:val="white"/>
          <w:lang w:val="en-US"/>
        </w:rPr>
        <w:t>s</w:t>
      </w:r>
      <w:r w:rsidR="00BC5B64" w:rsidRPr="002622F5">
        <w:rPr>
          <w:highlight w:val="white"/>
          <w:lang w:val="en-US"/>
        </w:rPr>
        <w:t xml:space="preserve"> </w:t>
      </w:r>
      <w:r w:rsidR="00BC5B64">
        <w:rPr>
          <w:highlight w:val="white"/>
          <w:lang w:val="en-US"/>
        </w:rPr>
        <w:t xml:space="preserve">is </w:t>
      </w:r>
      <w:r w:rsidR="00BC5B64" w:rsidRPr="00066D89">
        <w:rPr>
          <w:i/>
          <w:highlight w:val="white"/>
          <w:lang w:val="en-US"/>
        </w:rPr>
        <w:t>bidirectional</w:t>
      </w:r>
      <w:r w:rsidR="00BC5B64">
        <w:rPr>
          <w:highlight w:val="white"/>
          <w:lang w:val="en-US"/>
        </w:rPr>
        <w:t xml:space="preserve">, </w:t>
      </w:r>
      <w:r w:rsidR="0009602C">
        <w:rPr>
          <w:highlight w:val="white"/>
          <w:lang w:val="en-US"/>
        </w:rPr>
        <w:t xml:space="preserve">insofar as </w:t>
      </w:r>
      <w:r w:rsidR="00BC5B64">
        <w:rPr>
          <w:highlight w:val="white"/>
          <w:lang w:val="en-US"/>
        </w:rPr>
        <w:t xml:space="preserve">AMP effect </w:t>
      </w:r>
      <w:r w:rsidR="0009602C">
        <w:rPr>
          <w:highlight w:val="white"/>
          <w:lang w:val="en-US"/>
        </w:rPr>
        <w:t>sizes predict</w:t>
      </w:r>
      <w:r w:rsidR="00BC5B64">
        <w:rPr>
          <w:highlight w:val="white"/>
          <w:lang w:val="en-US"/>
        </w:rPr>
        <w:t xml:space="preserve"> how influence aware one will later report being, and how influence aware one is at an earlier point in time will pred</w:t>
      </w:r>
      <w:r w:rsidR="0009602C">
        <w:rPr>
          <w:highlight w:val="white"/>
          <w:lang w:val="en-US"/>
        </w:rPr>
        <w:t>ict the la</w:t>
      </w:r>
      <w:r w:rsidR="00BC5B64">
        <w:rPr>
          <w:highlight w:val="white"/>
          <w:lang w:val="en-US"/>
        </w:rPr>
        <w:t>ter magnitude of their AMP effects.</w:t>
      </w:r>
    </w:p>
    <w:p w14:paraId="2061D6B0" w14:textId="2327477B" w:rsidR="00B53C37" w:rsidRPr="002622F5" w:rsidRDefault="00BC5B64" w:rsidP="00B53C37">
      <w:pPr>
        <w:pStyle w:val="Normal1"/>
        <w:rPr>
          <w:highlight w:val="white"/>
          <w:lang w:val="en-US"/>
        </w:rPr>
      </w:pPr>
      <w:r>
        <w:rPr>
          <w:highlight w:val="white"/>
          <w:lang w:val="en-US"/>
        </w:rPr>
        <w:tab/>
        <w:t xml:space="preserve">In short, these </w:t>
      </w:r>
      <w:r w:rsidR="00B53C37" w:rsidRPr="002622F5">
        <w:rPr>
          <w:highlight w:val="white"/>
          <w:lang w:val="en-US"/>
        </w:rPr>
        <w:t xml:space="preserve">findings provide yet further support for the idea that (a) AMP effects are </w:t>
      </w:r>
      <w:r w:rsidR="0028120C">
        <w:rPr>
          <w:highlight w:val="white"/>
          <w:lang w:val="en-US"/>
        </w:rPr>
        <w:t xml:space="preserve">moderated </w:t>
      </w:r>
      <w:r w:rsidR="00B53C37" w:rsidRPr="002622F5">
        <w:rPr>
          <w:highlight w:val="white"/>
          <w:lang w:val="en-US"/>
        </w:rPr>
        <w:t>by a subset of influence</w:t>
      </w:r>
      <w:r w:rsidR="00E176E7">
        <w:rPr>
          <w:highlight w:val="white"/>
          <w:lang w:val="en-US"/>
        </w:rPr>
        <w:t xml:space="preserve"> </w:t>
      </w:r>
      <w:r w:rsidR="00B53C37" w:rsidRPr="002622F5">
        <w:rPr>
          <w:highlight w:val="white"/>
          <w:lang w:val="en-US"/>
        </w:rPr>
        <w:t xml:space="preserve">aware trials and </w:t>
      </w:r>
      <w:r>
        <w:rPr>
          <w:highlight w:val="white"/>
          <w:lang w:val="en-US"/>
        </w:rPr>
        <w:t xml:space="preserve">participants who are </w:t>
      </w:r>
      <w:r w:rsidR="00B53C37" w:rsidRPr="002622F5">
        <w:rPr>
          <w:highlight w:val="white"/>
          <w:lang w:val="en-US"/>
        </w:rPr>
        <w:t>highly influence</w:t>
      </w:r>
      <w:r w:rsidR="00E176E7">
        <w:rPr>
          <w:highlight w:val="white"/>
          <w:lang w:val="en-US"/>
        </w:rPr>
        <w:t xml:space="preserve"> </w:t>
      </w:r>
      <w:r w:rsidR="00B53C37" w:rsidRPr="002622F5">
        <w:rPr>
          <w:highlight w:val="white"/>
          <w:lang w:val="en-US"/>
        </w:rPr>
        <w:t>aware, and (b) that the influence</w:t>
      </w:r>
      <w:r w:rsidR="00E176E7">
        <w:rPr>
          <w:highlight w:val="white"/>
          <w:lang w:val="en-US"/>
        </w:rPr>
        <w:t xml:space="preserve"> </w:t>
      </w:r>
      <w:r w:rsidR="00B53C37" w:rsidRPr="002622F5">
        <w:rPr>
          <w:highlight w:val="white"/>
          <w:lang w:val="en-US"/>
        </w:rPr>
        <w:t xml:space="preserve">aware participants who </w:t>
      </w:r>
      <w:r w:rsidR="00BE7219">
        <w:rPr>
          <w:highlight w:val="white"/>
          <w:lang w:val="en-US"/>
        </w:rPr>
        <w:t>are mainly responsible for</w:t>
      </w:r>
      <w:r w:rsidR="00B36927">
        <w:rPr>
          <w:highlight w:val="white"/>
          <w:lang w:val="en-US"/>
        </w:rPr>
        <w:t xml:space="preserve"> </w:t>
      </w:r>
      <w:r w:rsidR="00B53C37" w:rsidRPr="002622F5">
        <w:rPr>
          <w:highlight w:val="white"/>
          <w:lang w:val="en-US"/>
        </w:rPr>
        <w:t xml:space="preserve">AMP effects in one domain are the same participants who </w:t>
      </w:r>
      <w:r w:rsidR="00BE7219">
        <w:rPr>
          <w:highlight w:val="white"/>
          <w:lang w:val="en-US"/>
        </w:rPr>
        <w:t>are responsible for</w:t>
      </w:r>
      <w:r w:rsidR="00B36927">
        <w:rPr>
          <w:highlight w:val="white"/>
          <w:lang w:val="en-US"/>
        </w:rPr>
        <w:t xml:space="preserve"> </w:t>
      </w:r>
      <w:r w:rsidR="00B53C37" w:rsidRPr="002622F5">
        <w:rPr>
          <w:highlight w:val="white"/>
          <w:lang w:val="en-US"/>
        </w:rPr>
        <w:t xml:space="preserve">effects in another domain. </w:t>
      </w:r>
      <w:r>
        <w:rPr>
          <w:highlight w:val="white"/>
          <w:lang w:val="en-US"/>
        </w:rPr>
        <w:t>T</w:t>
      </w:r>
      <w:r w:rsidR="00B53C37" w:rsidRPr="002622F5">
        <w:rPr>
          <w:highlight w:val="white"/>
          <w:lang w:val="en-US"/>
        </w:rPr>
        <w:t xml:space="preserve">hey also imply that the AMP’s predictive validity is </w:t>
      </w:r>
      <w:r w:rsidR="00E66548">
        <w:rPr>
          <w:highlight w:val="white"/>
          <w:lang w:val="en-US"/>
        </w:rPr>
        <w:t xml:space="preserve">strongly related to </w:t>
      </w:r>
      <w:r w:rsidR="00B53C37">
        <w:rPr>
          <w:highlight w:val="white"/>
          <w:lang w:val="en-US"/>
        </w:rPr>
        <w:t>influence</w:t>
      </w:r>
      <w:r>
        <w:rPr>
          <w:highlight w:val="white"/>
          <w:lang w:val="en-US"/>
        </w:rPr>
        <w:t xml:space="preserve"> </w:t>
      </w:r>
      <w:r w:rsidR="00B53C37">
        <w:rPr>
          <w:highlight w:val="white"/>
          <w:lang w:val="en-US"/>
        </w:rPr>
        <w:t>aware</w:t>
      </w:r>
      <w:r>
        <w:rPr>
          <w:highlight w:val="white"/>
          <w:lang w:val="en-US"/>
        </w:rPr>
        <w:t>ness</w:t>
      </w:r>
      <w:r w:rsidR="00B53C37" w:rsidRPr="002622F5">
        <w:rPr>
          <w:highlight w:val="white"/>
          <w:lang w:val="en-US"/>
        </w:rPr>
        <w:t xml:space="preserve">. </w:t>
      </w:r>
      <w:r>
        <w:rPr>
          <w:highlight w:val="white"/>
          <w:lang w:val="en-US"/>
        </w:rPr>
        <w:t xml:space="preserve">Although </w:t>
      </w:r>
      <w:r w:rsidR="00B53C37" w:rsidRPr="002622F5">
        <w:rPr>
          <w:highlight w:val="white"/>
          <w:lang w:val="en-US"/>
        </w:rPr>
        <w:lastRenderedPageBreak/>
        <w:t>non-influence</w:t>
      </w:r>
      <w:r>
        <w:rPr>
          <w:highlight w:val="white"/>
          <w:lang w:val="en-US"/>
        </w:rPr>
        <w:t xml:space="preserve"> </w:t>
      </w:r>
      <w:r w:rsidR="00B53C37" w:rsidRPr="002622F5">
        <w:rPr>
          <w:highlight w:val="white"/>
          <w:lang w:val="en-US"/>
        </w:rPr>
        <w:t xml:space="preserve">aware trials retain some degree of predictive validity, </w:t>
      </w:r>
      <w:r>
        <w:rPr>
          <w:highlight w:val="white"/>
          <w:lang w:val="en-US"/>
        </w:rPr>
        <w:t xml:space="preserve">this pales in comparison to that of influence aware trials. </w:t>
      </w:r>
    </w:p>
    <w:p w14:paraId="6475D635" w14:textId="039AC9B3" w:rsidR="00B53C37" w:rsidRPr="002622F5" w:rsidRDefault="00B53C37" w:rsidP="00B53C37">
      <w:pPr>
        <w:pStyle w:val="Heading1"/>
        <w:rPr>
          <w:lang w:val="en-US"/>
        </w:rPr>
      </w:pPr>
      <w:r w:rsidRPr="002622F5">
        <w:rPr>
          <w:lang w:val="en-US"/>
        </w:rPr>
        <w:t xml:space="preserve">Experiment </w:t>
      </w:r>
      <w:r w:rsidR="00C9299E">
        <w:rPr>
          <w:lang w:val="en-US"/>
        </w:rPr>
        <w:t>6</w:t>
      </w:r>
      <w:r w:rsidRPr="002622F5">
        <w:rPr>
          <w:lang w:val="en-US"/>
        </w:rPr>
        <w:t xml:space="preserve">: </w:t>
      </w:r>
      <w:r w:rsidR="00210FDA">
        <w:rPr>
          <w:lang w:val="en-US"/>
        </w:rPr>
        <w:t xml:space="preserve">Performance on the Mann et al. </w:t>
      </w:r>
      <w:r w:rsidRPr="002622F5">
        <w:rPr>
          <w:lang w:val="en-US"/>
        </w:rPr>
        <w:t xml:space="preserve">AMP </w:t>
      </w:r>
      <w:r w:rsidR="00210FDA">
        <w:rPr>
          <w:lang w:val="en-US"/>
        </w:rPr>
        <w:t>is Also Moderated by Influence Awareness</w:t>
      </w:r>
    </w:p>
    <w:p w14:paraId="2A971A85" w14:textId="4CB8FBA8" w:rsidR="000E474C" w:rsidRDefault="00B53C37" w:rsidP="00B53C37">
      <w:pPr>
        <w:pStyle w:val="Normal1"/>
        <w:ind w:firstLine="720"/>
        <w:rPr>
          <w:lang w:val="en-US"/>
        </w:rPr>
      </w:pPr>
      <w:r w:rsidRPr="002622F5">
        <w:rPr>
          <w:lang w:val="en-US"/>
        </w:rPr>
        <w:t xml:space="preserve">We are not the first to argue that AMP effects are </w:t>
      </w:r>
      <w:r w:rsidR="00B313F1">
        <w:rPr>
          <w:lang w:val="en-US"/>
        </w:rPr>
        <w:t xml:space="preserve">strongly moderated </w:t>
      </w:r>
      <w:r>
        <w:rPr>
          <w:lang w:val="en-US"/>
        </w:rPr>
        <w:t>by</w:t>
      </w:r>
      <w:r w:rsidRPr="002622F5">
        <w:rPr>
          <w:lang w:val="en-US"/>
        </w:rPr>
        <w:t xml:space="preserve"> </w:t>
      </w:r>
      <w:r w:rsidR="00BE7219">
        <w:rPr>
          <w:lang w:val="en-US"/>
        </w:rPr>
        <w:t xml:space="preserve">a </w:t>
      </w:r>
      <w:r w:rsidR="00B313F1">
        <w:rPr>
          <w:lang w:val="en-US"/>
        </w:rPr>
        <w:t xml:space="preserve">well-defined </w:t>
      </w:r>
      <w:r w:rsidR="00BE7219">
        <w:rPr>
          <w:lang w:val="en-US"/>
        </w:rPr>
        <w:t>subset of participants</w:t>
      </w:r>
      <w:r w:rsidRPr="002622F5">
        <w:rPr>
          <w:lang w:val="en-US"/>
        </w:rPr>
        <w:t xml:space="preserve">. In a recent review of the AMP literature, Mann et al. (2019) noted that data from AMP studies exhibit a strong bimodal distribution, with a subset of participants showing a very strong AMP effect, and </w:t>
      </w:r>
      <w:r w:rsidR="00210FDA">
        <w:rPr>
          <w:lang w:val="en-US"/>
        </w:rPr>
        <w:t>the other</w:t>
      </w:r>
      <w:r w:rsidR="00BE7219">
        <w:rPr>
          <w:lang w:val="en-US"/>
        </w:rPr>
        <w:t>s</w:t>
      </w:r>
      <w:r w:rsidR="00210FDA">
        <w:rPr>
          <w:lang w:val="en-US"/>
        </w:rPr>
        <w:t xml:space="preserve"> </w:t>
      </w:r>
      <w:r w:rsidRPr="002622F5">
        <w:rPr>
          <w:lang w:val="en-US"/>
        </w:rPr>
        <w:t>producing scores that follow a normal distribution (</w:t>
      </w:r>
      <w:r w:rsidR="00210FDA">
        <w:rPr>
          <w:lang w:val="en-US"/>
        </w:rPr>
        <w:t xml:space="preserve">for related arguments also </w:t>
      </w:r>
      <w:r w:rsidRPr="002622F5">
        <w:rPr>
          <w:lang w:val="en-US"/>
        </w:rPr>
        <w:t xml:space="preserve">see Bar-Anan &amp; Nosek, 2012). </w:t>
      </w:r>
    </w:p>
    <w:p w14:paraId="13A1B41B" w14:textId="39DA9ABC" w:rsidR="00B53C37" w:rsidRPr="002622F5" w:rsidRDefault="00B53C37" w:rsidP="00B53C37">
      <w:pPr>
        <w:pStyle w:val="Normal1"/>
        <w:ind w:firstLine="720"/>
        <w:rPr>
          <w:lang w:val="en-US"/>
        </w:rPr>
      </w:pPr>
      <w:r w:rsidRPr="002622F5">
        <w:rPr>
          <w:lang w:val="en-US"/>
        </w:rPr>
        <w:t xml:space="preserve">Mann et al. argued that this cluster of extreme scoring participants (i.e., those who </w:t>
      </w:r>
      <w:r w:rsidR="000E474C">
        <w:rPr>
          <w:lang w:val="en-US"/>
        </w:rPr>
        <w:t xml:space="preserve">responsible for </w:t>
      </w:r>
      <w:r w:rsidRPr="002622F5">
        <w:rPr>
          <w:lang w:val="en-US"/>
        </w:rPr>
        <w:t xml:space="preserve">the bimodality) represent a small group of </w:t>
      </w:r>
      <w:r w:rsidRPr="00066D89">
        <w:rPr>
          <w:i/>
          <w:iCs/>
          <w:lang w:val="en-US"/>
        </w:rPr>
        <w:t>intentional</w:t>
      </w:r>
      <w:r w:rsidRPr="002622F5">
        <w:rPr>
          <w:lang w:val="en-US"/>
        </w:rPr>
        <w:t xml:space="preserve"> responders, whereas the remaining participants reflect </w:t>
      </w:r>
      <w:r w:rsidRPr="00066D89">
        <w:rPr>
          <w:i/>
          <w:iCs/>
          <w:lang w:val="en-US"/>
        </w:rPr>
        <w:t>unintentional</w:t>
      </w:r>
      <w:r w:rsidRPr="002622F5">
        <w:rPr>
          <w:lang w:val="en-US"/>
        </w:rPr>
        <w:t xml:space="preserve"> responders. </w:t>
      </w:r>
      <w:r w:rsidR="000E474C">
        <w:rPr>
          <w:lang w:val="en-US"/>
        </w:rPr>
        <w:t xml:space="preserve">They sought </w:t>
      </w:r>
      <w:r w:rsidRPr="002622F5">
        <w:rPr>
          <w:lang w:val="en-US"/>
        </w:rPr>
        <w:t xml:space="preserve">to eliminate the contaminating influence of these intentional responders (and thus reduce this bimodality) by creating a new and improved variant of the AMP. This </w:t>
      </w:r>
      <w:r w:rsidR="00CE08F5">
        <w:rPr>
          <w:lang w:val="en-US"/>
        </w:rPr>
        <w:t xml:space="preserve">task </w:t>
      </w:r>
      <w:r w:rsidRPr="002622F5">
        <w:rPr>
          <w:lang w:val="en-US"/>
        </w:rPr>
        <w:t xml:space="preserve">employed visually stimulating paintings as target stimuli, rather than the less visually stimulating Chinese </w:t>
      </w:r>
      <w:r w:rsidR="000E474C">
        <w:rPr>
          <w:lang w:val="en-US"/>
        </w:rPr>
        <w:t>pictographs</w:t>
      </w:r>
      <w:r w:rsidRPr="002622F5">
        <w:rPr>
          <w:lang w:val="en-US"/>
        </w:rPr>
        <w:t xml:space="preserve">, in order to increase </w:t>
      </w:r>
      <w:r w:rsidR="000E474C">
        <w:rPr>
          <w:lang w:val="en-US"/>
        </w:rPr>
        <w:t xml:space="preserve">the chances that participants would pay attention to the </w:t>
      </w:r>
      <w:r w:rsidRPr="002622F5">
        <w:rPr>
          <w:lang w:val="en-US"/>
        </w:rPr>
        <w:t xml:space="preserve">target rather than prime. They also </w:t>
      </w:r>
      <w:r w:rsidR="000E474C">
        <w:rPr>
          <w:lang w:val="en-US"/>
        </w:rPr>
        <w:t xml:space="preserve">included additional </w:t>
      </w:r>
      <w:r w:rsidRPr="002622F5">
        <w:rPr>
          <w:lang w:val="en-US"/>
        </w:rPr>
        <w:t>instructions implor</w:t>
      </w:r>
      <w:r w:rsidR="000E474C">
        <w:rPr>
          <w:lang w:val="en-US"/>
        </w:rPr>
        <w:t>ing</w:t>
      </w:r>
      <w:r w:rsidRPr="002622F5">
        <w:rPr>
          <w:lang w:val="en-US"/>
        </w:rPr>
        <w:t xml:space="preserve"> participants to avoid intentional</w:t>
      </w:r>
      <w:r w:rsidR="000E474C">
        <w:rPr>
          <w:lang w:val="en-US"/>
        </w:rPr>
        <w:t>ly</w:t>
      </w:r>
      <w:r w:rsidRPr="002622F5">
        <w:rPr>
          <w:lang w:val="en-US"/>
        </w:rPr>
        <w:t xml:space="preserve"> responding to the prime while reassuring them that it was acceptable if they sometimes did so. </w:t>
      </w:r>
      <w:r w:rsidR="000E474C">
        <w:rPr>
          <w:lang w:val="en-US"/>
        </w:rPr>
        <w:t xml:space="preserve">Mann et al. </w:t>
      </w:r>
      <w:r w:rsidRPr="002622F5">
        <w:rPr>
          <w:lang w:val="en-US"/>
        </w:rPr>
        <w:t xml:space="preserve">concluded that their modifications to the AMP decreased bimodality compared to a </w:t>
      </w:r>
      <w:r w:rsidR="00CE08F5">
        <w:rPr>
          <w:lang w:val="en-US"/>
        </w:rPr>
        <w:t xml:space="preserve">standard </w:t>
      </w:r>
      <w:r w:rsidRPr="002622F5">
        <w:rPr>
          <w:lang w:val="en-US"/>
        </w:rPr>
        <w:t>AMP</w:t>
      </w:r>
      <w:r w:rsidR="000E474C">
        <w:rPr>
          <w:lang w:val="en-US"/>
        </w:rPr>
        <w:t xml:space="preserve"> (and thus reflected a less intentional measure of evaluations)</w:t>
      </w:r>
      <w:r w:rsidRPr="002622F5">
        <w:rPr>
          <w:lang w:val="en-US"/>
        </w:rPr>
        <w:t xml:space="preserve">. </w:t>
      </w:r>
    </w:p>
    <w:p w14:paraId="609CE9C7" w14:textId="0D98C675" w:rsidR="00FD4A0B" w:rsidRDefault="00FD4A0B" w:rsidP="00D01429">
      <w:pPr>
        <w:pStyle w:val="Normal1"/>
        <w:ind w:firstLine="720"/>
        <w:rPr>
          <w:lang w:val="en-US"/>
        </w:rPr>
      </w:pPr>
      <w:r>
        <w:rPr>
          <w:lang w:val="en-US"/>
        </w:rPr>
        <w:t xml:space="preserve">In </w:t>
      </w:r>
      <w:r w:rsidR="00B53C37" w:rsidRPr="002622F5">
        <w:rPr>
          <w:lang w:val="en-US"/>
        </w:rPr>
        <w:t xml:space="preserve">Experiment </w:t>
      </w:r>
      <w:r>
        <w:rPr>
          <w:lang w:val="en-US"/>
        </w:rPr>
        <w:t xml:space="preserve">6 we examined </w:t>
      </w:r>
      <w:r w:rsidR="00B53C37" w:rsidRPr="002622F5">
        <w:rPr>
          <w:lang w:val="en-US"/>
        </w:rPr>
        <w:t xml:space="preserve">if </w:t>
      </w:r>
      <w:r w:rsidR="00B53C37" w:rsidRPr="00B313F1">
        <w:rPr>
          <w:lang w:val="en-US"/>
        </w:rPr>
        <w:t>awareness</w:t>
      </w:r>
      <w:r w:rsidR="00B53C37" w:rsidRPr="002622F5">
        <w:rPr>
          <w:lang w:val="en-US"/>
        </w:rPr>
        <w:t xml:space="preserve"> </w:t>
      </w:r>
      <w:r w:rsidR="00B313F1">
        <w:rPr>
          <w:lang w:val="en-US"/>
        </w:rPr>
        <w:t xml:space="preserve">of influence of the prime </w:t>
      </w:r>
      <w:r w:rsidR="00876F7E">
        <w:rPr>
          <w:lang w:val="en-US"/>
        </w:rPr>
        <w:t>is also reduced in</w:t>
      </w:r>
      <w:r>
        <w:rPr>
          <w:lang w:val="en-US"/>
        </w:rPr>
        <w:t xml:space="preserve"> </w:t>
      </w:r>
      <w:r w:rsidR="00B53C37" w:rsidRPr="002622F5">
        <w:rPr>
          <w:lang w:val="en-US"/>
        </w:rPr>
        <w:t>the Mann et al. AMP</w:t>
      </w:r>
      <w:r>
        <w:rPr>
          <w:lang w:val="en-US"/>
        </w:rPr>
        <w:t xml:space="preserve"> (referred to hereafter</w:t>
      </w:r>
      <w:r w:rsidRPr="002622F5">
        <w:rPr>
          <w:lang w:val="en-US"/>
        </w:rPr>
        <w:t xml:space="preserve"> as the ‘Mann AMP’)</w:t>
      </w:r>
      <w:r w:rsidR="00B53C37" w:rsidRPr="002622F5">
        <w:rPr>
          <w:lang w:val="en-US"/>
        </w:rPr>
        <w:t xml:space="preserve">. </w:t>
      </w:r>
      <w:r>
        <w:rPr>
          <w:lang w:val="en-US"/>
        </w:rPr>
        <w:t xml:space="preserve">We did so by </w:t>
      </w:r>
      <w:r w:rsidR="00CE08F5">
        <w:rPr>
          <w:lang w:val="en-US"/>
        </w:rPr>
        <w:t>replicating</w:t>
      </w:r>
      <w:r>
        <w:rPr>
          <w:lang w:val="en-US"/>
        </w:rPr>
        <w:t xml:space="preserve"> Experiment </w:t>
      </w:r>
      <w:r w:rsidR="00876F7E">
        <w:rPr>
          <w:lang w:val="en-US"/>
        </w:rPr>
        <w:t>3</w:t>
      </w:r>
      <w:r>
        <w:rPr>
          <w:lang w:val="en-US"/>
        </w:rPr>
        <w:t xml:space="preserve"> using this new version of the task. That is, participants were first asked to complete </w:t>
      </w:r>
      <w:r>
        <w:rPr>
          <w:lang w:val="en-US"/>
        </w:rPr>
        <w:lastRenderedPageBreak/>
        <w:t xml:space="preserve">a standard Mann AMP and then complete a version of that task where they could also indicate if they were aware of the prime and its influence on their </w:t>
      </w:r>
      <w:r w:rsidR="001D597F">
        <w:rPr>
          <w:lang w:val="en-US"/>
        </w:rPr>
        <w:t>evaluations</w:t>
      </w:r>
      <w:r>
        <w:rPr>
          <w:lang w:val="en-US"/>
        </w:rPr>
        <w:t xml:space="preserve"> (referred to </w:t>
      </w:r>
      <w:r w:rsidRPr="002622F5">
        <w:rPr>
          <w:lang w:val="en-US"/>
        </w:rPr>
        <w:t xml:space="preserve">as the ‘Mann </w:t>
      </w:r>
      <w:r>
        <w:rPr>
          <w:lang w:val="en-US"/>
        </w:rPr>
        <w:t>IA-AMP’). If the Mann AMP successfully limits or excludes influence</w:t>
      </w:r>
      <w:r w:rsidR="00BE7219">
        <w:rPr>
          <w:lang w:val="en-US"/>
        </w:rPr>
        <w:t xml:space="preserve"> </w:t>
      </w:r>
      <w:r>
        <w:rPr>
          <w:lang w:val="en-US"/>
        </w:rPr>
        <w:t>aware trials and participants</w:t>
      </w:r>
      <w:r w:rsidR="00876F7E">
        <w:rPr>
          <w:lang w:val="en-US"/>
        </w:rPr>
        <w:t>,</w:t>
      </w:r>
      <w:r>
        <w:rPr>
          <w:lang w:val="en-US"/>
        </w:rPr>
        <w:t xml:space="preserve"> then we should not expect to replicate our prior findings. However, if we do replicate those findings, then it would suggest that even this purportedly ‘improved’ version of the task is also heavily </w:t>
      </w:r>
      <w:r w:rsidR="003E5020">
        <w:rPr>
          <w:lang w:val="en-US"/>
        </w:rPr>
        <w:t>dependent on influence</w:t>
      </w:r>
      <w:r w:rsidR="00BE7219">
        <w:rPr>
          <w:lang w:val="en-US"/>
        </w:rPr>
        <w:t xml:space="preserve"> </w:t>
      </w:r>
      <w:r w:rsidR="003E5020">
        <w:rPr>
          <w:lang w:val="en-US"/>
        </w:rPr>
        <w:t xml:space="preserve">awareness. </w:t>
      </w:r>
    </w:p>
    <w:p w14:paraId="063BC3DB" w14:textId="5C3A5C2B" w:rsidR="00B53C37" w:rsidRPr="002622F5" w:rsidRDefault="003E5020" w:rsidP="00B53C37">
      <w:pPr>
        <w:pStyle w:val="Normal1"/>
        <w:ind w:firstLine="720"/>
        <w:rPr>
          <w:lang w:val="en-US"/>
        </w:rPr>
      </w:pPr>
      <w:r>
        <w:rPr>
          <w:lang w:val="en-US"/>
        </w:rPr>
        <w:t xml:space="preserve">Based on our findings to date, we </w:t>
      </w:r>
      <w:r w:rsidR="003E03E5">
        <w:rPr>
          <w:lang w:val="en-US"/>
        </w:rPr>
        <w:t>prereg</w:t>
      </w:r>
      <w:r w:rsidR="00B53C37" w:rsidRPr="002622F5">
        <w:rPr>
          <w:lang w:val="en-US"/>
        </w:rPr>
        <w:t xml:space="preserve">istered two hypotheses. </w:t>
      </w:r>
      <w:r>
        <w:rPr>
          <w:lang w:val="en-US"/>
        </w:rPr>
        <w:t>On the one hand</w:t>
      </w:r>
      <w:r w:rsidR="00B53C37" w:rsidRPr="002622F5">
        <w:rPr>
          <w:lang w:val="en-US"/>
        </w:rPr>
        <w:t xml:space="preserve">, we </w:t>
      </w:r>
      <w:r w:rsidR="00702D2A">
        <w:rPr>
          <w:lang w:val="en-US"/>
        </w:rPr>
        <w:t xml:space="preserve">argued </w:t>
      </w:r>
      <w:r w:rsidR="00B53C37" w:rsidRPr="002622F5">
        <w:rPr>
          <w:highlight w:val="white"/>
          <w:lang w:val="en-US"/>
        </w:rPr>
        <w:t xml:space="preserve">that, at both the </w:t>
      </w:r>
      <w:r w:rsidR="003D4883">
        <w:rPr>
          <w:highlight w:val="white"/>
          <w:lang w:val="en-US"/>
        </w:rPr>
        <w:t>group</w:t>
      </w:r>
      <w:r w:rsidR="00B53C37" w:rsidRPr="002622F5">
        <w:rPr>
          <w:highlight w:val="white"/>
          <w:lang w:val="en-US"/>
        </w:rPr>
        <w:t xml:space="preserve">- and </w:t>
      </w:r>
      <w:r w:rsidR="00856406">
        <w:rPr>
          <w:highlight w:val="white"/>
          <w:lang w:val="en-US"/>
        </w:rPr>
        <w:t>trial-level</w:t>
      </w:r>
      <w:r w:rsidR="00B53C37" w:rsidRPr="002622F5">
        <w:rPr>
          <w:highlight w:val="white"/>
          <w:lang w:val="en-US"/>
        </w:rPr>
        <w:t xml:space="preserve">, Mann </w:t>
      </w:r>
      <w:r w:rsidR="00A60358">
        <w:rPr>
          <w:highlight w:val="white"/>
          <w:lang w:val="en-US"/>
        </w:rPr>
        <w:t>IA-</w:t>
      </w:r>
      <w:r w:rsidR="00B53C37" w:rsidRPr="002622F5">
        <w:rPr>
          <w:highlight w:val="white"/>
          <w:lang w:val="en-US"/>
        </w:rPr>
        <w:t xml:space="preserve">AMP </w:t>
      </w:r>
      <w:r>
        <w:rPr>
          <w:highlight w:val="white"/>
          <w:lang w:val="en-US"/>
        </w:rPr>
        <w:t xml:space="preserve">effects </w:t>
      </w:r>
      <w:r w:rsidR="00B53C37" w:rsidRPr="002622F5">
        <w:rPr>
          <w:highlight w:val="white"/>
          <w:lang w:val="en-US"/>
        </w:rPr>
        <w:t xml:space="preserve">would be </w:t>
      </w:r>
      <w:r w:rsidR="00E66548">
        <w:rPr>
          <w:highlight w:val="white"/>
          <w:lang w:val="en-US"/>
        </w:rPr>
        <w:t>strongly</w:t>
      </w:r>
      <w:r>
        <w:rPr>
          <w:highlight w:val="white"/>
          <w:lang w:val="en-US"/>
        </w:rPr>
        <w:t xml:space="preserve"> moderated by </w:t>
      </w:r>
      <w:r w:rsidR="00B53C37" w:rsidRPr="002622F5">
        <w:rPr>
          <w:highlight w:val="white"/>
          <w:lang w:val="en-US"/>
        </w:rPr>
        <w:t>influence</w:t>
      </w:r>
      <w:r>
        <w:rPr>
          <w:highlight w:val="white"/>
          <w:lang w:val="en-US"/>
        </w:rPr>
        <w:t xml:space="preserve"> </w:t>
      </w:r>
      <w:r w:rsidR="00B53C37" w:rsidRPr="002622F5">
        <w:rPr>
          <w:highlight w:val="white"/>
          <w:lang w:val="en-US"/>
        </w:rPr>
        <w:t>aware</w:t>
      </w:r>
      <w:r>
        <w:rPr>
          <w:highlight w:val="white"/>
          <w:lang w:val="en-US"/>
        </w:rPr>
        <w:t>ness</w:t>
      </w:r>
      <w:r w:rsidR="00B53C37" w:rsidRPr="002622F5">
        <w:rPr>
          <w:highlight w:val="white"/>
          <w:lang w:val="en-US"/>
        </w:rPr>
        <w:t xml:space="preserve">. </w:t>
      </w:r>
      <w:r>
        <w:rPr>
          <w:highlight w:val="white"/>
          <w:lang w:val="en-US"/>
        </w:rPr>
        <w:t>On the other hand</w:t>
      </w:r>
      <w:r w:rsidR="00B53C37" w:rsidRPr="002622F5">
        <w:rPr>
          <w:highlight w:val="white"/>
          <w:lang w:val="en-US"/>
        </w:rPr>
        <w:t>, we hypothesized that influence</w:t>
      </w:r>
      <w:r w:rsidR="00E176E7">
        <w:rPr>
          <w:highlight w:val="white"/>
          <w:lang w:val="en-US"/>
        </w:rPr>
        <w:t xml:space="preserve"> </w:t>
      </w:r>
      <w:r w:rsidR="00B53C37" w:rsidRPr="002622F5">
        <w:rPr>
          <w:highlight w:val="white"/>
          <w:lang w:val="en-US"/>
        </w:rPr>
        <w:t xml:space="preserve">awareness rates of a given participant in the Mann </w:t>
      </w:r>
      <w:r w:rsidR="00A60358">
        <w:rPr>
          <w:highlight w:val="white"/>
          <w:lang w:val="en-US"/>
        </w:rPr>
        <w:t>IA-</w:t>
      </w:r>
      <w:r w:rsidR="00B53C37" w:rsidRPr="002622F5">
        <w:rPr>
          <w:highlight w:val="white"/>
          <w:lang w:val="en-US"/>
        </w:rPr>
        <w:t xml:space="preserve">AMP </w:t>
      </w:r>
      <w:r>
        <w:rPr>
          <w:highlight w:val="white"/>
          <w:lang w:val="en-US"/>
        </w:rPr>
        <w:t xml:space="preserve">at Time 2 </w:t>
      </w:r>
      <w:r w:rsidR="00B53C37" w:rsidRPr="002622F5">
        <w:rPr>
          <w:highlight w:val="white"/>
          <w:lang w:val="en-US"/>
        </w:rPr>
        <w:t xml:space="preserve">would predict </w:t>
      </w:r>
      <w:r>
        <w:rPr>
          <w:highlight w:val="white"/>
          <w:lang w:val="en-US"/>
        </w:rPr>
        <w:t xml:space="preserve">the size of that same person’s </w:t>
      </w:r>
      <w:r w:rsidR="00B53C37" w:rsidRPr="002622F5">
        <w:rPr>
          <w:highlight w:val="white"/>
          <w:lang w:val="en-US"/>
        </w:rPr>
        <w:t>Mann AMP</w:t>
      </w:r>
      <w:r>
        <w:rPr>
          <w:highlight w:val="white"/>
          <w:lang w:val="en-US"/>
        </w:rPr>
        <w:t xml:space="preserve"> effects completed at Time 1</w:t>
      </w:r>
      <w:r w:rsidR="00B53C37" w:rsidRPr="002622F5">
        <w:rPr>
          <w:highlight w:val="white"/>
          <w:lang w:val="en-US"/>
        </w:rPr>
        <w:t xml:space="preserve">. </w:t>
      </w:r>
    </w:p>
    <w:p w14:paraId="3DD56626" w14:textId="77777777" w:rsidR="00B53C37" w:rsidRPr="002622F5" w:rsidRDefault="00B53C37" w:rsidP="00124669">
      <w:pPr>
        <w:pStyle w:val="Heading2"/>
      </w:pPr>
      <w:r w:rsidRPr="002622F5">
        <w:t>Method</w:t>
      </w:r>
    </w:p>
    <w:p w14:paraId="7B0D7FF6" w14:textId="77777777" w:rsidR="003C07D5" w:rsidRPr="003C07D5" w:rsidRDefault="003C07D5" w:rsidP="00B3311A">
      <w:pPr>
        <w:pStyle w:val="Heading3"/>
        <w:rPr>
          <w:lang w:val="en-US"/>
        </w:rPr>
      </w:pPr>
      <w:r w:rsidRPr="003C07D5">
        <w:rPr>
          <w:lang w:val="en-US"/>
        </w:rPr>
        <w:t>Sample Selection S</w:t>
      </w:r>
      <w:r w:rsidR="003E5020" w:rsidRPr="003C07D5">
        <w:rPr>
          <w:lang w:val="en-US"/>
        </w:rPr>
        <w:t xml:space="preserve">trategy </w:t>
      </w:r>
    </w:p>
    <w:p w14:paraId="4BE958B9" w14:textId="1D261E55" w:rsidR="003E5020" w:rsidRDefault="00702D2A" w:rsidP="003C07D5">
      <w:pPr>
        <w:pStyle w:val="Normal1"/>
        <w:ind w:firstLine="720"/>
        <w:rPr>
          <w:lang w:val="en-US"/>
        </w:rPr>
      </w:pPr>
      <w:r>
        <w:rPr>
          <w:lang w:val="en-US"/>
        </w:rPr>
        <w:t>P</w:t>
      </w:r>
      <w:r w:rsidR="003E5020" w:rsidRPr="002622F5">
        <w:rPr>
          <w:lang w:val="en-US"/>
        </w:rPr>
        <w:t>ower analyses</w:t>
      </w:r>
      <w:r w:rsidR="003E5020">
        <w:rPr>
          <w:lang w:val="en-US"/>
        </w:rPr>
        <w:t xml:space="preserve"> began with an </w:t>
      </w:r>
      <w:r w:rsidR="003E5020" w:rsidRPr="002622F5">
        <w:rPr>
          <w:lang w:val="en-US"/>
        </w:rPr>
        <w:t>examin</w:t>
      </w:r>
      <w:r w:rsidR="003E5020">
        <w:rPr>
          <w:lang w:val="en-US"/>
        </w:rPr>
        <w:t>ation of</w:t>
      </w:r>
      <w:r w:rsidR="003E5020" w:rsidRPr="002622F5">
        <w:rPr>
          <w:lang w:val="en-US"/>
        </w:rPr>
        <w:t xml:space="preserve"> the association between the </w:t>
      </w:r>
      <w:r w:rsidR="00A60358">
        <w:rPr>
          <w:lang w:val="en-US"/>
        </w:rPr>
        <w:t>IA-</w:t>
      </w:r>
      <w:r w:rsidR="003E5020" w:rsidRPr="002622F5">
        <w:rPr>
          <w:lang w:val="en-US"/>
        </w:rPr>
        <w:t>AMP influence</w:t>
      </w:r>
      <w:r w:rsidR="00E176E7">
        <w:rPr>
          <w:lang w:val="en-US"/>
        </w:rPr>
        <w:t xml:space="preserve"> </w:t>
      </w:r>
      <w:r w:rsidR="003E5020" w:rsidRPr="002622F5">
        <w:rPr>
          <w:lang w:val="en-US"/>
        </w:rPr>
        <w:t>awareness rate</w:t>
      </w:r>
      <w:r w:rsidR="003E5020">
        <w:rPr>
          <w:lang w:val="en-US"/>
        </w:rPr>
        <w:t>s</w:t>
      </w:r>
      <w:r w:rsidR="003E5020" w:rsidRPr="002622F5">
        <w:rPr>
          <w:lang w:val="en-US"/>
        </w:rPr>
        <w:t xml:space="preserve"> and absolute AMP effect</w:t>
      </w:r>
      <w:r w:rsidR="003E5020">
        <w:rPr>
          <w:lang w:val="en-US"/>
        </w:rPr>
        <w:t>s</w:t>
      </w:r>
      <w:r w:rsidR="003E5020" w:rsidRPr="002622F5">
        <w:rPr>
          <w:lang w:val="en-US"/>
        </w:rPr>
        <w:t xml:space="preserve"> observed in Experiment 2. Results from </w:t>
      </w:r>
      <w:r w:rsidR="003E5020">
        <w:rPr>
          <w:lang w:val="en-US"/>
        </w:rPr>
        <w:t xml:space="preserve">that study </w:t>
      </w:r>
      <w:r w:rsidR="003E5020" w:rsidRPr="002622F5">
        <w:rPr>
          <w:lang w:val="en-US"/>
        </w:rPr>
        <w:t xml:space="preserve">indicated </w:t>
      </w:r>
      <w:r w:rsidR="003E5020">
        <w:rPr>
          <w:lang w:val="en-US"/>
        </w:rPr>
        <w:t xml:space="preserve">that </w:t>
      </w:r>
      <w:r w:rsidR="003E5020" w:rsidRPr="002622F5">
        <w:rPr>
          <w:lang w:val="en-US"/>
        </w:rPr>
        <w:t xml:space="preserve">this association </w:t>
      </w:r>
      <w:r w:rsidR="003E5020">
        <w:rPr>
          <w:lang w:val="en-US"/>
        </w:rPr>
        <w:t xml:space="preserve">was </w:t>
      </w:r>
      <w:r w:rsidR="003E5020" w:rsidRPr="002622F5">
        <w:rPr>
          <w:lang w:val="en-US"/>
        </w:rPr>
        <w:t xml:space="preserve">in the range </w:t>
      </w:r>
      <w:r w:rsidR="003E5020" w:rsidRPr="008770DE">
        <w:rPr>
          <w:color w:val="222222"/>
          <w:highlight w:val="white"/>
          <w:lang w:val="en-US"/>
        </w:rPr>
        <w:t>β</w:t>
      </w:r>
      <w:r w:rsidR="003E5020" w:rsidRPr="002622F5">
        <w:rPr>
          <w:color w:val="222222"/>
          <w:highlight w:val="white"/>
          <w:lang w:val="en-US"/>
        </w:rPr>
        <w:t xml:space="preserve"> = 0.56, 95% CI [0.44, 0.68]</w:t>
      </w:r>
      <w:r w:rsidR="003E5020" w:rsidRPr="002622F5">
        <w:rPr>
          <w:lang w:val="en-US"/>
        </w:rPr>
        <w:t xml:space="preserve">. However, we were unsure whether the Mann et al. </w:t>
      </w:r>
      <w:r w:rsidR="006F0A70">
        <w:rPr>
          <w:lang w:val="en-US"/>
        </w:rPr>
        <w:t xml:space="preserve">modification to the </w:t>
      </w:r>
      <w:r w:rsidR="003E5020">
        <w:rPr>
          <w:lang w:val="en-US"/>
        </w:rPr>
        <w:t xml:space="preserve">AMP </w:t>
      </w:r>
      <w:r w:rsidR="003E5020" w:rsidRPr="002622F5">
        <w:rPr>
          <w:lang w:val="en-US"/>
        </w:rPr>
        <w:t>would impact the magnitude of this association compared to our previous studies</w:t>
      </w:r>
      <w:r w:rsidR="003E5020">
        <w:rPr>
          <w:lang w:val="en-US"/>
        </w:rPr>
        <w:t>.</w:t>
      </w:r>
      <w:r w:rsidR="003E5020" w:rsidRPr="002622F5">
        <w:rPr>
          <w:lang w:val="en-US"/>
        </w:rPr>
        <w:t xml:space="preserve"> </w:t>
      </w:r>
      <w:r w:rsidR="003E5020">
        <w:rPr>
          <w:lang w:val="en-US"/>
        </w:rPr>
        <w:t>W</w:t>
      </w:r>
      <w:r w:rsidR="003E5020" w:rsidRPr="002622F5">
        <w:rPr>
          <w:lang w:val="en-US"/>
        </w:rPr>
        <w:t xml:space="preserve">e </w:t>
      </w:r>
      <w:r w:rsidR="003E5020">
        <w:rPr>
          <w:lang w:val="en-US"/>
        </w:rPr>
        <w:t xml:space="preserve">therefore </w:t>
      </w:r>
      <w:r w:rsidR="003E5020" w:rsidRPr="002622F5">
        <w:rPr>
          <w:lang w:val="en-US"/>
        </w:rPr>
        <w:t>opted to power our analyses to detect a</w:t>
      </w:r>
      <w:r w:rsidR="003E5020">
        <w:rPr>
          <w:lang w:val="en-US"/>
        </w:rPr>
        <w:t>n even</w:t>
      </w:r>
      <w:r w:rsidR="003E5020" w:rsidRPr="002622F5">
        <w:rPr>
          <w:lang w:val="en-US"/>
        </w:rPr>
        <w:t xml:space="preserve"> smaller effect size (i.e., </w:t>
      </w:r>
      <w:r w:rsidR="003E5020" w:rsidRPr="008770DE">
        <w:rPr>
          <w:color w:val="222222"/>
          <w:highlight w:val="white"/>
          <w:lang w:val="en-US"/>
        </w:rPr>
        <w:t>β</w:t>
      </w:r>
      <w:r w:rsidR="003E5020" w:rsidRPr="002622F5">
        <w:rPr>
          <w:lang w:val="en-US"/>
        </w:rPr>
        <w:t xml:space="preserve"> = .20). </w:t>
      </w:r>
      <w:r w:rsidR="003E5020">
        <w:rPr>
          <w:lang w:val="en-US"/>
        </w:rPr>
        <w:t xml:space="preserve">To </w:t>
      </w:r>
      <w:r w:rsidR="003E5020" w:rsidRPr="002622F5">
        <w:rPr>
          <w:lang w:val="en-US"/>
        </w:rPr>
        <w:t xml:space="preserve">power a </w:t>
      </w:r>
      <w:r w:rsidR="003E5020">
        <w:rPr>
          <w:lang w:val="en-US"/>
        </w:rPr>
        <w:t>regression analysis to detect a</w:t>
      </w:r>
      <w:r w:rsidR="003E5020" w:rsidRPr="002622F5">
        <w:rPr>
          <w:lang w:val="en-US"/>
        </w:rPr>
        <w:t xml:space="preserve"> </w:t>
      </w:r>
      <w:r w:rsidR="003E5020" w:rsidRPr="008770DE">
        <w:rPr>
          <w:color w:val="222222"/>
          <w:highlight w:val="white"/>
          <w:lang w:val="en-US"/>
        </w:rPr>
        <w:t>β</w:t>
      </w:r>
      <w:r w:rsidR="003E5020" w:rsidRPr="002622F5">
        <w:rPr>
          <w:lang w:val="en-US"/>
        </w:rPr>
        <w:t xml:space="preserve"> = .20 at a 0.05 alpha level (two-tailed) with 95% power</w:t>
      </w:r>
      <w:r w:rsidR="003E5020">
        <w:rPr>
          <w:lang w:val="en-US"/>
        </w:rPr>
        <w:t xml:space="preserve"> </w:t>
      </w:r>
      <w:r w:rsidR="003E5020" w:rsidRPr="002622F5">
        <w:rPr>
          <w:lang w:val="en-US"/>
        </w:rPr>
        <w:t>require</w:t>
      </w:r>
      <w:r w:rsidR="003E5020">
        <w:rPr>
          <w:lang w:val="en-US"/>
        </w:rPr>
        <w:t>s</w:t>
      </w:r>
      <w:r w:rsidR="003E5020" w:rsidRPr="002622F5">
        <w:rPr>
          <w:lang w:val="en-US"/>
        </w:rPr>
        <w:t xml:space="preserve"> 320 participants. </w:t>
      </w:r>
      <w:r w:rsidR="003E5020">
        <w:rPr>
          <w:lang w:val="en-US"/>
        </w:rPr>
        <w:t xml:space="preserve">This was </w:t>
      </w:r>
      <w:r w:rsidR="003E5020" w:rsidRPr="002622F5">
        <w:rPr>
          <w:lang w:val="en-US"/>
        </w:rPr>
        <w:t xml:space="preserve">defined as our </w:t>
      </w:r>
      <w:r w:rsidR="003E5020" w:rsidRPr="00B0382E">
        <w:rPr>
          <w:i/>
          <w:lang w:val="en-US"/>
        </w:rPr>
        <w:t>a priori</w:t>
      </w:r>
      <w:r w:rsidR="003E5020" w:rsidRPr="002622F5">
        <w:rPr>
          <w:lang w:val="en-US"/>
        </w:rPr>
        <w:t xml:space="preserve"> sample size after exclusions</w:t>
      </w:r>
      <w:r w:rsidR="003E5020">
        <w:rPr>
          <w:lang w:val="en-US"/>
        </w:rPr>
        <w:t xml:space="preserve"> and participants were </w:t>
      </w:r>
      <w:r w:rsidR="003E5020" w:rsidRPr="002622F5">
        <w:rPr>
          <w:lang w:val="en-US"/>
        </w:rPr>
        <w:t>sampl</w:t>
      </w:r>
      <w:r w:rsidR="003E5020">
        <w:rPr>
          <w:lang w:val="en-US"/>
        </w:rPr>
        <w:t>ed</w:t>
      </w:r>
      <w:r w:rsidR="003E5020" w:rsidRPr="002622F5">
        <w:rPr>
          <w:lang w:val="en-US"/>
        </w:rPr>
        <w:t xml:space="preserve"> </w:t>
      </w:r>
      <w:r w:rsidR="003E5020">
        <w:rPr>
          <w:lang w:val="en-US"/>
        </w:rPr>
        <w:t xml:space="preserve">in a similar fashion </w:t>
      </w:r>
      <w:r w:rsidR="003E5020" w:rsidRPr="002622F5">
        <w:rPr>
          <w:lang w:val="en-US"/>
        </w:rPr>
        <w:t>to our previous experiments.</w:t>
      </w:r>
    </w:p>
    <w:p w14:paraId="19F995F7" w14:textId="77777777" w:rsidR="003C07D5" w:rsidRPr="003C07D5" w:rsidRDefault="003C07D5" w:rsidP="00B3311A">
      <w:pPr>
        <w:pStyle w:val="Heading3"/>
        <w:rPr>
          <w:lang w:val="en-US"/>
        </w:rPr>
      </w:pPr>
      <w:r w:rsidRPr="003C07D5">
        <w:rPr>
          <w:lang w:val="en-US"/>
        </w:rPr>
        <w:t>Participants</w:t>
      </w:r>
      <w:r w:rsidR="00B53C37" w:rsidRPr="003C07D5">
        <w:rPr>
          <w:lang w:val="en-US"/>
        </w:rPr>
        <w:t xml:space="preserve"> </w:t>
      </w:r>
    </w:p>
    <w:p w14:paraId="66254C2E" w14:textId="73297EFD" w:rsidR="00B53C37" w:rsidRPr="002622F5" w:rsidRDefault="00B53C37" w:rsidP="003C07D5">
      <w:pPr>
        <w:pStyle w:val="Normal1"/>
        <w:ind w:firstLine="720"/>
        <w:rPr>
          <w:lang w:val="en-US"/>
        </w:rPr>
      </w:pPr>
      <w:r w:rsidRPr="002622F5">
        <w:rPr>
          <w:lang w:val="en-US"/>
        </w:rPr>
        <w:lastRenderedPageBreak/>
        <w:t>410 participants took part</w:t>
      </w:r>
      <w:r w:rsidR="00472B53">
        <w:rPr>
          <w:lang w:val="en-US"/>
        </w:rPr>
        <w:t>, and of those</w:t>
      </w:r>
      <w:r w:rsidRPr="002622F5">
        <w:rPr>
          <w:lang w:val="en-US"/>
        </w:rPr>
        <w:t>, 330 (171 women)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w:t>
      </w:r>
      <w:r w:rsidR="00472B53">
        <w:rPr>
          <w:lang w:val="en-US"/>
        </w:rPr>
        <w:t xml:space="preserve">and analyzable </w:t>
      </w:r>
      <w:r w:rsidRPr="002622F5">
        <w:rPr>
          <w:lang w:val="en-US"/>
        </w:rPr>
        <w:t xml:space="preserve">data. </w:t>
      </w:r>
    </w:p>
    <w:p w14:paraId="63D10B02" w14:textId="77777777" w:rsidR="003C07D5" w:rsidRPr="00B3311A" w:rsidRDefault="003C07D5" w:rsidP="00B3311A">
      <w:pPr>
        <w:pStyle w:val="Heading3"/>
        <w:rPr>
          <w:b w:val="0"/>
        </w:rPr>
      </w:pPr>
      <w:r>
        <w:rPr>
          <w:lang w:val="en-US"/>
        </w:rPr>
        <w:t>Procedure</w:t>
      </w:r>
      <w:r w:rsidR="00B53C37" w:rsidRPr="002622F5">
        <w:rPr>
          <w:lang w:val="en-US"/>
        </w:rPr>
        <w:t xml:space="preserve"> </w:t>
      </w:r>
    </w:p>
    <w:p w14:paraId="4FFDA3DC" w14:textId="44E36CC8" w:rsidR="00B53C37" w:rsidRDefault="00E71FDC" w:rsidP="003C07D5">
      <w:pPr>
        <w:pStyle w:val="Normal1"/>
        <w:ind w:firstLine="720"/>
        <w:rPr>
          <w:lang w:val="en-US"/>
        </w:rPr>
      </w:pPr>
      <w:r>
        <w:rPr>
          <w:lang w:val="en-US"/>
        </w:rPr>
        <w:t xml:space="preserve">A similar </w:t>
      </w:r>
      <w:r w:rsidR="00B53C37" w:rsidRPr="002622F5">
        <w:rPr>
          <w:lang w:val="en-US"/>
        </w:rPr>
        <w:t xml:space="preserve">procedure to Experiment 2 </w:t>
      </w:r>
      <w:r>
        <w:rPr>
          <w:lang w:val="en-US"/>
        </w:rPr>
        <w:t xml:space="preserve">was used </w:t>
      </w:r>
      <w:r w:rsidR="00B53C37" w:rsidRPr="002622F5">
        <w:rPr>
          <w:lang w:val="en-US"/>
        </w:rPr>
        <w:t xml:space="preserve">with </w:t>
      </w:r>
      <w:r>
        <w:rPr>
          <w:lang w:val="en-US"/>
        </w:rPr>
        <w:t xml:space="preserve">one </w:t>
      </w:r>
      <w:r w:rsidR="00B53C37" w:rsidRPr="002622F5">
        <w:rPr>
          <w:lang w:val="en-US"/>
        </w:rPr>
        <w:t>exception</w:t>
      </w:r>
      <w:r>
        <w:rPr>
          <w:lang w:val="en-US"/>
        </w:rPr>
        <w:t>:</w:t>
      </w:r>
      <w:r w:rsidR="00B53C37" w:rsidRPr="002622F5">
        <w:rPr>
          <w:lang w:val="en-US"/>
        </w:rPr>
        <w:t xml:space="preserve"> the </w:t>
      </w:r>
      <w:r>
        <w:rPr>
          <w:lang w:val="en-US"/>
        </w:rPr>
        <w:t xml:space="preserve">standard </w:t>
      </w:r>
      <w:r w:rsidR="00B53C37" w:rsidRPr="002622F5">
        <w:rPr>
          <w:lang w:val="en-US"/>
        </w:rPr>
        <w:t xml:space="preserve">AMP was replaced with Mann et al.’s AMP, and the </w:t>
      </w:r>
      <w:r w:rsidR="00A60358">
        <w:rPr>
          <w:lang w:val="en-US"/>
        </w:rPr>
        <w:t>IA-</w:t>
      </w:r>
      <w:r w:rsidR="00B53C37" w:rsidRPr="002622F5">
        <w:rPr>
          <w:lang w:val="en-US"/>
        </w:rPr>
        <w:t xml:space="preserve">AMP </w:t>
      </w:r>
      <w:r>
        <w:rPr>
          <w:lang w:val="en-US"/>
        </w:rPr>
        <w:t xml:space="preserve">was replaced with </w:t>
      </w:r>
      <w:r w:rsidR="00B53C37" w:rsidRPr="002622F5">
        <w:rPr>
          <w:lang w:val="en-US"/>
        </w:rPr>
        <w:t xml:space="preserve">a Mann et al. variant of our </w:t>
      </w:r>
      <w:r w:rsidR="00A60358">
        <w:rPr>
          <w:lang w:val="en-US"/>
        </w:rPr>
        <w:t>IA-</w:t>
      </w:r>
      <w:r w:rsidR="00B53C37" w:rsidRPr="002622F5">
        <w:rPr>
          <w:lang w:val="en-US"/>
        </w:rPr>
        <w:t>AMP.</w:t>
      </w:r>
    </w:p>
    <w:p w14:paraId="52B904E7" w14:textId="33BFE0BE" w:rsidR="00E71FDC" w:rsidRPr="007E41AA" w:rsidRDefault="00E71FDC" w:rsidP="00B3311A">
      <w:pPr>
        <w:ind w:firstLine="720"/>
        <w:rPr>
          <w:lang w:val="en-US"/>
        </w:rPr>
      </w:pPr>
      <w:r w:rsidRPr="00B3311A">
        <w:rPr>
          <w:b/>
          <w:bCs/>
          <w:lang w:val="en-US"/>
        </w:rPr>
        <w:t>AMPs</w:t>
      </w:r>
      <w:r w:rsidR="007E41AA" w:rsidRPr="00B3311A">
        <w:rPr>
          <w:b/>
          <w:bCs/>
          <w:lang w:val="en-US"/>
        </w:rPr>
        <w:t xml:space="preserve">. </w:t>
      </w:r>
      <w:r w:rsidRPr="007E41AA">
        <w:rPr>
          <w:lang w:val="en-US"/>
        </w:rPr>
        <w:t xml:space="preserve">In line with Mann et al. (2019), each AMP consisted of </w:t>
      </w:r>
      <w:r w:rsidR="00702D2A" w:rsidRPr="007E41AA">
        <w:t>10 practice trials, 60 main trials, 12 positive and 12 negative valence images, and 60 paintings</w:t>
      </w:r>
      <w:r w:rsidRPr="007E41AA">
        <w:rPr>
          <w:lang w:val="en-US"/>
        </w:rPr>
        <w:t xml:space="preserve">. All parameters of these AMPs were identical to the AMP of Mann et al., with one exception: rather than use face images as prime stimuli, we used </w:t>
      </w:r>
      <w:r w:rsidR="00FD332D" w:rsidRPr="007E41AA">
        <w:rPr>
          <w:lang w:val="en-US"/>
        </w:rPr>
        <w:t xml:space="preserve">generic </w:t>
      </w:r>
      <w:r w:rsidR="00E5122B" w:rsidRPr="007E41AA">
        <w:rPr>
          <w:lang w:val="en-US"/>
        </w:rPr>
        <w:t>valenced</w:t>
      </w:r>
      <w:r w:rsidR="00FD332D" w:rsidRPr="007E41AA">
        <w:rPr>
          <w:lang w:val="en-US"/>
        </w:rPr>
        <w:t xml:space="preserve"> IAPS </w:t>
      </w:r>
      <w:r w:rsidRPr="007E41AA">
        <w:rPr>
          <w:lang w:val="en-US"/>
        </w:rPr>
        <w:t xml:space="preserve">images (identical to those used in Experiment 2). </w:t>
      </w:r>
    </w:p>
    <w:p w14:paraId="50840DB5" w14:textId="77777777" w:rsidR="00B53C37" w:rsidRPr="002622F5" w:rsidRDefault="00B53C37" w:rsidP="00124669">
      <w:pPr>
        <w:pStyle w:val="Heading2"/>
      </w:pPr>
      <w:r w:rsidRPr="002622F5">
        <w:t>Results</w:t>
      </w:r>
    </w:p>
    <w:p w14:paraId="7DED3A3A" w14:textId="77777777" w:rsidR="003C07D5" w:rsidRPr="003C07D5" w:rsidRDefault="00B53C37" w:rsidP="00B3311A">
      <w:pPr>
        <w:pStyle w:val="Heading3"/>
        <w:rPr>
          <w:lang w:val="en-US"/>
        </w:rPr>
      </w:pPr>
      <w:r w:rsidRPr="003C07D5">
        <w:rPr>
          <w:lang w:val="en-US"/>
        </w:rPr>
        <w:t xml:space="preserve">Analytic Strategy </w:t>
      </w:r>
    </w:p>
    <w:p w14:paraId="750EA9F9" w14:textId="7083735A" w:rsidR="00B53C37" w:rsidRPr="002622F5" w:rsidRDefault="00B53C37" w:rsidP="003C07D5">
      <w:pPr>
        <w:pStyle w:val="Normal1"/>
        <w:ind w:firstLine="720"/>
        <w:rPr>
          <w:lang w:val="en-US"/>
        </w:rPr>
      </w:pPr>
      <w:r w:rsidRPr="002622F5">
        <w:rPr>
          <w:lang w:val="en-US"/>
        </w:rPr>
        <w:t>Our analytic strategy was identical to that of Experiment 2.</w:t>
      </w:r>
    </w:p>
    <w:p w14:paraId="206C6D04" w14:textId="77777777" w:rsidR="003C07D5" w:rsidRPr="003C07D5" w:rsidRDefault="00B53C37" w:rsidP="00B3311A">
      <w:pPr>
        <w:pStyle w:val="Heading3"/>
        <w:rPr>
          <w:lang w:val="en-US"/>
        </w:rPr>
      </w:pPr>
      <w:r w:rsidRPr="003C07D5">
        <w:rPr>
          <w:lang w:val="en-US"/>
        </w:rPr>
        <w:t xml:space="preserve">Data Preparation </w:t>
      </w:r>
    </w:p>
    <w:p w14:paraId="4E9BB1C3" w14:textId="71067968" w:rsidR="00B53C37" w:rsidRPr="002622F5" w:rsidRDefault="00B53C37" w:rsidP="003C07D5">
      <w:pPr>
        <w:pStyle w:val="Normal1"/>
        <w:ind w:firstLine="720"/>
        <w:rPr>
          <w:lang w:val="en-US"/>
        </w:rPr>
      </w:pPr>
      <w:r w:rsidRPr="002622F5">
        <w:rPr>
          <w:lang w:val="en-US"/>
        </w:rPr>
        <w:t>Our data preparation was identical to that of Experiment 2.</w:t>
      </w:r>
    </w:p>
    <w:p w14:paraId="0ECEEAA9" w14:textId="774D8FE1" w:rsidR="003C07D5" w:rsidRPr="003C07D5" w:rsidRDefault="003C07D5" w:rsidP="00B3311A">
      <w:pPr>
        <w:pStyle w:val="Heading3"/>
        <w:rPr>
          <w:lang w:val="en-US"/>
        </w:rPr>
      </w:pPr>
      <w:r w:rsidRPr="003C07D5">
        <w:rPr>
          <w:lang w:val="en-US"/>
        </w:rPr>
        <w:t>Hypothesis Testing</w:t>
      </w:r>
      <w:r w:rsidR="00B53C37" w:rsidRPr="003C07D5">
        <w:rPr>
          <w:lang w:val="en-US"/>
        </w:rPr>
        <w:tab/>
      </w:r>
    </w:p>
    <w:p w14:paraId="45FF6CDE" w14:textId="3364CB21" w:rsidR="00B53C37" w:rsidRDefault="003C07D5" w:rsidP="003C07D5">
      <w:pPr>
        <w:pStyle w:val="Normal1"/>
        <w:ind w:firstLine="720"/>
        <w:rPr>
          <w:lang w:val="en-US"/>
        </w:rPr>
      </w:pPr>
      <w:r>
        <w:rPr>
          <w:b/>
          <w:lang w:val="en-US"/>
        </w:rPr>
        <w:t>Replication Hypotheses:</w:t>
      </w:r>
      <w:r w:rsidR="00B53C37" w:rsidRPr="002622F5">
        <w:rPr>
          <w:b/>
          <w:lang w:val="en-US"/>
        </w:rPr>
        <w:t xml:space="preserve"> </w:t>
      </w:r>
      <w:r>
        <w:rPr>
          <w:b/>
          <w:lang w:val="en-US"/>
        </w:rPr>
        <w:t>Do We Find Evidence F</w:t>
      </w:r>
      <w:r w:rsidR="00B53C37" w:rsidRPr="003C07D5">
        <w:rPr>
          <w:b/>
          <w:lang w:val="en-US"/>
        </w:rPr>
        <w:t xml:space="preserve">or Mann </w:t>
      </w:r>
      <w:r w:rsidR="00A60358" w:rsidRPr="003C07D5">
        <w:rPr>
          <w:b/>
          <w:lang w:val="en-US"/>
        </w:rPr>
        <w:t>IA-</w:t>
      </w:r>
      <w:r>
        <w:rPr>
          <w:b/>
          <w:lang w:val="en-US"/>
        </w:rPr>
        <w:t>AMP E</w:t>
      </w:r>
      <w:r w:rsidR="00B53C37" w:rsidRPr="003C07D5">
        <w:rPr>
          <w:b/>
          <w:lang w:val="en-US"/>
        </w:rPr>
        <w:t>ffects?</w:t>
      </w:r>
      <w:r w:rsidR="00B53C37" w:rsidRPr="002622F5">
        <w:rPr>
          <w:i/>
          <w:lang w:val="en-US"/>
        </w:rPr>
        <w:t xml:space="preserve"> </w:t>
      </w:r>
      <w:r w:rsidR="00FD332D">
        <w:rPr>
          <w:lang w:val="en-US"/>
        </w:rPr>
        <w:t>A</w:t>
      </w:r>
      <w:r w:rsidR="00B53C37" w:rsidRPr="002622F5">
        <w:rPr>
          <w:lang w:val="en-US"/>
        </w:rPr>
        <w:t xml:space="preserve"> significant effect </w:t>
      </w:r>
      <w:r w:rsidR="00FD332D">
        <w:rPr>
          <w:lang w:val="en-US"/>
        </w:rPr>
        <w:t xml:space="preserve">emerged </w:t>
      </w:r>
      <w:r w:rsidR="00B53C37" w:rsidRPr="002622F5">
        <w:rPr>
          <w:lang w:val="en-US"/>
        </w:rPr>
        <w:t xml:space="preserve">on both the Mann AMP, OR = 3.72, 95% CI [3.48, 3.98], </w:t>
      </w:r>
      <w:r w:rsidR="00B53C37" w:rsidRPr="002622F5">
        <w:rPr>
          <w:i/>
          <w:lang w:val="en-US"/>
        </w:rPr>
        <w:t xml:space="preserve">p </w:t>
      </w:r>
      <w:r w:rsidR="00B53C37" w:rsidRPr="002622F5">
        <w:rPr>
          <w:lang w:val="en-US"/>
        </w:rPr>
        <w:t xml:space="preserve">&lt; .001, and the Mann IA-AMP, OR = 4.36, 95% CI [4.08, 4.67], </w:t>
      </w:r>
      <w:r w:rsidR="00B53C37" w:rsidRPr="002622F5">
        <w:rPr>
          <w:i/>
          <w:lang w:val="en-US"/>
        </w:rPr>
        <w:t xml:space="preserve">p </w:t>
      </w:r>
      <w:r w:rsidR="00B53C37" w:rsidRPr="002622F5">
        <w:rPr>
          <w:lang w:val="en-US"/>
        </w:rPr>
        <w:t>&lt; .001.</w:t>
      </w:r>
    </w:p>
    <w:p w14:paraId="7300511E" w14:textId="0B0C280E" w:rsidR="00B53C37" w:rsidRPr="008770DE" w:rsidRDefault="00B53C37" w:rsidP="00B53C37">
      <w:pPr>
        <w:pStyle w:val="Normal1"/>
        <w:rPr>
          <w:lang w:val="en-US"/>
        </w:rPr>
      </w:pPr>
      <w:r w:rsidRPr="002622F5">
        <w:rPr>
          <w:b/>
          <w:color w:val="222222"/>
          <w:highlight w:val="white"/>
          <w:lang w:val="en-US"/>
        </w:rPr>
        <w:tab/>
      </w:r>
      <w:r w:rsidR="003C07D5">
        <w:rPr>
          <w:b/>
          <w:lang w:val="en-US"/>
        </w:rPr>
        <w:t>Critical Hypotheses:</w:t>
      </w:r>
      <w:r w:rsidRPr="002622F5">
        <w:rPr>
          <w:b/>
          <w:lang w:val="en-US"/>
        </w:rPr>
        <w:t xml:space="preserve"> </w:t>
      </w:r>
      <w:r w:rsidRPr="003C07D5">
        <w:rPr>
          <w:b/>
          <w:lang w:val="en-US"/>
        </w:rPr>
        <w:t xml:space="preserve">Does </w:t>
      </w:r>
      <w:r w:rsidR="003C07D5">
        <w:rPr>
          <w:b/>
          <w:lang w:val="en-US"/>
        </w:rPr>
        <w:t>Influence A</w:t>
      </w:r>
      <w:r w:rsidR="00851F65" w:rsidRPr="003C07D5">
        <w:rPr>
          <w:b/>
          <w:lang w:val="en-US"/>
        </w:rPr>
        <w:t>ware</w:t>
      </w:r>
      <w:r w:rsidR="003C07D5">
        <w:rPr>
          <w:b/>
          <w:lang w:val="en-US"/>
        </w:rPr>
        <w:t>ness Predict Mann IA-AMP Effects At The Trial Level A</w:t>
      </w:r>
      <w:r w:rsidRPr="003C07D5">
        <w:rPr>
          <w:b/>
          <w:lang w:val="en-US"/>
        </w:rPr>
        <w:t xml:space="preserve">nd </w:t>
      </w:r>
      <w:r w:rsidR="003C07D5">
        <w:rPr>
          <w:b/>
          <w:lang w:val="en-US"/>
        </w:rPr>
        <w:t>Trial-By-Trial L</w:t>
      </w:r>
      <w:r w:rsidR="00856406" w:rsidRPr="003C07D5">
        <w:rPr>
          <w:b/>
          <w:lang w:val="en-US"/>
        </w:rPr>
        <w:t>evel</w:t>
      </w:r>
      <w:r w:rsidRPr="003C07D5">
        <w:rPr>
          <w:b/>
          <w:lang w:val="en-US"/>
        </w:rPr>
        <w:t>?</w:t>
      </w:r>
      <w:r w:rsidRPr="002622F5">
        <w:rPr>
          <w:i/>
          <w:lang w:val="en-US"/>
        </w:rPr>
        <w:t xml:space="preserve"> </w:t>
      </w:r>
      <w:r w:rsidR="00FD332D">
        <w:rPr>
          <w:lang w:val="en-US"/>
        </w:rPr>
        <w:t xml:space="preserve">Results revealed an </w:t>
      </w:r>
      <w:r w:rsidRPr="002622F5">
        <w:rPr>
          <w:lang w:val="en-US"/>
        </w:rPr>
        <w:t>interaction between influence</w:t>
      </w:r>
      <w:r w:rsidR="00E176E7">
        <w:rPr>
          <w:lang w:val="en-US"/>
        </w:rPr>
        <w:t xml:space="preserve"> </w:t>
      </w:r>
      <w:r w:rsidRPr="002622F5">
        <w:rPr>
          <w:lang w:val="en-US"/>
        </w:rPr>
        <w:t>awareness and Prime Type</w:t>
      </w:r>
      <w:r w:rsidR="00FD332D">
        <w:rPr>
          <w:lang w:val="en-US"/>
        </w:rPr>
        <w:t xml:space="preserve"> in the Mann </w:t>
      </w:r>
      <w:r w:rsidR="00A60358">
        <w:rPr>
          <w:lang w:val="en-US"/>
        </w:rPr>
        <w:t>IA-</w:t>
      </w:r>
      <w:r w:rsidR="00FD332D">
        <w:rPr>
          <w:lang w:val="en-US"/>
        </w:rPr>
        <w:t>AMP</w:t>
      </w:r>
      <w:r w:rsidRPr="002622F5">
        <w:rPr>
          <w:lang w:val="en-US"/>
        </w:rPr>
        <w: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&lt; .001</w:t>
      </w:r>
      <w:r w:rsidR="00FD332D">
        <w:rPr>
          <w:lang w:val="en-US"/>
        </w:rPr>
        <w:t xml:space="preserve">, </w:t>
      </w:r>
      <w:r w:rsidR="00FD332D">
        <w:rPr>
          <w:lang w:val="en-US"/>
        </w:rPr>
        <w:lastRenderedPageBreak/>
        <w:t xml:space="preserve">such that </w:t>
      </w:r>
      <w:r w:rsidR="00A60358">
        <w:rPr>
          <w:lang w:val="en-US"/>
        </w:rPr>
        <w:t>IA-</w:t>
      </w:r>
      <w:r w:rsidR="00FD332D" w:rsidRPr="008770DE">
        <w:rPr>
          <w:highlight w:val="white"/>
          <w:lang w:val="en-US"/>
        </w:rPr>
        <w:t>AMP effects were moderated by influence aware trials</w:t>
      </w:r>
      <w:r w:rsidRPr="002622F5">
        <w:rPr>
          <w:lang w:val="en-US"/>
        </w:rPr>
        <w:t xml:space="preserve">. </w:t>
      </w:r>
      <w:r w:rsidR="00FD332D">
        <w:rPr>
          <w:lang w:val="en-US"/>
        </w:rPr>
        <w:t>Results also indicated that i</w:t>
      </w:r>
      <w:r w:rsidRPr="002622F5">
        <w:rPr>
          <w:lang w:val="en-US"/>
        </w:rPr>
        <w:t xml:space="preserve">nfluence </w:t>
      </w:r>
      <w:r w:rsidR="00FD332D">
        <w:rPr>
          <w:lang w:val="en-US"/>
        </w:rPr>
        <w:t>awareness r</w:t>
      </w:r>
      <w:r w:rsidRPr="002622F5">
        <w:rPr>
          <w:lang w:val="en-US"/>
        </w:rPr>
        <w:t>ate</w:t>
      </w:r>
      <w:r w:rsidR="00FD332D">
        <w:rPr>
          <w:lang w:val="en-US"/>
        </w:rPr>
        <w:t>s</w:t>
      </w:r>
      <w:r w:rsidRPr="002622F5">
        <w:rPr>
          <w:lang w:val="en-US"/>
        </w:rPr>
        <w:t xml:space="preserve"> significantly predicted </w:t>
      </w:r>
      <w:r w:rsidR="00FD332D">
        <w:rPr>
          <w:lang w:val="en-US"/>
        </w:rPr>
        <w:t xml:space="preserve">the magnitude of </w:t>
      </w:r>
      <w:r w:rsidRPr="002622F5">
        <w:rPr>
          <w:lang w:val="en-US"/>
        </w:rPr>
        <w:t xml:space="preserve">Mann </w:t>
      </w:r>
      <w:r w:rsidR="00A60358">
        <w:rPr>
          <w:lang w:val="en-US"/>
        </w:rPr>
        <w:t>IA-</w:t>
      </w:r>
      <w:r w:rsidRPr="002622F5">
        <w:rPr>
          <w:lang w:val="en-US"/>
        </w:rPr>
        <w:t xml:space="preserve">AMP </w:t>
      </w:r>
      <w:r w:rsidR="00FD332D">
        <w:rPr>
          <w:lang w:val="en-US"/>
        </w:rPr>
        <w:t>e</w:t>
      </w:r>
      <w:r w:rsidRPr="002622F5">
        <w:rPr>
          <w:lang w:val="en-US"/>
        </w:rPr>
        <w:t>ffect</w:t>
      </w:r>
      <w:r w:rsidR="00FD332D">
        <w:rPr>
          <w:lang w:val="en-US"/>
        </w:rPr>
        <w:t>s</w:t>
      </w:r>
      <w:r w:rsidRPr="002622F5">
        <w:rPr>
          <w:lang w:val="en-US"/>
        </w:rPr>
        <w:t xml:space="preserve">, </w:t>
      </w:r>
      <w:r w:rsidRPr="002622F5">
        <w:rPr>
          <w:i/>
          <w:highlight w:val="white"/>
          <w:lang w:val="en-US"/>
        </w:rPr>
        <w:t xml:space="preserve">B </w:t>
      </w:r>
      <w:r w:rsidRPr="002622F5">
        <w:rPr>
          <w:highlight w:val="white"/>
          <w:lang w:val="en-US"/>
        </w:rPr>
        <w:t xml:space="preserve">= 0.54, 95% CI [0.47, 0.62], </w:t>
      </w:r>
      <w:r w:rsidRPr="008770DE">
        <w:rPr>
          <w:highlight w:val="white"/>
          <w:lang w:val="en-US"/>
        </w:rPr>
        <w:t xml:space="preserve">β = 0.61, 95% CI [0.53, 0.70], </w:t>
      </w:r>
      <w:r w:rsidRPr="008770DE">
        <w:rPr>
          <w:i/>
          <w:highlight w:val="white"/>
          <w:lang w:val="en-US"/>
        </w:rPr>
        <w:t xml:space="preserve">p </w:t>
      </w:r>
      <w:r w:rsidRPr="008770DE">
        <w:rPr>
          <w:highlight w:val="white"/>
          <w:lang w:val="en-US"/>
        </w:rPr>
        <w:t>&lt; .001</w:t>
      </w:r>
      <w:r w:rsidRPr="00E53E4E">
        <w:rPr>
          <w:highlight w:val="white"/>
          <w:lang w:val="en-US"/>
        </w:rPr>
        <w:t>.</w:t>
      </w:r>
      <w:r w:rsidRPr="008770DE">
        <w:rPr>
          <w:lang w:val="en-US"/>
        </w:rPr>
        <w:t xml:space="preserve"> </w:t>
      </w:r>
    </w:p>
    <w:p w14:paraId="7BCF2F22" w14:textId="6BF271BA" w:rsidR="00161A48" w:rsidRDefault="00B53C37" w:rsidP="00163B51">
      <w:pPr>
        <w:pStyle w:val="Normal1"/>
        <w:ind w:firstLine="720"/>
        <w:rPr>
          <w:color w:val="222222"/>
          <w:highlight w:val="white"/>
          <w:lang w:val="en-US"/>
        </w:rPr>
      </w:pPr>
      <w:r w:rsidRPr="003C07D5">
        <w:rPr>
          <w:b/>
          <w:highlight w:val="white"/>
          <w:lang w:val="en-US"/>
        </w:rPr>
        <w:t xml:space="preserve">Does </w:t>
      </w:r>
      <w:r w:rsidR="003C07D5">
        <w:rPr>
          <w:b/>
          <w:highlight w:val="white"/>
          <w:lang w:val="en-US"/>
        </w:rPr>
        <w:t>Influence A</w:t>
      </w:r>
      <w:r w:rsidR="00851F65" w:rsidRPr="003C07D5">
        <w:rPr>
          <w:b/>
          <w:highlight w:val="white"/>
          <w:lang w:val="en-US"/>
        </w:rPr>
        <w:t>ware</w:t>
      </w:r>
      <w:r w:rsidR="003C07D5">
        <w:rPr>
          <w:b/>
          <w:highlight w:val="white"/>
          <w:lang w:val="en-US"/>
        </w:rPr>
        <w:t>ness On A Mann IA-AMP C</w:t>
      </w:r>
      <w:r w:rsidRPr="003C07D5">
        <w:rPr>
          <w:b/>
          <w:highlight w:val="white"/>
          <w:lang w:val="en-US"/>
        </w:rPr>
        <w:t xml:space="preserve">ompleted </w:t>
      </w:r>
      <w:r w:rsidR="003C07D5">
        <w:rPr>
          <w:b/>
          <w:highlight w:val="white"/>
          <w:lang w:val="en-US"/>
        </w:rPr>
        <w:t>A</w:t>
      </w:r>
      <w:r w:rsidR="00FD332D" w:rsidRPr="003C07D5">
        <w:rPr>
          <w:b/>
          <w:highlight w:val="white"/>
          <w:lang w:val="en-US"/>
        </w:rPr>
        <w:t xml:space="preserve">t Time 2 </w:t>
      </w:r>
      <w:r w:rsidR="003C07D5">
        <w:rPr>
          <w:b/>
          <w:highlight w:val="white"/>
          <w:lang w:val="en-US"/>
        </w:rPr>
        <w:t>P</w:t>
      </w:r>
      <w:r w:rsidRPr="003C07D5">
        <w:rPr>
          <w:b/>
          <w:highlight w:val="white"/>
          <w:lang w:val="en-US"/>
        </w:rPr>
        <w:t xml:space="preserve">redict </w:t>
      </w:r>
      <w:r w:rsidR="003C07D5">
        <w:rPr>
          <w:b/>
          <w:highlight w:val="white"/>
          <w:lang w:val="en-US"/>
        </w:rPr>
        <w:t>The Magnitude O</w:t>
      </w:r>
      <w:r w:rsidR="00FD332D" w:rsidRPr="003C07D5">
        <w:rPr>
          <w:b/>
          <w:highlight w:val="white"/>
          <w:lang w:val="en-US"/>
        </w:rPr>
        <w:t xml:space="preserve">f </w:t>
      </w:r>
      <w:r w:rsidR="003C07D5">
        <w:rPr>
          <w:b/>
          <w:highlight w:val="white"/>
          <w:lang w:val="en-US"/>
        </w:rPr>
        <w:t>Mann AMP E</w:t>
      </w:r>
      <w:r w:rsidRPr="003C07D5">
        <w:rPr>
          <w:b/>
          <w:highlight w:val="white"/>
          <w:lang w:val="en-US"/>
        </w:rPr>
        <w:t>ffects</w:t>
      </w:r>
      <w:r w:rsidR="003C07D5">
        <w:rPr>
          <w:b/>
          <w:highlight w:val="white"/>
          <w:lang w:val="en-US"/>
        </w:rPr>
        <w:t xml:space="preserve"> Completed A</w:t>
      </w:r>
      <w:r w:rsidR="00FD332D" w:rsidRPr="003C07D5">
        <w:rPr>
          <w:b/>
          <w:highlight w:val="white"/>
          <w:lang w:val="en-US"/>
        </w:rPr>
        <w:t>t Time 1</w:t>
      </w:r>
      <w:r w:rsidRPr="003C07D5">
        <w:rPr>
          <w:b/>
          <w:highlight w:val="white"/>
          <w:lang w:val="en-US"/>
        </w:rPr>
        <w:t>?</w:t>
      </w:r>
      <w:r w:rsidRPr="008770DE">
        <w:rPr>
          <w:i/>
          <w:highlight w:val="white"/>
          <w:lang w:val="en-US"/>
        </w:rPr>
        <w:t xml:space="preserve"> </w:t>
      </w:r>
      <w:r w:rsidR="00FD332D" w:rsidRPr="008770DE">
        <w:rPr>
          <w:highlight w:val="white"/>
          <w:lang w:val="en-US"/>
        </w:rPr>
        <w:t xml:space="preserve">Results indicated </w:t>
      </w:r>
      <w:r w:rsidRPr="008770DE">
        <w:rPr>
          <w:highlight w:val="white"/>
          <w:lang w:val="en-US"/>
        </w:rPr>
        <w:t xml:space="preserve">that </w:t>
      </w:r>
      <w:r w:rsidR="00FD332D" w:rsidRPr="008770DE">
        <w:rPr>
          <w:highlight w:val="white"/>
          <w:lang w:val="en-US"/>
        </w:rPr>
        <w:t>i</w:t>
      </w:r>
      <w:r w:rsidRPr="008770DE">
        <w:rPr>
          <w:highlight w:val="white"/>
          <w:lang w:val="en-US"/>
        </w:rPr>
        <w:t xml:space="preserve">nfluence </w:t>
      </w:r>
      <w:r w:rsidR="00FD332D" w:rsidRPr="008770DE">
        <w:rPr>
          <w:highlight w:val="white"/>
          <w:lang w:val="en-US"/>
        </w:rPr>
        <w:t>awareness r</w:t>
      </w:r>
      <w:r w:rsidRPr="008770DE">
        <w:rPr>
          <w:highlight w:val="white"/>
          <w:lang w:val="en-US"/>
        </w:rPr>
        <w:t xml:space="preserve">ates in the </w:t>
      </w:r>
      <w:r w:rsidR="00FD332D" w:rsidRPr="008770DE">
        <w:rPr>
          <w:highlight w:val="white"/>
          <w:lang w:val="en-US"/>
        </w:rPr>
        <w:t xml:space="preserve">Mann </w:t>
      </w:r>
      <w:r w:rsidR="00A60358" w:rsidRPr="008770DE">
        <w:rPr>
          <w:highlight w:val="white"/>
          <w:lang w:val="en-US"/>
        </w:rPr>
        <w:t>IA-</w:t>
      </w:r>
      <w:r w:rsidRPr="008770DE">
        <w:rPr>
          <w:highlight w:val="white"/>
          <w:lang w:val="en-US"/>
        </w:rPr>
        <w:t xml:space="preserve">AMP </w:t>
      </w:r>
      <w:r w:rsidRPr="002622F5">
        <w:rPr>
          <w:color w:val="222222"/>
          <w:highlight w:val="white"/>
          <w:lang w:val="en-US"/>
        </w:rPr>
        <w:t>predicted scores in the previously</w:t>
      </w:r>
      <w:r w:rsidR="00FD332D">
        <w:rPr>
          <w:color w:val="222222"/>
          <w:highlight w:val="white"/>
          <w:lang w:val="en-US"/>
        </w:rPr>
        <w:t xml:space="preserve"> </w:t>
      </w:r>
      <w:r w:rsidRPr="002622F5">
        <w:rPr>
          <w:color w:val="222222"/>
          <w:highlight w:val="white"/>
          <w:lang w:val="en-US"/>
        </w:rPr>
        <w:t xml:space="preserve">completed </w:t>
      </w:r>
      <w:r w:rsidR="00FD332D">
        <w:rPr>
          <w:color w:val="222222"/>
          <w:highlight w:val="white"/>
          <w:lang w:val="en-US"/>
        </w:rPr>
        <w:t xml:space="preserve">Mann </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p>
    <w:p w14:paraId="5A05945B" w14:textId="6A69D5F8"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w:t>
      </w:r>
      <w:r w:rsidR="003E03E5">
        <w:rPr>
          <w:b/>
          <w:highlight w:val="white"/>
          <w:lang w:val="en-US"/>
        </w:rPr>
        <w:t>Prereg</w:t>
      </w:r>
      <w:r w:rsidR="003C07D5">
        <w:rPr>
          <w:b/>
          <w:highlight w:val="white"/>
          <w:lang w:val="en-US"/>
        </w:rPr>
        <w:t>istered Analyses:</w:t>
      </w:r>
      <w:r w:rsidRPr="002622F5">
        <w:rPr>
          <w:b/>
          <w:highlight w:val="white"/>
          <w:lang w:val="en-US"/>
        </w:rPr>
        <w:t xml:space="preserve"> </w:t>
      </w:r>
      <w:r w:rsidR="003C07D5">
        <w:rPr>
          <w:b/>
          <w:color w:val="222222"/>
          <w:highlight w:val="white"/>
          <w:lang w:val="en-US"/>
        </w:rPr>
        <w:t>Does The Predictive Utility O</w:t>
      </w:r>
      <w:r w:rsidRPr="003C07D5">
        <w:rPr>
          <w:b/>
          <w:color w:val="222222"/>
          <w:highlight w:val="white"/>
          <w:lang w:val="en-US"/>
        </w:rPr>
        <w:t xml:space="preserve">f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Vary Between T</w:t>
      </w:r>
      <w:r w:rsidRPr="003C07D5">
        <w:rPr>
          <w:b/>
          <w:color w:val="222222"/>
          <w:highlight w:val="white"/>
          <w:lang w:val="en-US"/>
        </w:rPr>
        <w:t xml:space="preserve">he </w:t>
      </w:r>
      <w:r w:rsidR="003C07D5">
        <w:rPr>
          <w:b/>
          <w:lang w:val="en-US"/>
        </w:rPr>
        <w:t>S</w:t>
      </w:r>
      <w:r w:rsidR="00FD332D" w:rsidRPr="003C07D5">
        <w:rPr>
          <w:b/>
          <w:lang w:val="en-US"/>
        </w:rPr>
        <w:t xml:space="preserve">tandard </w:t>
      </w:r>
      <w:r w:rsidR="003C07D5">
        <w:rPr>
          <w:b/>
          <w:color w:val="222222"/>
          <w:highlight w:val="white"/>
          <w:lang w:val="en-US"/>
        </w:rPr>
        <w:t>A</w:t>
      </w:r>
      <w:r w:rsidRPr="003C07D5">
        <w:rPr>
          <w:b/>
          <w:color w:val="222222"/>
          <w:highlight w:val="white"/>
          <w:lang w:val="en-US"/>
        </w:rPr>
        <w:t>nd Mann AMP</w:t>
      </w:r>
      <w:r w:rsidR="00FD332D" w:rsidRPr="003C07D5">
        <w:rPr>
          <w:b/>
          <w:color w:val="222222"/>
          <w:highlight w:val="white"/>
          <w:lang w:val="en-US"/>
        </w:rPr>
        <w:t>s</w:t>
      </w:r>
      <w:r w:rsidRPr="003C07D5">
        <w:rPr>
          <w:b/>
          <w:color w:val="222222"/>
          <w:highlight w:val="white"/>
          <w:lang w:val="en-US"/>
        </w:rPr>
        <w:t>?</w:t>
      </w:r>
      <w:r w:rsidRPr="002622F5">
        <w:rPr>
          <w:i/>
          <w:color w:val="222222"/>
          <w:highlight w:val="white"/>
          <w:lang w:val="en-US"/>
        </w:rPr>
        <w:t xml:space="preserve"> </w:t>
      </w:r>
      <w:r w:rsidRPr="002622F5">
        <w:rPr>
          <w:highlight w:val="white"/>
          <w:lang w:val="en-US"/>
        </w:rPr>
        <w:t xml:space="preserve">Following data collection, we noted that effect sizes in the </w:t>
      </w:r>
      <w:r w:rsidR="00222DE2">
        <w:rPr>
          <w:highlight w:val="white"/>
          <w:lang w:val="en-US"/>
        </w:rPr>
        <w:t>i</w:t>
      </w:r>
      <w:r w:rsidRPr="002622F5">
        <w:rPr>
          <w:highlight w:val="white"/>
          <w:lang w:val="en-US"/>
        </w:rPr>
        <w:t xml:space="preserve">nfluence </w:t>
      </w:r>
      <w:r w:rsidR="00222DE2">
        <w:rPr>
          <w:highlight w:val="white"/>
          <w:lang w:val="en-US"/>
        </w:rPr>
        <w:t>r</w:t>
      </w:r>
      <w:r w:rsidRPr="002622F5">
        <w:rPr>
          <w:highlight w:val="white"/>
          <w:lang w:val="en-US"/>
        </w:rPr>
        <w:t>ate</w:t>
      </w:r>
      <w:r w:rsidR="00222DE2">
        <w:rPr>
          <w:highlight w:val="white"/>
          <w:lang w:val="en-US"/>
        </w:rPr>
        <w:t>s</w:t>
      </w:r>
      <w:r w:rsidRPr="002622F5">
        <w:rPr>
          <w:highlight w:val="white"/>
          <w:lang w:val="en-US"/>
        </w:rPr>
        <w:t xml:space="preserve"> predicting </w:t>
      </w:r>
      <w:r w:rsidR="00222DE2">
        <w:rPr>
          <w:highlight w:val="white"/>
          <w:lang w:val="en-US"/>
        </w:rPr>
        <w:t xml:space="preserve">Mann </w:t>
      </w:r>
      <w:r w:rsidRPr="002622F5">
        <w:rPr>
          <w:highlight w:val="white"/>
          <w:lang w:val="en-US"/>
        </w:rPr>
        <w:t xml:space="preserve">AMP effects </w:t>
      </w:r>
      <w:r w:rsidR="00222DE2">
        <w:rPr>
          <w:highlight w:val="white"/>
          <w:lang w:val="en-US"/>
        </w:rPr>
        <w:t xml:space="preserve">was </w:t>
      </w:r>
      <w:r w:rsidRPr="002622F5">
        <w:rPr>
          <w:highlight w:val="white"/>
          <w:lang w:val="en-US"/>
        </w:rPr>
        <w:t xml:space="preserve">relatively similar to </w:t>
      </w:r>
      <w:r w:rsidR="00222DE2">
        <w:rPr>
          <w:highlight w:val="white"/>
          <w:lang w:val="en-US"/>
        </w:rPr>
        <w:t xml:space="preserve">that reported in </w:t>
      </w:r>
      <w:r w:rsidRPr="002622F5">
        <w:rPr>
          <w:highlight w:val="white"/>
          <w:lang w:val="en-US"/>
        </w:rPr>
        <w:t xml:space="preserve">Experiment 2. We therefore </w:t>
      </w:r>
      <w:r w:rsidR="00222DE2">
        <w:rPr>
          <w:highlight w:val="white"/>
          <w:lang w:val="en-US"/>
        </w:rPr>
        <w:t xml:space="preserve">examined if </w:t>
      </w:r>
      <w:r w:rsidRPr="002622F5">
        <w:rPr>
          <w:highlight w:val="white"/>
          <w:lang w:val="en-US"/>
        </w:rPr>
        <w:t xml:space="preserve">effect sizes for this analysis </w:t>
      </w:r>
      <w:r w:rsidR="00222DE2">
        <w:rPr>
          <w:highlight w:val="white"/>
          <w:lang w:val="en-US"/>
        </w:rPr>
        <w:t xml:space="preserve">in Experiment 2 (where a standard AMP was used) </w:t>
      </w:r>
      <w:r w:rsidRPr="002622F5">
        <w:rPr>
          <w:highlight w:val="white"/>
          <w:lang w:val="en-US"/>
        </w:rPr>
        <w:t xml:space="preserve">differed significantly </w:t>
      </w:r>
      <w:r w:rsidR="00222DE2">
        <w:rPr>
          <w:highlight w:val="white"/>
          <w:lang w:val="en-US"/>
        </w:rPr>
        <w:t>from those in Experiment 6 (where a Mann AMP was used)</w:t>
      </w:r>
      <w:r w:rsidRPr="002622F5">
        <w:rPr>
          <w:highlight w:val="white"/>
          <w:lang w:val="en-US"/>
        </w:rPr>
        <w:t xml:space="preserve">. </w:t>
      </w:r>
      <w:r w:rsidR="00222DE2">
        <w:rPr>
          <w:highlight w:val="white"/>
          <w:lang w:val="en-US"/>
        </w:rPr>
        <w:t>D</w:t>
      </w:r>
      <w:r w:rsidRPr="002622F5">
        <w:rPr>
          <w:highlight w:val="white"/>
          <w:lang w:val="en-US"/>
        </w:rPr>
        <w:t xml:space="preserve">ata from Experiments 2 and </w:t>
      </w:r>
      <w:r w:rsidR="00222DE2">
        <w:rPr>
          <w:highlight w:val="white"/>
          <w:lang w:val="en-US"/>
        </w:rPr>
        <w:t>6</w:t>
      </w:r>
      <w:r w:rsidRPr="002622F5">
        <w:rPr>
          <w:highlight w:val="white"/>
          <w:lang w:val="en-US"/>
        </w:rPr>
        <w:t xml:space="preserve"> </w:t>
      </w:r>
      <w:r w:rsidR="00222DE2">
        <w:rPr>
          <w:highlight w:val="white"/>
          <w:lang w:val="en-US"/>
        </w:rPr>
        <w:t xml:space="preserve">were pooled </w:t>
      </w:r>
      <w:r w:rsidRPr="002622F5">
        <w:rPr>
          <w:highlight w:val="white"/>
          <w:lang w:val="en-US"/>
        </w:rPr>
        <w:t xml:space="preserve">and a similar regression model </w:t>
      </w:r>
      <w:r w:rsidR="00222DE2">
        <w:rPr>
          <w:highlight w:val="white"/>
          <w:lang w:val="en-US"/>
        </w:rPr>
        <w:t xml:space="preserve">was constructed </w:t>
      </w:r>
      <w:r w:rsidRPr="002622F5">
        <w:rPr>
          <w:highlight w:val="white"/>
          <w:lang w:val="en-US"/>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rPr>
          <w:lang w:val="en-US"/>
        </w:rPr>
        <w:t xml:space="preserve">standard </w:t>
      </w:r>
      <w:r w:rsidRPr="002622F5">
        <w:rPr>
          <w:highlight w:val="white"/>
          <w:lang w:val="en-US"/>
        </w:rPr>
        <w:t>and Mann AMP</w:t>
      </w:r>
      <w:r w:rsidR="00222DE2">
        <w:rPr>
          <w:highlight w:val="white"/>
          <w:lang w:val="en-US"/>
        </w:rPr>
        <w:t>s</w:t>
      </w:r>
      <w:r w:rsidRPr="002622F5">
        <w:rPr>
          <w:highlight w:val="white"/>
          <w:lang w:val="en-US"/>
        </w:rPr>
        <w:t>, then an interaction between Influence Rate and AMP type (i.e., Experiment)</w:t>
      </w:r>
      <w:r w:rsidR="00222DE2">
        <w:rPr>
          <w:highlight w:val="white"/>
          <w:lang w:val="en-US"/>
        </w:rPr>
        <w:t xml:space="preserve"> should emerge</w:t>
      </w:r>
      <w:r w:rsidRPr="002622F5">
        <w:rPr>
          <w:highlight w:val="white"/>
          <w:lang w:val="en-US"/>
        </w:rPr>
        <w:t xml:space="preserve">. </w:t>
      </w:r>
      <w:r w:rsidR="00222DE2">
        <w:rPr>
          <w:highlight w:val="white"/>
          <w:lang w:val="en-US"/>
        </w:rPr>
        <w:t xml:space="preserve">However, </w:t>
      </w:r>
      <w:r w:rsidRPr="002622F5">
        <w:rPr>
          <w:color w:val="222222"/>
          <w:highlight w:val="white"/>
          <w:lang w:val="en-US"/>
        </w:rPr>
        <w:t xml:space="preserve">no such interaction </w:t>
      </w:r>
      <w:r w:rsidR="00222DE2">
        <w:rPr>
          <w:color w:val="222222"/>
          <w:highlight w:val="white"/>
          <w:lang w:val="en-US"/>
        </w:rPr>
        <w:t xml:space="preserve">was </w:t>
      </w:r>
      <w:r w:rsidR="00222DE2" w:rsidRPr="008770DE">
        <w:rPr>
          <w:highlight w:val="white"/>
          <w:lang w:val="en-US"/>
        </w:rPr>
        <w:t>observed</w:t>
      </w:r>
      <w:r w:rsidR="00B67BE3">
        <w:rPr>
          <w:color w:val="222222"/>
          <w:highlight w:val="white"/>
          <w:lang w:val="en-US"/>
        </w:rPr>
        <w:t xml:space="preserve">, </w:t>
      </w:r>
      <w:r w:rsidRPr="002622F5">
        <w:rPr>
          <w:i/>
          <w:highlight w:val="white"/>
          <w:lang w:val="en-US"/>
        </w:rPr>
        <w:t xml:space="preserve">B </w:t>
      </w:r>
      <w:r w:rsidRPr="002622F5">
        <w:rPr>
          <w:highlight w:val="white"/>
          <w:lang w:val="en-US"/>
        </w:rPr>
        <w:t xml:space="preserve">= 0.04, 95% CI [-0.09, 0.18], </w:t>
      </w:r>
      <w:r w:rsidRPr="008770DE">
        <w:rPr>
          <w:iCs/>
          <w:color w:val="222222"/>
          <w:highlight w:val="white"/>
          <w:lang w:val="en-US"/>
        </w:rPr>
        <w:t>β</w:t>
      </w:r>
      <w:r w:rsidRPr="002622F5">
        <w:rPr>
          <w:color w:val="222222"/>
          <w:highlight w:val="white"/>
          <w:lang w:val="en-US"/>
        </w:rPr>
        <w:t xml:space="preserve"> = 0.0</w:t>
      </w:r>
      <w:r w:rsidR="00C42F9B">
        <w:rPr>
          <w:color w:val="222222"/>
          <w:highlight w:val="white"/>
          <w:lang w:val="en-US"/>
        </w:rPr>
        <w:t>5</w:t>
      </w:r>
      <w:r w:rsidRPr="002622F5">
        <w:rPr>
          <w:color w:val="222222"/>
          <w:highlight w:val="white"/>
          <w:lang w:val="en-US"/>
        </w:rPr>
        <w:t>, 95% CI [</w:t>
      </w:r>
      <w:r w:rsidRPr="002622F5">
        <w:rPr>
          <w:highlight w:val="white"/>
          <w:lang w:val="en-US"/>
        </w:rPr>
        <w:t>-0.1</w:t>
      </w:r>
      <w:r w:rsidR="00C42F9B">
        <w:rPr>
          <w:highlight w:val="white"/>
          <w:lang w:val="en-US"/>
        </w:rPr>
        <w:t>1</w:t>
      </w:r>
      <w:r w:rsidRPr="002622F5">
        <w:rPr>
          <w:highlight w:val="white"/>
          <w:lang w:val="en-US"/>
        </w:rPr>
        <w:t>, 0.</w:t>
      </w:r>
      <w:r w:rsidR="00C42F9B">
        <w:rPr>
          <w:highlight w:val="white"/>
          <w:lang w:val="en-US"/>
        </w:rPr>
        <w:t>21</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a Bayes Factor for </w:t>
      </w:r>
      <w:r w:rsidR="00222DE2">
        <w:rPr>
          <w:color w:val="222222"/>
          <w:highlight w:val="white"/>
          <w:lang w:val="en-US"/>
        </w:rPr>
        <w:t xml:space="preserve">the </w:t>
      </w:r>
      <w:r w:rsidRPr="002622F5">
        <w:rPr>
          <w:color w:val="222222"/>
          <w:highlight w:val="white"/>
          <w:lang w:val="en-US"/>
        </w:rPr>
        <w:t xml:space="preserve">interaction effect </w:t>
      </w:r>
      <w:r w:rsidR="00222DE2">
        <w:rPr>
          <w:color w:val="222222"/>
          <w:highlight w:val="white"/>
          <w:lang w:val="en-US"/>
        </w:rPr>
        <w:t xml:space="preserve">was computed </w:t>
      </w:r>
      <w:r w:rsidRPr="002622F5">
        <w:rPr>
          <w:color w:val="222222"/>
          <w:highlight w:val="white"/>
          <w:lang w:val="en-US"/>
        </w:rPr>
        <w:t xml:space="preserve">using the BayesFactor R package </w:t>
      </w:r>
      <w:r w:rsidRPr="002622F5">
        <w:rPr>
          <w:color w:val="222222"/>
          <w:lang w:val="en-US"/>
        </w:rPr>
        <w:t>(Morey &amp; Rouder, 2019)</w:t>
      </w:r>
      <w:r w:rsidRPr="002622F5">
        <w:rPr>
          <w:color w:val="222222"/>
          <w:highlight w:val="white"/>
          <w:lang w:val="en-US"/>
        </w:rPr>
        <w:t xml:space="preserve"> by comparing models within and without this interaction effect. This Bayesian analysis using the default prior (Cauchy distribution placed on the effect </w:t>
      </w:r>
      <w:r w:rsidRPr="002622F5">
        <w:rPr>
          <w:color w:val="222222"/>
          <w:highlight w:val="white"/>
          <w:lang w:val="en-US"/>
        </w:rPr>
        <w:lastRenderedPageBreak/>
        <w:t xml:space="preserve">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124669">
      <w:pPr>
        <w:pStyle w:val="Heading2"/>
      </w:pPr>
      <w:r w:rsidRPr="002622F5">
        <w:t>Discussion</w:t>
      </w:r>
    </w:p>
    <w:p w14:paraId="1D56CCA6" w14:textId="7F50659F" w:rsidR="00B53C37" w:rsidRDefault="00B53C37" w:rsidP="00D01429">
      <w:pPr>
        <w:pStyle w:val="Normal1"/>
        <w:rPr>
          <w:lang w:val="en-US"/>
        </w:rPr>
      </w:pPr>
      <w:r w:rsidRPr="002622F5">
        <w:rPr>
          <w:lang w:val="en-US"/>
        </w:rPr>
        <w:tab/>
      </w:r>
      <w:r w:rsidR="00222DE2">
        <w:rPr>
          <w:lang w:val="en-US"/>
        </w:rPr>
        <w:t xml:space="preserve">The Mann et al. AMP was recently introduced with the aim of </w:t>
      </w:r>
      <w:r w:rsidRPr="002622F5">
        <w:rPr>
          <w:lang w:val="en-US"/>
        </w:rPr>
        <w:t>eliminat</w:t>
      </w:r>
      <w:r w:rsidR="00222DE2">
        <w:rPr>
          <w:lang w:val="en-US"/>
        </w:rPr>
        <w:t>ing</w:t>
      </w:r>
      <w:r w:rsidRPr="002622F5">
        <w:rPr>
          <w:lang w:val="en-US"/>
        </w:rPr>
        <w:t xml:space="preserve"> </w:t>
      </w:r>
      <w:r w:rsidR="00876F7E">
        <w:rPr>
          <w:lang w:val="en-US"/>
        </w:rPr>
        <w:t xml:space="preserve">a similar phenomenon </w:t>
      </w:r>
      <w:r w:rsidR="00E53E4E">
        <w:rPr>
          <w:lang w:val="en-US"/>
        </w:rPr>
        <w:t>as in</w:t>
      </w:r>
      <w:r w:rsidR="00876F7E">
        <w:rPr>
          <w:lang w:val="en-US"/>
        </w:rPr>
        <w:t xml:space="preserve"> our previous experiments: namely, that only a subset of participants </w:t>
      </w:r>
      <w:r w:rsidR="00222DE2">
        <w:rPr>
          <w:lang w:val="en-US"/>
        </w:rPr>
        <w:t xml:space="preserve">contribute to the AMP effect. However, we found the same pattern in that version of the task as we did </w:t>
      </w:r>
      <w:r w:rsidR="00D01429">
        <w:rPr>
          <w:lang w:val="en-US"/>
        </w:rPr>
        <w:t xml:space="preserve">in </w:t>
      </w:r>
      <w:r w:rsidR="00222DE2">
        <w:rPr>
          <w:lang w:val="en-US"/>
        </w:rPr>
        <w:t xml:space="preserve">the standard task: </w:t>
      </w:r>
      <w:r w:rsidRPr="002622F5">
        <w:rPr>
          <w:lang w:val="en-US"/>
        </w:rPr>
        <w:t>a subset of influence</w:t>
      </w:r>
      <w:r w:rsidR="00BE7219">
        <w:rPr>
          <w:lang w:val="en-US"/>
        </w:rPr>
        <w:t xml:space="preserve"> </w:t>
      </w:r>
      <w:r w:rsidRPr="002622F5">
        <w:rPr>
          <w:lang w:val="en-US"/>
        </w:rPr>
        <w:t>aware trials (within participants), and highly influence</w:t>
      </w:r>
      <w:r w:rsidR="00BE7219">
        <w:rPr>
          <w:lang w:val="en-US"/>
        </w:rPr>
        <w:t xml:space="preserve"> </w:t>
      </w:r>
      <w:r w:rsidRPr="002622F5">
        <w:rPr>
          <w:lang w:val="en-US"/>
        </w:rPr>
        <w:t>awareness participants (between participants)</w:t>
      </w:r>
      <w:r w:rsidR="00222DE2">
        <w:rPr>
          <w:lang w:val="en-US"/>
        </w:rPr>
        <w:t xml:space="preserve"> strongly moderated AMP effects</w:t>
      </w:r>
      <w:r w:rsidRPr="002622F5">
        <w:rPr>
          <w:lang w:val="en-US"/>
        </w:rPr>
        <w:t>. Influence</w:t>
      </w:r>
      <w:r w:rsidR="00BE7219">
        <w:rPr>
          <w:lang w:val="en-US"/>
        </w:rPr>
        <w:t xml:space="preserve"> </w:t>
      </w:r>
      <w:r w:rsidRPr="002622F5">
        <w:rPr>
          <w:lang w:val="en-US"/>
        </w:rPr>
        <w:t xml:space="preserve">awareness rates in the Mann </w:t>
      </w:r>
      <w:r w:rsidR="00A60358">
        <w:rPr>
          <w:lang w:val="en-US"/>
        </w:rPr>
        <w:t>IA-</w:t>
      </w:r>
      <w:r w:rsidRPr="002622F5">
        <w:rPr>
          <w:lang w:val="en-US"/>
        </w:rPr>
        <w:t xml:space="preserve">AMP also predicted effects sizes in a previously completed Mann AMP. </w:t>
      </w:r>
      <w:r w:rsidR="0092279A">
        <w:rPr>
          <w:lang w:val="en-US"/>
        </w:rPr>
        <w:t>Furthermore, t</w:t>
      </w:r>
      <w:r w:rsidRPr="002622F5">
        <w:rPr>
          <w:lang w:val="en-US"/>
        </w:rPr>
        <w:t xml:space="preserve">he </w:t>
      </w:r>
      <w:r w:rsidR="0092279A">
        <w:rPr>
          <w:lang w:val="en-US"/>
        </w:rPr>
        <w:t xml:space="preserve">extent to which influence awareness rates </w:t>
      </w:r>
      <w:r w:rsidRPr="002622F5">
        <w:rPr>
          <w:lang w:val="en-US"/>
        </w:rPr>
        <w:t>predict</w:t>
      </w:r>
      <w:r w:rsidR="0092279A">
        <w:rPr>
          <w:lang w:val="en-US"/>
        </w:rPr>
        <w:t>ed</w:t>
      </w:r>
      <w:r w:rsidRPr="002622F5">
        <w:rPr>
          <w:lang w:val="en-US"/>
        </w:rPr>
        <w:t xml:space="preserve"> </w:t>
      </w:r>
      <w:r w:rsidR="0092279A">
        <w:rPr>
          <w:lang w:val="en-US"/>
        </w:rPr>
        <w:t xml:space="preserve">the size of </w:t>
      </w:r>
      <w:r w:rsidRPr="002622F5">
        <w:rPr>
          <w:lang w:val="en-US"/>
        </w:rPr>
        <w:t xml:space="preserve">AMP effect sizes did not differ from, and was credibly equivalent to, what was </w:t>
      </w:r>
      <w:r w:rsidR="0092279A">
        <w:rPr>
          <w:lang w:val="en-US"/>
        </w:rPr>
        <w:t xml:space="preserve">observed </w:t>
      </w:r>
      <w:r w:rsidRPr="002622F5">
        <w:rPr>
          <w:lang w:val="en-US"/>
        </w:rPr>
        <w:t xml:space="preserve">in Experiment 2 </w:t>
      </w:r>
      <w:r w:rsidR="0092279A">
        <w:rPr>
          <w:lang w:val="en-US"/>
        </w:rPr>
        <w:t xml:space="preserve">with the standard </w:t>
      </w:r>
      <w:r w:rsidRPr="002622F5">
        <w:rPr>
          <w:lang w:val="en-US"/>
        </w:rPr>
        <w:t xml:space="preserve">AMP. </w:t>
      </w:r>
      <w:r w:rsidR="0092279A">
        <w:rPr>
          <w:lang w:val="en-US"/>
        </w:rPr>
        <w:t>Put simply</w:t>
      </w:r>
      <w:r w:rsidRPr="002622F5">
        <w:rPr>
          <w:lang w:val="en-US"/>
        </w:rPr>
        <w:t xml:space="preserve">, we obtained the same pattern of outcomes as reported in Experiments </w:t>
      </w:r>
      <w:r w:rsidR="00BE7219">
        <w:rPr>
          <w:lang w:val="en-US"/>
        </w:rPr>
        <w:t>2</w:t>
      </w:r>
      <w:r w:rsidRPr="002622F5">
        <w:rPr>
          <w:lang w:val="en-US"/>
        </w:rPr>
        <w:t>-</w:t>
      </w:r>
      <w:r w:rsidR="00BE7219">
        <w:rPr>
          <w:lang w:val="en-US"/>
        </w:rPr>
        <w:t>5</w:t>
      </w:r>
      <w:r w:rsidRPr="002622F5">
        <w:rPr>
          <w:lang w:val="en-US"/>
        </w:rPr>
        <w:t xml:space="preserve"> with a variant of the AMP specifically designed to eliminate subset effects seen in other AMP research.</w:t>
      </w:r>
    </w:p>
    <w:p w14:paraId="634DC80E" w14:textId="451AE4DA" w:rsidR="00C9299E" w:rsidRPr="002622F5" w:rsidRDefault="00C9299E" w:rsidP="00D01429">
      <w:pPr>
        <w:pStyle w:val="Heading1"/>
        <w:rPr>
          <w:lang w:val="en-US"/>
        </w:rPr>
      </w:pPr>
      <w:r w:rsidRPr="002622F5">
        <w:rPr>
          <w:lang w:val="en-US"/>
        </w:rPr>
        <w:t xml:space="preserve">Experiment </w:t>
      </w:r>
      <w:r w:rsidR="00CA3260">
        <w:rPr>
          <w:lang w:val="en-US"/>
        </w:rPr>
        <w:t>7</w:t>
      </w:r>
      <w:r w:rsidRPr="002622F5">
        <w:rPr>
          <w:lang w:val="en-US"/>
        </w:rPr>
        <w:t xml:space="preserve">: </w:t>
      </w:r>
      <w:r w:rsidR="00275A33">
        <w:rPr>
          <w:lang w:val="en-US"/>
        </w:rPr>
        <w:t xml:space="preserve">Prospective Influence Awareness </w:t>
      </w:r>
      <w:r w:rsidR="009F2A8E">
        <w:rPr>
          <w:lang w:val="en-US"/>
        </w:rPr>
        <w:t xml:space="preserve">Measures </w:t>
      </w:r>
      <w:r w:rsidR="00275A33">
        <w:rPr>
          <w:lang w:val="en-US"/>
        </w:rPr>
        <w:t xml:space="preserve">Also </w:t>
      </w:r>
      <w:r>
        <w:rPr>
          <w:lang w:val="en-US"/>
        </w:rPr>
        <w:t>Predict AMP Effect</w:t>
      </w:r>
      <w:r w:rsidR="00275A33">
        <w:rPr>
          <w:lang w:val="en-US"/>
        </w:rPr>
        <w:t xml:space="preserve">s </w:t>
      </w:r>
    </w:p>
    <w:p w14:paraId="25E30B8C" w14:textId="77777777" w:rsidR="00B87FB7" w:rsidRDefault="008818D6" w:rsidP="00B87FB7">
      <w:pPr>
        <w:pStyle w:val="Normal1"/>
        <w:ind w:firstLine="720"/>
        <w:rPr>
          <w:lang w:val="en-US"/>
        </w:rPr>
      </w:pPr>
      <w:r>
        <w:rPr>
          <w:lang w:val="en-US"/>
        </w:rPr>
        <w:t xml:space="preserve">Experiments </w:t>
      </w:r>
      <w:r w:rsidR="00BE7219">
        <w:rPr>
          <w:lang w:val="en-US"/>
        </w:rPr>
        <w:t>2</w:t>
      </w:r>
      <w:r>
        <w:rPr>
          <w:lang w:val="en-US"/>
        </w:rPr>
        <w:t xml:space="preserve">-6 </w:t>
      </w:r>
      <w:r w:rsidR="002E0017">
        <w:rPr>
          <w:lang w:val="en-US"/>
        </w:rPr>
        <w:t xml:space="preserve">show </w:t>
      </w:r>
      <w:r>
        <w:rPr>
          <w:lang w:val="en-US"/>
        </w:rPr>
        <w:t xml:space="preserve">that influence awareness is a strong </w:t>
      </w:r>
      <w:r w:rsidR="007B39A5">
        <w:rPr>
          <w:lang w:val="en-US"/>
        </w:rPr>
        <w:t xml:space="preserve">moderator </w:t>
      </w:r>
      <w:r>
        <w:rPr>
          <w:lang w:val="en-US"/>
        </w:rPr>
        <w:t xml:space="preserve">of the magnitude of AMP effects at the individual and group levels, across different versions of the task (standard, Mann et al., IA-AMP), and within the same </w:t>
      </w:r>
      <w:r w:rsidR="002E0017">
        <w:rPr>
          <w:lang w:val="en-US"/>
        </w:rPr>
        <w:t xml:space="preserve">or </w:t>
      </w:r>
      <w:r>
        <w:rPr>
          <w:lang w:val="en-US"/>
        </w:rPr>
        <w:t xml:space="preserve">between different content domains. </w:t>
      </w:r>
      <w:r w:rsidR="002E0017">
        <w:rPr>
          <w:lang w:val="en-US"/>
        </w:rPr>
        <w:t>Critically, h</w:t>
      </w:r>
      <w:r w:rsidR="007B39A5">
        <w:rPr>
          <w:lang w:val="en-US"/>
        </w:rPr>
        <w:t xml:space="preserve">owever, </w:t>
      </w:r>
      <w:r w:rsidR="002E0017">
        <w:rPr>
          <w:lang w:val="en-US"/>
        </w:rPr>
        <w:t xml:space="preserve">we always assessed influence awareness in a </w:t>
      </w:r>
      <w:r w:rsidR="007B39A5" w:rsidRPr="00E232DB">
        <w:rPr>
          <w:i/>
          <w:lang w:val="en-US"/>
        </w:rPr>
        <w:t>retrospective</w:t>
      </w:r>
      <w:r w:rsidR="007B39A5">
        <w:rPr>
          <w:lang w:val="en-US"/>
        </w:rPr>
        <w:t xml:space="preserve"> </w:t>
      </w:r>
      <w:r w:rsidR="002E0017">
        <w:rPr>
          <w:lang w:val="en-US"/>
        </w:rPr>
        <w:t xml:space="preserve">fashion such that </w:t>
      </w:r>
      <w:r w:rsidR="007B39A5">
        <w:rPr>
          <w:lang w:val="en-US"/>
        </w:rPr>
        <w:t xml:space="preserve">people </w:t>
      </w:r>
      <w:r w:rsidR="002E0017">
        <w:rPr>
          <w:lang w:val="en-US"/>
        </w:rPr>
        <w:t xml:space="preserve">were first </w:t>
      </w:r>
      <w:r w:rsidR="007B39A5">
        <w:rPr>
          <w:lang w:val="en-US"/>
        </w:rPr>
        <w:t xml:space="preserve">asked to </w:t>
      </w:r>
      <w:r w:rsidR="002E0017">
        <w:rPr>
          <w:lang w:val="en-US"/>
        </w:rPr>
        <w:t xml:space="preserve">emit an </w:t>
      </w:r>
      <w:r w:rsidR="007B39A5">
        <w:rPr>
          <w:lang w:val="en-US"/>
        </w:rPr>
        <w:t xml:space="preserve">evaluative response </w:t>
      </w:r>
      <w:r w:rsidR="002E0017">
        <w:rPr>
          <w:lang w:val="en-US"/>
        </w:rPr>
        <w:t>and only then reflect on it</w:t>
      </w:r>
      <w:r w:rsidR="007B39A5">
        <w:rPr>
          <w:lang w:val="en-US"/>
        </w:rPr>
        <w:t xml:space="preserve">. Although </w:t>
      </w:r>
      <w:r w:rsidR="002E0017">
        <w:rPr>
          <w:lang w:val="en-US"/>
        </w:rPr>
        <w:t xml:space="preserve">this </w:t>
      </w:r>
      <w:r w:rsidR="005D79F7">
        <w:rPr>
          <w:lang w:val="en-US"/>
        </w:rPr>
        <w:t xml:space="preserve">reflection </w:t>
      </w:r>
      <w:r w:rsidR="002E0017">
        <w:rPr>
          <w:lang w:val="en-US"/>
        </w:rPr>
        <w:t xml:space="preserve">occurs mere </w:t>
      </w:r>
      <w:r w:rsidR="007B39A5">
        <w:rPr>
          <w:lang w:val="en-US"/>
        </w:rPr>
        <w:t xml:space="preserve">milliseconds after </w:t>
      </w:r>
      <w:r w:rsidR="002E0017">
        <w:rPr>
          <w:lang w:val="en-US"/>
        </w:rPr>
        <w:t xml:space="preserve">the </w:t>
      </w:r>
      <w:r w:rsidR="007B39A5">
        <w:rPr>
          <w:lang w:val="en-US"/>
        </w:rPr>
        <w:t>evaluative response</w:t>
      </w:r>
      <w:r w:rsidR="00063A75">
        <w:rPr>
          <w:lang w:val="en-US"/>
        </w:rPr>
        <w:t xml:space="preserve"> itself</w:t>
      </w:r>
      <w:r w:rsidR="007B39A5">
        <w:rPr>
          <w:lang w:val="en-US"/>
        </w:rPr>
        <w:t xml:space="preserve">, it is still in some sense post-hoc. We therefore </w:t>
      </w:r>
      <w:r w:rsidR="002B59C5">
        <w:rPr>
          <w:lang w:val="en-US"/>
        </w:rPr>
        <w:t xml:space="preserve">wanted </w:t>
      </w:r>
      <w:r w:rsidR="007B39A5">
        <w:rPr>
          <w:lang w:val="en-US"/>
        </w:rPr>
        <w:t xml:space="preserve">to know if our findings would replicate </w:t>
      </w:r>
      <w:r w:rsidR="005D79F7">
        <w:rPr>
          <w:lang w:val="en-US"/>
        </w:rPr>
        <w:t xml:space="preserve">when </w:t>
      </w:r>
      <w:r w:rsidR="007B39A5">
        <w:rPr>
          <w:lang w:val="en-US"/>
        </w:rPr>
        <w:t xml:space="preserve">a </w:t>
      </w:r>
      <w:r w:rsidR="007B39A5" w:rsidRPr="00E232DB">
        <w:rPr>
          <w:i/>
          <w:lang w:val="en-US"/>
        </w:rPr>
        <w:t>prospective</w:t>
      </w:r>
      <w:r w:rsidR="007B39A5">
        <w:rPr>
          <w:lang w:val="en-US"/>
        </w:rPr>
        <w:t xml:space="preserve"> measure</w:t>
      </w:r>
      <w:r w:rsidR="005D79F7">
        <w:rPr>
          <w:lang w:val="en-US"/>
        </w:rPr>
        <w:t xml:space="preserve"> was used</w:t>
      </w:r>
      <w:r w:rsidR="007B39A5">
        <w:rPr>
          <w:lang w:val="en-US"/>
        </w:rPr>
        <w:t xml:space="preserve">, one where </w:t>
      </w:r>
      <w:r w:rsidR="005D79F7">
        <w:rPr>
          <w:lang w:val="en-US"/>
        </w:rPr>
        <w:t xml:space="preserve">awareness is assessed before </w:t>
      </w:r>
      <w:r w:rsidR="002B59C5">
        <w:rPr>
          <w:lang w:val="en-US"/>
        </w:rPr>
        <w:t xml:space="preserve">the </w:t>
      </w:r>
      <w:r w:rsidR="005D79F7">
        <w:rPr>
          <w:lang w:val="en-US"/>
        </w:rPr>
        <w:t xml:space="preserve">evaluative response </w:t>
      </w:r>
      <w:r w:rsidR="002B59C5">
        <w:rPr>
          <w:lang w:val="en-US"/>
        </w:rPr>
        <w:t xml:space="preserve">is </w:t>
      </w:r>
      <w:r w:rsidR="005D79F7">
        <w:rPr>
          <w:lang w:val="en-US"/>
        </w:rPr>
        <w:t>emitted</w:t>
      </w:r>
      <w:r w:rsidR="007B39A5">
        <w:rPr>
          <w:lang w:val="en-US"/>
        </w:rPr>
        <w:t xml:space="preserve">. </w:t>
      </w:r>
      <w:r w:rsidR="00B87FB7">
        <w:rPr>
          <w:lang w:val="en-US"/>
        </w:rPr>
        <w:t xml:space="preserve">To </w:t>
      </w:r>
      <w:r w:rsidR="00B87FB7">
        <w:rPr>
          <w:lang w:val="en-US"/>
        </w:rPr>
        <w:lastRenderedPageBreak/>
        <w:t xml:space="preserve">the best of our knowledge no such (prospective) measure of awareness has ever been used to examine awareness in the AMP to date. </w:t>
      </w:r>
    </w:p>
    <w:p w14:paraId="0E81DB9D" w14:textId="152E9B52" w:rsidR="00823B82" w:rsidRDefault="00B87FB7" w:rsidP="001E42F2">
      <w:pPr>
        <w:pStyle w:val="Normal1"/>
        <w:ind w:firstLine="720"/>
        <w:rPr>
          <w:lang w:val="en-US"/>
        </w:rPr>
      </w:pPr>
      <w:r>
        <w:rPr>
          <w:lang w:val="en-US"/>
        </w:rPr>
        <w:t xml:space="preserve">Experiment 7 represents </w:t>
      </w:r>
      <w:r w:rsidR="002E7318">
        <w:rPr>
          <w:lang w:val="en-US"/>
        </w:rPr>
        <w:t xml:space="preserve">an exact replication of </w:t>
      </w:r>
      <w:r w:rsidR="00E94E91">
        <w:rPr>
          <w:lang w:val="en-US"/>
        </w:rPr>
        <w:t>E</w:t>
      </w:r>
      <w:r w:rsidR="002E7318">
        <w:rPr>
          <w:lang w:val="en-US"/>
        </w:rPr>
        <w:t xml:space="preserve">xperiment </w:t>
      </w:r>
      <w:r w:rsidR="00E94E91">
        <w:rPr>
          <w:lang w:val="en-US"/>
        </w:rPr>
        <w:t xml:space="preserve">3 wherein a standard AMP </w:t>
      </w:r>
      <w:r>
        <w:rPr>
          <w:lang w:val="en-US"/>
        </w:rPr>
        <w:t xml:space="preserve">is </w:t>
      </w:r>
      <w:r w:rsidR="00063A75">
        <w:rPr>
          <w:lang w:val="en-US"/>
        </w:rPr>
        <w:t xml:space="preserve">completed </w:t>
      </w:r>
      <w:r>
        <w:rPr>
          <w:lang w:val="en-US"/>
        </w:rPr>
        <w:t xml:space="preserve">and then </w:t>
      </w:r>
      <w:r w:rsidR="00063A75">
        <w:rPr>
          <w:lang w:val="en-US"/>
        </w:rPr>
        <w:t xml:space="preserve">followed by </w:t>
      </w:r>
      <w:r w:rsidR="00E94E91">
        <w:rPr>
          <w:lang w:val="en-US"/>
        </w:rPr>
        <w:t xml:space="preserve">an </w:t>
      </w:r>
      <w:r w:rsidR="00A60358">
        <w:rPr>
          <w:lang w:val="en-US"/>
        </w:rPr>
        <w:t>IA-</w:t>
      </w:r>
      <w:r w:rsidR="00E94E91">
        <w:rPr>
          <w:lang w:val="en-US"/>
        </w:rPr>
        <w:t xml:space="preserve">AMP </w:t>
      </w:r>
      <w:r w:rsidR="00664DBF">
        <w:rPr>
          <w:lang w:val="en-US"/>
        </w:rPr>
        <w:t xml:space="preserve">with primes </w:t>
      </w:r>
      <w:r w:rsidR="00E94E91">
        <w:rPr>
          <w:lang w:val="en-US"/>
        </w:rPr>
        <w:t xml:space="preserve">from the same </w:t>
      </w:r>
      <w:r w:rsidR="00664DBF">
        <w:rPr>
          <w:lang w:val="en-US"/>
        </w:rPr>
        <w:t xml:space="preserve">attitude </w:t>
      </w:r>
      <w:r w:rsidR="00E94E91">
        <w:rPr>
          <w:lang w:val="en-US"/>
        </w:rPr>
        <w:t xml:space="preserve">domain. </w:t>
      </w:r>
      <w:r w:rsidR="00063A75">
        <w:rPr>
          <w:lang w:val="en-US"/>
        </w:rPr>
        <w:t>This</w:t>
      </w:r>
      <w:r w:rsidR="00E94E91">
        <w:rPr>
          <w:lang w:val="en-US"/>
        </w:rPr>
        <w:t xml:space="preserve"> </w:t>
      </w:r>
      <w:r w:rsidR="00A60358">
        <w:rPr>
          <w:lang w:val="en-US"/>
        </w:rPr>
        <w:t>IA-</w:t>
      </w:r>
      <w:r w:rsidR="00E94E91">
        <w:rPr>
          <w:lang w:val="en-US"/>
        </w:rPr>
        <w:t xml:space="preserve">AMP </w:t>
      </w:r>
      <w:r w:rsidR="00063A75">
        <w:rPr>
          <w:lang w:val="en-US"/>
        </w:rPr>
        <w:t xml:space="preserve">was modified </w:t>
      </w:r>
      <w:r>
        <w:rPr>
          <w:lang w:val="en-US"/>
        </w:rPr>
        <w:t xml:space="preserve">into a prospective awareness measure: </w:t>
      </w:r>
      <w:r w:rsidR="00E94E91">
        <w:rPr>
          <w:lang w:val="en-US"/>
        </w:rPr>
        <w:t xml:space="preserve">participants first </w:t>
      </w:r>
      <w:r>
        <w:rPr>
          <w:lang w:val="en-US"/>
        </w:rPr>
        <w:t xml:space="preserve">encountered a prime followed by a target. They were then asked to indicate if they were influence aware </w:t>
      </w:r>
      <w:r w:rsidRPr="00B87FB7">
        <w:rPr>
          <w:i/>
          <w:lang w:val="en-US"/>
        </w:rPr>
        <w:t>before</w:t>
      </w:r>
      <w:r>
        <w:rPr>
          <w:lang w:val="en-US"/>
        </w:rPr>
        <w:t xml:space="preserve"> they provided their evaluative response to the target (instead of after as in Experiments 1-6 and all prior studies in this area).</w:t>
      </w:r>
      <w:r w:rsidR="001E42F2">
        <w:rPr>
          <w:lang w:val="en-US"/>
        </w:rPr>
        <w:t xml:space="preserve"> </w:t>
      </w:r>
      <w:r w:rsidR="00063A75">
        <w:rPr>
          <w:lang w:val="en-US"/>
        </w:rPr>
        <w:t xml:space="preserve">If our findings were to replicate </w:t>
      </w:r>
      <w:r w:rsidR="001E42F2">
        <w:rPr>
          <w:lang w:val="en-US"/>
        </w:rPr>
        <w:t xml:space="preserve">with this new measure it </w:t>
      </w:r>
      <w:r w:rsidR="00063A75">
        <w:rPr>
          <w:lang w:val="en-US"/>
        </w:rPr>
        <w:t>would lend further evidence to the idea that people are aware of the</w:t>
      </w:r>
      <w:r w:rsidR="00C62956">
        <w:rPr>
          <w:lang w:val="en-US"/>
        </w:rPr>
        <w:t xml:space="preserve"> influence of the</w:t>
      </w:r>
      <w:r w:rsidR="00063A75">
        <w:rPr>
          <w:lang w:val="en-US"/>
        </w:rPr>
        <w:t xml:space="preserve"> prime </w:t>
      </w:r>
      <w:r w:rsidR="00C62956">
        <w:rPr>
          <w:lang w:val="en-US"/>
        </w:rPr>
        <w:t>on evaluative responses</w:t>
      </w:r>
      <w:r w:rsidR="00664DBF">
        <w:rPr>
          <w:lang w:val="en-US"/>
        </w:rPr>
        <w:t>, both in retrospective and</w:t>
      </w:r>
      <w:r w:rsidR="00E8613B">
        <w:rPr>
          <w:lang w:val="en-US"/>
        </w:rPr>
        <w:t xml:space="preserve"> </w:t>
      </w:r>
      <w:r w:rsidR="00664DBF">
        <w:rPr>
          <w:lang w:val="en-US"/>
        </w:rPr>
        <w:t xml:space="preserve">prospective ways </w:t>
      </w:r>
      <w:r w:rsidR="00E8613B">
        <w:t>(see Figure 1)</w:t>
      </w:r>
      <w:r w:rsidR="00063A75">
        <w:rPr>
          <w:lang w:val="en-US"/>
        </w:rPr>
        <w:t>.</w:t>
      </w:r>
    </w:p>
    <w:p w14:paraId="0953BC7D" w14:textId="55F5ABB0" w:rsidR="00C9299E" w:rsidRPr="002622F5" w:rsidRDefault="00C9299E" w:rsidP="00124669">
      <w:pPr>
        <w:pStyle w:val="Heading2"/>
      </w:pPr>
      <w:r w:rsidRPr="002622F5">
        <w:t>Method</w:t>
      </w:r>
    </w:p>
    <w:p w14:paraId="605480F5" w14:textId="77777777" w:rsidR="003C07D5" w:rsidRPr="003C07D5" w:rsidRDefault="003C07D5" w:rsidP="00B3311A">
      <w:pPr>
        <w:pStyle w:val="Heading3"/>
        <w:rPr>
          <w:lang w:val="en-US"/>
        </w:rPr>
      </w:pPr>
      <w:r w:rsidRPr="003C07D5">
        <w:rPr>
          <w:lang w:val="en-US"/>
        </w:rPr>
        <w:t>Sample Selection S</w:t>
      </w:r>
      <w:r w:rsidR="00063A75" w:rsidRPr="003C07D5">
        <w:rPr>
          <w:lang w:val="en-US"/>
        </w:rPr>
        <w:t xml:space="preserve">trategy </w:t>
      </w:r>
    </w:p>
    <w:p w14:paraId="23E18527" w14:textId="19B8C46E" w:rsidR="00063A75" w:rsidRDefault="00063A75" w:rsidP="003C07D5">
      <w:pPr>
        <w:pStyle w:val="Normal1"/>
        <w:ind w:firstLine="720"/>
        <w:rPr>
          <w:lang w:val="en-US"/>
        </w:rPr>
      </w:pPr>
      <w:r>
        <w:rPr>
          <w:lang w:val="en-US"/>
        </w:rPr>
        <w:t>Power analyses were identical to that of Experiment 3 and the sampling strategy was identical</w:t>
      </w:r>
      <w:r w:rsidRPr="002622F5">
        <w:rPr>
          <w:lang w:val="en-US"/>
        </w:rPr>
        <w:t xml:space="preserve"> to previous experiments.</w:t>
      </w:r>
    </w:p>
    <w:p w14:paraId="14CE039F" w14:textId="77777777" w:rsidR="003C07D5" w:rsidRPr="003C07D5" w:rsidRDefault="003C07D5" w:rsidP="00B3311A">
      <w:pPr>
        <w:pStyle w:val="Heading3"/>
        <w:rPr>
          <w:lang w:val="en-US"/>
        </w:rPr>
      </w:pPr>
      <w:r w:rsidRPr="003C07D5">
        <w:rPr>
          <w:lang w:val="en-US"/>
        </w:rPr>
        <w:t>Participants</w:t>
      </w:r>
    </w:p>
    <w:p w14:paraId="06815EC6" w14:textId="445F3DAE" w:rsidR="00C9299E" w:rsidRPr="002622F5" w:rsidRDefault="00C9299E" w:rsidP="00C9299E">
      <w:pPr>
        <w:pStyle w:val="Normal1"/>
        <w:ind w:firstLine="720"/>
        <w:rPr>
          <w:lang w:val="en-US"/>
        </w:rPr>
      </w:pPr>
      <w:r w:rsidRPr="002622F5">
        <w:rPr>
          <w:b/>
          <w:lang w:val="en-US"/>
        </w:rPr>
        <w:t xml:space="preserve"> </w:t>
      </w:r>
      <w:r w:rsidR="005447B6">
        <w:rPr>
          <w:lang w:val="en-US"/>
        </w:rPr>
        <w:t>184</w:t>
      </w:r>
      <w:r w:rsidRPr="002622F5">
        <w:rPr>
          <w:lang w:val="en-US"/>
        </w:rPr>
        <w:t xml:space="preserve"> participants took part</w:t>
      </w:r>
      <w:r w:rsidR="00063A75">
        <w:rPr>
          <w:lang w:val="en-US"/>
        </w:rPr>
        <w:t xml:space="preserve">, and of </w:t>
      </w:r>
      <w:r w:rsidRPr="002622F5">
        <w:rPr>
          <w:lang w:val="en-US"/>
        </w:rPr>
        <w:t xml:space="preserve">those, </w:t>
      </w:r>
      <w:r w:rsidR="002256D7">
        <w:rPr>
          <w:lang w:val="en-US"/>
        </w:rPr>
        <w:t xml:space="preserve">153 </w:t>
      </w:r>
      <w:r w:rsidRPr="002622F5">
        <w:rPr>
          <w:lang w:val="en-US"/>
        </w:rPr>
        <w:t>(</w:t>
      </w:r>
      <w:r w:rsidR="002256D7">
        <w:rPr>
          <w:lang w:val="en-US"/>
        </w:rPr>
        <w:t>94</w:t>
      </w:r>
      <w:r w:rsidRPr="002622F5">
        <w:rPr>
          <w:lang w:val="en-US"/>
        </w:rPr>
        <w:t xml:space="preserve"> women) ranging in age from </w:t>
      </w:r>
      <w:r w:rsidR="005447B6">
        <w:rPr>
          <w:lang w:val="en-US"/>
        </w:rPr>
        <w:t>18</w:t>
      </w:r>
      <w:r w:rsidRPr="002622F5">
        <w:rPr>
          <w:lang w:val="en-US"/>
        </w:rPr>
        <w:t xml:space="preserve"> to </w:t>
      </w:r>
      <w:r w:rsidR="005447B6">
        <w:rPr>
          <w:lang w:val="en-US"/>
        </w:rPr>
        <w:t>63</w:t>
      </w:r>
      <w:r w:rsidRPr="002622F5">
        <w:rPr>
          <w:lang w:val="en-US"/>
        </w:rPr>
        <w:t xml:space="preserve"> (</w:t>
      </w:r>
      <w:r w:rsidRPr="002622F5">
        <w:rPr>
          <w:i/>
          <w:lang w:val="en-US"/>
        </w:rPr>
        <w:t xml:space="preserve">M </w:t>
      </w:r>
      <w:r w:rsidRPr="002622F5">
        <w:rPr>
          <w:lang w:val="en-US"/>
        </w:rPr>
        <w:t xml:space="preserve">= </w:t>
      </w:r>
      <w:r w:rsidR="002256D7">
        <w:rPr>
          <w:lang w:val="en-US"/>
        </w:rPr>
        <w:t>32.58</w:t>
      </w:r>
      <w:r w:rsidRPr="002622F5">
        <w:rPr>
          <w:lang w:val="en-US"/>
        </w:rPr>
        <w:t xml:space="preserve">, </w:t>
      </w:r>
      <w:r w:rsidRPr="002622F5">
        <w:rPr>
          <w:i/>
          <w:lang w:val="en-US"/>
        </w:rPr>
        <w:t xml:space="preserve">SD </w:t>
      </w:r>
      <w:r w:rsidRPr="002622F5">
        <w:rPr>
          <w:lang w:val="en-US"/>
        </w:rPr>
        <w:t>=</w:t>
      </w:r>
      <w:r w:rsidR="002256D7">
        <w:rPr>
          <w:lang w:val="en-US"/>
        </w:rPr>
        <w:t xml:space="preserve"> 10.86</w:t>
      </w:r>
      <w:r w:rsidRPr="002622F5">
        <w:rPr>
          <w:lang w:val="en-US"/>
        </w:rPr>
        <w:t xml:space="preserve">) provided complete </w:t>
      </w:r>
      <w:r w:rsidR="00063A75">
        <w:rPr>
          <w:lang w:val="en-US"/>
        </w:rPr>
        <w:t xml:space="preserve">and analyzable </w:t>
      </w:r>
      <w:r w:rsidRPr="002622F5">
        <w:rPr>
          <w:lang w:val="en-US"/>
        </w:rPr>
        <w:t xml:space="preserve">data. </w:t>
      </w:r>
    </w:p>
    <w:p w14:paraId="1980C9A1" w14:textId="77777777" w:rsidR="003C07D5" w:rsidRDefault="003C07D5" w:rsidP="00B3311A">
      <w:pPr>
        <w:pStyle w:val="Heading3"/>
        <w:rPr>
          <w:lang w:val="en-US"/>
        </w:rPr>
      </w:pPr>
      <w:r>
        <w:rPr>
          <w:lang w:val="en-US"/>
        </w:rPr>
        <w:t>Procedure</w:t>
      </w:r>
      <w:r w:rsidR="00C9299E" w:rsidRPr="002622F5">
        <w:rPr>
          <w:lang w:val="en-US"/>
        </w:rPr>
        <w:t xml:space="preserve"> </w:t>
      </w:r>
    </w:p>
    <w:p w14:paraId="025D466D" w14:textId="7A39E12F" w:rsidR="00C9299E" w:rsidRDefault="00C9299E" w:rsidP="003C07D5">
      <w:pPr>
        <w:pStyle w:val="Normal1"/>
        <w:ind w:firstLine="720"/>
        <w:rPr>
          <w:lang w:val="en-US"/>
        </w:rPr>
      </w:pPr>
      <w:r w:rsidRPr="002622F5">
        <w:rPr>
          <w:lang w:val="en-US"/>
        </w:rPr>
        <w:t xml:space="preserve">The procedure was </w:t>
      </w:r>
      <w:r w:rsidR="00063A75">
        <w:rPr>
          <w:lang w:val="en-US"/>
        </w:rPr>
        <w:t xml:space="preserve">similar to that of </w:t>
      </w:r>
      <w:r w:rsidRPr="002622F5">
        <w:rPr>
          <w:lang w:val="en-US"/>
        </w:rPr>
        <w:t xml:space="preserve">Experiment </w:t>
      </w:r>
      <w:r w:rsidR="002E7318">
        <w:rPr>
          <w:lang w:val="en-US"/>
        </w:rPr>
        <w:t>3</w:t>
      </w:r>
      <w:r w:rsidR="00063A75">
        <w:rPr>
          <w:lang w:val="en-US"/>
        </w:rPr>
        <w:t xml:space="preserve"> with one exception: the </w:t>
      </w:r>
      <w:r w:rsidR="008D2B67">
        <w:rPr>
          <w:lang w:val="en-US"/>
        </w:rPr>
        <w:t>IA-</w:t>
      </w:r>
      <w:r w:rsidR="00063A75">
        <w:rPr>
          <w:lang w:val="en-US"/>
        </w:rPr>
        <w:t>AMP was changed from a retrospective to a prospective measure of influence awareness</w:t>
      </w:r>
      <w:r w:rsidR="002E7318">
        <w:rPr>
          <w:lang w:val="en-US"/>
        </w:rPr>
        <w:t>.</w:t>
      </w:r>
    </w:p>
    <w:p w14:paraId="56DF3653" w14:textId="773607F3" w:rsidR="00063A75" w:rsidRPr="005D1D22" w:rsidRDefault="008D2B67" w:rsidP="00B3311A">
      <w:pPr>
        <w:ind w:firstLine="720"/>
      </w:pPr>
      <w:r w:rsidRPr="00B3311A">
        <w:rPr>
          <w:b/>
          <w:bCs/>
          <w:lang w:val="en-US"/>
        </w:rPr>
        <w:t>IA-</w:t>
      </w:r>
      <w:r w:rsidR="00063A75" w:rsidRPr="00B3311A">
        <w:rPr>
          <w:b/>
          <w:bCs/>
          <w:lang w:val="en-US"/>
        </w:rPr>
        <w:t>AMP</w:t>
      </w:r>
      <w:r w:rsidR="005D1D22" w:rsidRPr="00B3311A">
        <w:rPr>
          <w:b/>
          <w:bCs/>
          <w:lang w:val="en-US"/>
        </w:rPr>
        <w:t xml:space="preserve">. </w:t>
      </w:r>
      <w:r w:rsidR="003560F7" w:rsidRPr="005D1D22">
        <w:rPr>
          <w:lang w:val="en-US"/>
        </w:rPr>
        <w:t xml:space="preserve">This task </w:t>
      </w:r>
      <w:r w:rsidR="003560F7" w:rsidRPr="005D1D22">
        <w:t xml:space="preserve">consisted of the same parameters as in previous studies with one change: after the presentation of the target stimulus, but before emitting the evaluative response, participants </w:t>
      </w:r>
      <w:r w:rsidR="00C66A4A" w:rsidRPr="005D1D22">
        <w:t>were</w:t>
      </w:r>
      <w:r w:rsidR="003560F7" w:rsidRPr="005D1D22">
        <w:t xml:space="preserve"> given the opportunity to press the spacebar to indicate if they believe</w:t>
      </w:r>
      <w:r w:rsidR="00C66A4A" w:rsidRPr="005D1D22">
        <w:t>d</w:t>
      </w:r>
      <w:r w:rsidR="003560F7" w:rsidRPr="005D1D22">
        <w:t xml:space="preserve"> their </w:t>
      </w:r>
      <w:r w:rsidR="003560F7" w:rsidRPr="005D1D22">
        <w:lastRenderedPageBreak/>
        <w:t xml:space="preserve">response to the target </w:t>
      </w:r>
      <w:r w:rsidR="00823B82" w:rsidRPr="005D1D22">
        <w:rPr>
          <w:i/>
          <w:iCs/>
        </w:rPr>
        <w:t xml:space="preserve">will </w:t>
      </w:r>
      <w:r w:rsidR="003560F7" w:rsidRPr="005D1D22">
        <w:rPr>
          <w:i/>
          <w:iCs/>
        </w:rPr>
        <w:t>be influenced</w:t>
      </w:r>
      <w:r w:rsidR="003560F7" w:rsidRPr="005D1D22">
        <w:t xml:space="preserve"> by the prime. This was achieved through the presentation of </w:t>
      </w:r>
      <w:r w:rsidR="00C66A4A" w:rsidRPr="005D1D22">
        <w:t>the</w:t>
      </w:r>
      <w:r w:rsidR="003560F7" w:rsidRPr="005D1D22">
        <w:t xml:space="preserve"> cue to “Press spacebar if the picture will influence your response to the Chinese symbol” for a fixed 2000ms interval. The above sentence was removed from the screen following a response</w:t>
      </w:r>
      <w:r w:rsidR="005D1D22">
        <w:t xml:space="preserve">, </w:t>
      </w:r>
      <w:r w:rsidR="003560F7" w:rsidRPr="005D1D22">
        <w:t>although the response window was fixed regardless of whether a response was emitted or not.</w:t>
      </w:r>
    </w:p>
    <w:p w14:paraId="4F636756" w14:textId="77777777" w:rsidR="00C9299E" w:rsidRPr="002622F5" w:rsidRDefault="00C9299E" w:rsidP="00124669">
      <w:pPr>
        <w:pStyle w:val="Heading2"/>
      </w:pPr>
      <w:r w:rsidRPr="002622F5">
        <w:t>Results</w:t>
      </w:r>
    </w:p>
    <w:p w14:paraId="5B88EE97" w14:textId="77777777" w:rsidR="003C07D5" w:rsidRPr="003C07D5" w:rsidRDefault="003560F7" w:rsidP="00B3311A">
      <w:pPr>
        <w:pStyle w:val="Heading3"/>
        <w:rPr>
          <w:lang w:val="en-US"/>
        </w:rPr>
      </w:pPr>
      <w:r w:rsidRPr="003C07D5">
        <w:rPr>
          <w:lang w:val="en-US"/>
        </w:rPr>
        <w:t>A</w:t>
      </w:r>
      <w:r w:rsidR="003C07D5" w:rsidRPr="003C07D5">
        <w:rPr>
          <w:lang w:val="en-US"/>
        </w:rPr>
        <w:t>nalytic S</w:t>
      </w:r>
      <w:r w:rsidR="00C9299E" w:rsidRPr="003C07D5">
        <w:rPr>
          <w:lang w:val="en-US"/>
        </w:rPr>
        <w:t xml:space="preserve">trategy </w:t>
      </w:r>
    </w:p>
    <w:p w14:paraId="66821925" w14:textId="7875D568" w:rsidR="003560F7" w:rsidRDefault="00C66A4A" w:rsidP="003C07D5">
      <w:pPr>
        <w:shd w:val="clear" w:color="auto" w:fill="FFFFFF"/>
        <w:ind w:firstLine="720"/>
        <w:rPr>
          <w:lang w:val="en-US"/>
        </w:rPr>
      </w:pPr>
      <w:r>
        <w:rPr>
          <w:lang w:val="en-US"/>
        </w:rPr>
        <w:t>Our a</w:t>
      </w:r>
      <w:r w:rsidR="003560F7">
        <w:rPr>
          <w:lang w:val="en-US"/>
        </w:rPr>
        <w:t>nalytic strategy was similar to that of Experiment 3.</w:t>
      </w:r>
    </w:p>
    <w:p w14:paraId="6B471FFC" w14:textId="77777777" w:rsidR="003C07D5" w:rsidRPr="003C07D5" w:rsidRDefault="003560F7" w:rsidP="00B3311A">
      <w:pPr>
        <w:pStyle w:val="Heading3"/>
        <w:rPr>
          <w:lang w:val="en-US"/>
        </w:rPr>
      </w:pPr>
      <w:r w:rsidRPr="003C07D5">
        <w:rPr>
          <w:lang w:val="en-US"/>
        </w:rPr>
        <w:t>D</w:t>
      </w:r>
      <w:r w:rsidR="003C07D5" w:rsidRPr="003C07D5">
        <w:rPr>
          <w:lang w:val="en-US"/>
        </w:rPr>
        <w:t>ata P</w:t>
      </w:r>
      <w:r w:rsidR="00063A75" w:rsidRPr="003C07D5">
        <w:rPr>
          <w:lang w:val="en-US"/>
        </w:rPr>
        <w:t xml:space="preserve">reparation </w:t>
      </w:r>
    </w:p>
    <w:p w14:paraId="338040BC" w14:textId="046D2C3F" w:rsidR="00C9299E" w:rsidRPr="002622F5" w:rsidRDefault="003560F7" w:rsidP="003C07D5">
      <w:pPr>
        <w:pStyle w:val="Normal1"/>
        <w:ind w:firstLine="720"/>
        <w:rPr>
          <w:lang w:val="en-US"/>
        </w:rPr>
      </w:pPr>
      <w:r>
        <w:rPr>
          <w:lang w:val="en-US"/>
        </w:rPr>
        <w:t xml:space="preserve">Data preparation </w:t>
      </w:r>
      <w:r w:rsidR="00C9299E" w:rsidRPr="002622F5">
        <w:rPr>
          <w:lang w:val="en-US"/>
        </w:rPr>
        <w:t xml:space="preserve">was identical to that of Experiment </w:t>
      </w:r>
      <w:r w:rsidR="002E7318">
        <w:rPr>
          <w:lang w:val="en-US"/>
        </w:rPr>
        <w:t>3</w:t>
      </w:r>
      <w:r w:rsidR="00C9299E" w:rsidRPr="002622F5">
        <w:rPr>
          <w:lang w:val="en-US"/>
        </w:rPr>
        <w:t>.</w:t>
      </w:r>
    </w:p>
    <w:p w14:paraId="78C52ECB" w14:textId="3653C68F" w:rsidR="003C07D5" w:rsidRPr="003C07D5" w:rsidRDefault="003C07D5" w:rsidP="00B3311A">
      <w:pPr>
        <w:pStyle w:val="Heading3"/>
        <w:rPr>
          <w:lang w:val="en-US"/>
        </w:rPr>
      </w:pPr>
      <w:r w:rsidRPr="003C07D5">
        <w:rPr>
          <w:lang w:val="en-US"/>
        </w:rPr>
        <w:t>Hypothesis Testing</w:t>
      </w:r>
      <w:r w:rsidR="00C9299E" w:rsidRPr="003C07D5">
        <w:rPr>
          <w:lang w:val="en-US"/>
        </w:rPr>
        <w:tab/>
      </w:r>
    </w:p>
    <w:p w14:paraId="1D5439A0" w14:textId="11C44B0C" w:rsidR="002E7318" w:rsidRPr="002622F5" w:rsidRDefault="00C9299E" w:rsidP="003C07D5">
      <w:pPr>
        <w:pStyle w:val="Normal1"/>
        <w:ind w:firstLine="720"/>
        <w:rPr>
          <w:lang w:val="en-US"/>
        </w:rPr>
      </w:pPr>
      <w:r w:rsidRPr="002622F5">
        <w:rPr>
          <w:b/>
          <w:lang w:val="en-US"/>
        </w:rPr>
        <w:t>Replication Hypothe</w:t>
      </w:r>
      <w:r w:rsidR="003C07D5">
        <w:rPr>
          <w:b/>
          <w:lang w:val="en-US"/>
        </w:rPr>
        <w:t>ses.</w:t>
      </w:r>
      <w:r w:rsidRPr="002622F5">
        <w:rPr>
          <w:b/>
          <w:lang w:val="en-US"/>
        </w:rPr>
        <w:t xml:space="preserve"> </w:t>
      </w:r>
      <w:r w:rsidR="009F2A8E" w:rsidRPr="00A1554D">
        <w:rPr>
          <w:lang w:val="en-US"/>
        </w:rPr>
        <w:t>A</w:t>
      </w:r>
      <w:r w:rsidR="009F2A8E">
        <w:rPr>
          <w:i/>
          <w:lang w:val="en-US"/>
        </w:rPr>
        <w:t xml:space="preserve"> </w:t>
      </w:r>
      <w:r w:rsidRPr="002622F5">
        <w:rPr>
          <w:lang w:val="en-US"/>
        </w:rPr>
        <w:t xml:space="preserve">significant effect </w:t>
      </w:r>
      <w:r w:rsidR="009F2A8E">
        <w:rPr>
          <w:lang w:val="en-US"/>
        </w:rPr>
        <w:t xml:space="preserve">emerged </w:t>
      </w:r>
      <w:r w:rsidRPr="002622F5">
        <w:rPr>
          <w:lang w:val="en-US"/>
        </w:rPr>
        <w:t xml:space="preserve">on both the </w:t>
      </w:r>
      <w:r w:rsidR="008103E2">
        <w:rPr>
          <w:lang w:val="en-US"/>
        </w:rPr>
        <w:t xml:space="preserve">standard </w:t>
      </w:r>
      <w:r w:rsidRPr="002622F5">
        <w:rPr>
          <w:lang w:val="en-US"/>
        </w:rPr>
        <w:t xml:space="preserve">AMP, OR = </w:t>
      </w:r>
      <w:r w:rsidR="00EF2749">
        <w:rPr>
          <w:lang w:val="en-US"/>
        </w:rPr>
        <w:t>2.21</w:t>
      </w:r>
      <w:r w:rsidRPr="002622F5">
        <w:rPr>
          <w:lang w:val="en-US"/>
        </w:rPr>
        <w:t>, 95% CI [</w:t>
      </w:r>
      <w:r w:rsidR="00EF2749">
        <w:rPr>
          <w:lang w:val="en-US"/>
        </w:rPr>
        <w:t>2.04</w:t>
      </w:r>
      <w:r w:rsidRPr="002622F5">
        <w:rPr>
          <w:lang w:val="en-US"/>
        </w:rPr>
        <w:t xml:space="preserve">, </w:t>
      </w:r>
      <w:r w:rsidR="00EF2749">
        <w:rPr>
          <w:lang w:val="en-US"/>
        </w:rPr>
        <w:t>2.39</w:t>
      </w:r>
      <w:r w:rsidRPr="002622F5">
        <w:rPr>
          <w:lang w:val="en-US"/>
        </w:rPr>
        <w:t xml:space="preserve">], </w:t>
      </w:r>
      <w:r w:rsidRPr="002622F5">
        <w:rPr>
          <w:i/>
          <w:lang w:val="en-US"/>
        </w:rPr>
        <w:t xml:space="preserve">p </w:t>
      </w:r>
      <w:r w:rsidRPr="002622F5">
        <w:rPr>
          <w:lang w:val="en-US"/>
        </w:rPr>
        <w:t xml:space="preserve">&lt; .001, and the </w:t>
      </w:r>
      <w:r w:rsidR="009F2A8E">
        <w:rPr>
          <w:lang w:val="en-US"/>
        </w:rPr>
        <w:t xml:space="preserve">prospective </w:t>
      </w:r>
      <w:r w:rsidR="008D2B67">
        <w:rPr>
          <w:lang w:val="en-US"/>
        </w:rPr>
        <w:t>IA-</w:t>
      </w:r>
      <w:r w:rsidRPr="002622F5">
        <w:rPr>
          <w:lang w:val="en-US"/>
        </w:rPr>
        <w:t xml:space="preserve">AMP, OR = </w:t>
      </w:r>
      <w:r w:rsidR="00EF2749">
        <w:rPr>
          <w:lang w:val="en-US"/>
        </w:rPr>
        <w:t>2.69</w:t>
      </w:r>
      <w:r w:rsidRPr="002622F5">
        <w:rPr>
          <w:lang w:val="en-US"/>
        </w:rPr>
        <w:t>, 95% CI [</w:t>
      </w:r>
      <w:r w:rsidR="00EF2749">
        <w:rPr>
          <w:lang w:val="en-US"/>
        </w:rPr>
        <w:t>2.48</w:t>
      </w:r>
      <w:r w:rsidRPr="002622F5">
        <w:rPr>
          <w:lang w:val="en-US"/>
        </w:rPr>
        <w:t xml:space="preserve">, </w:t>
      </w:r>
      <w:r w:rsidR="00EF2749">
        <w:rPr>
          <w:lang w:val="en-US"/>
        </w:rPr>
        <w:t>2.92</w:t>
      </w:r>
      <w:r w:rsidRPr="002622F5">
        <w:rPr>
          <w:lang w:val="en-US"/>
        </w:rPr>
        <w:t xml:space="preserve">], </w:t>
      </w:r>
      <w:r w:rsidRPr="002622F5">
        <w:rPr>
          <w:i/>
          <w:lang w:val="en-US"/>
        </w:rPr>
        <w:t xml:space="preserve">p </w:t>
      </w:r>
      <w:r w:rsidRPr="002622F5">
        <w:rPr>
          <w:lang w:val="en-US"/>
        </w:rPr>
        <w:t>&lt; .001</w:t>
      </w:r>
      <w:r w:rsidR="002E7318">
        <w:rPr>
          <w:lang w:val="en-US"/>
        </w:rPr>
        <w:t>.</w:t>
      </w:r>
    </w:p>
    <w:p w14:paraId="326793E4" w14:textId="027A3EBF" w:rsidR="00461D22" w:rsidRPr="008770DE" w:rsidRDefault="00C9299E" w:rsidP="00C9299E">
      <w:pPr>
        <w:pStyle w:val="Normal1"/>
        <w:rPr>
          <w:lang w:val="en-US"/>
        </w:rPr>
      </w:pPr>
      <w:r w:rsidRPr="002622F5">
        <w:rPr>
          <w:b/>
          <w:color w:val="222222"/>
          <w:highlight w:val="white"/>
          <w:lang w:val="en-US"/>
        </w:rPr>
        <w:tab/>
      </w:r>
      <w:r w:rsidR="003C07D5">
        <w:rPr>
          <w:b/>
          <w:lang w:val="en-US"/>
        </w:rPr>
        <w:t>Critical Hypotheses:</w:t>
      </w:r>
      <w:r w:rsidR="002E7318">
        <w:rPr>
          <w:b/>
          <w:lang w:val="en-US"/>
        </w:rPr>
        <w:t xml:space="preserve"> </w:t>
      </w:r>
      <w:r w:rsidR="002E7318" w:rsidRPr="003C07D5">
        <w:rPr>
          <w:b/>
          <w:bCs/>
          <w:iCs/>
          <w:lang w:val="en-US"/>
        </w:rPr>
        <w:t xml:space="preserve">Are </w:t>
      </w:r>
      <w:r w:rsidR="003C07D5">
        <w:rPr>
          <w:b/>
          <w:bCs/>
          <w:iCs/>
          <w:lang w:val="en-US"/>
        </w:rPr>
        <w:t>P</w:t>
      </w:r>
      <w:r w:rsidR="009F2A8E" w:rsidRPr="003C07D5">
        <w:rPr>
          <w:b/>
          <w:bCs/>
          <w:iCs/>
          <w:lang w:val="en-US"/>
        </w:rPr>
        <w:t xml:space="preserve">rospective </w:t>
      </w:r>
      <w:r w:rsidR="003C07D5">
        <w:rPr>
          <w:b/>
          <w:bCs/>
          <w:iCs/>
          <w:lang w:val="en-US"/>
        </w:rPr>
        <w:t>IA-AMP Effects M</w:t>
      </w:r>
      <w:r w:rsidR="002E7318" w:rsidRPr="003C07D5">
        <w:rPr>
          <w:b/>
          <w:bCs/>
          <w:iCs/>
          <w:lang w:val="en-US"/>
        </w:rPr>
        <w:t xml:space="preserve">oderated </w:t>
      </w:r>
      <w:r w:rsidR="003C07D5">
        <w:rPr>
          <w:b/>
          <w:bCs/>
          <w:iCs/>
          <w:lang w:val="en-US"/>
        </w:rPr>
        <w:t>B</w:t>
      </w:r>
      <w:r w:rsidR="00237594" w:rsidRPr="003C07D5">
        <w:rPr>
          <w:b/>
          <w:bCs/>
          <w:iCs/>
          <w:lang w:val="en-US"/>
        </w:rPr>
        <w:t xml:space="preserve">y </w:t>
      </w:r>
      <w:r w:rsidR="003C07D5">
        <w:rPr>
          <w:b/>
          <w:bCs/>
          <w:iCs/>
          <w:lang w:val="en-US"/>
        </w:rPr>
        <w:t>Influence A</w:t>
      </w:r>
      <w:r w:rsidR="00851F65" w:rsidRPr="003C07D5">
        <w:rPr>
          <w:b/>
          <w:bCs/>
          <w:iCs/>
          <w:lang w:val="en-US"/>
        </w:rPr>
        <w:t>ware</w:t>
      </w:r>
      <w:r w:rsidR="00237594" w:rsidRPr="003C07D5">
        <w:rPr>
          <w:b/>
          <w:bCs/>
          <w:iCs/>
          <w:lang w:val="en-US"/>
        </w:rPr>
        <w:t>ness?</w:t>
      </w:r>
      <w:r w:rsidR="00237594">
        <w:rPr>
          <w:bCs/>
          <w:lang w:val="en-US"/>
        </w:rPr>
        <w:t xml:space="preserve"> </w:t>
      </w:r>
      <w:r w:rsidR="00D2115C">
        <w:rPr>
          <w:bCs/>
          <w:lang w:val="en-US"/>
        </w:rPr>
        <w:t>I</w:t>
      </w:r>
      <w:r w:rsidR="00DA0150">
        <w:rPr>
          <w:bCs/>
          <w:lang w:val="en-US"/>
        </w:rPr>
        <w:t>nfluence</w:t>
      </w:r>
      <w:r w:rsidR="00823B82">
        <w:rPr>
          <w:bCs/>
          <w:lang w:val="en-US"/>
        </w:rPr>
        <w:t xml:space="preserve"> </w:t>
      </w:r>
      <w:r w:rsidR="00DA0150">
        <w:rPr>
          <w:bCs/>
          <w:lang w:val="en-US"/>
        </w:rPr>
        <w:t xml:space="preserve">awareness </w:t>
      </w:r>
      <w:r w:rsidR="009F2A8E">
        <w:rPr>
          <w:bCs/>
          <w:lang w:val="en-US"/>
        </w:rPr>
        <w:t xml:space="preserve">moderated </w:t>
      </w:r>
      <w:r w:rsidR="001D597F">
        <w:rPr>
          <w:bCs/>
          <w:lang w:val="en-US"/>
        </w:rPr>
        <w:t>evaluations</w:t>
      </w:r>
      <w:r w:rsidR="00D2115C">
        <w:rPr>
          <w:bCs/>
          <w:lang w:val="en-US"/>
        </w:rPr>
        <w:t xml:space="preserve"> at the trial-by-trial level</w:t>
      </w:r>
      <w:r w:rsidR="00DA0150">
        <w:rPr>
          <w:bCs/>
          <w:lang w:val="en-US"/>
        </w:rPr>
        <w:t xml:space="preserve">, </w:t>
      </w:r>
      <w:r w:rsidR="00DA0150" w:rsidRPr="002622F5">
        <w:rPr>
          <w:lang w:val="en-US"/>
        </w:rPr>
        <w:t xml:space="preserve">OR = </w:t>
      </w:r>
      <w:r w:rsidR="00EF2749">
        <w:rPr>
          <w:lang w:val="en-US"/>
        </w:rPr>
        <w:t>7.29</w:t>
      </w:r>
      <w:r w:rsidR="00DA0150" w:rsidRPr="002622F5">
        <w:rPr>
          <w:lang w:val="en-US"/>
        </w:rPr>
        <w:t>, 95% CI [</w:t>
      </w:r>
      <w:r w:rsidR="00EF2749">
        <w:rPr>
          <w:lang w:val="en-US"/>
        </w:rPr>
        <w:t>6.02</w:t>
      </w:r>
      <w:r w:rsidR="00DA0150" w:rsidRPr="002622F5">
        <w:rPr>
          <w:lang w:val="en-US"/>
        </w:rPr>
        <w:t xml:space="preserve">, </w:t>
      </w:r>
      <w:r w:rsidR="00EF2749">
        <w:rPr>
          <w:lang w:val="en-US"/>
        </w:rPr>
        <w:t>8.83</w:t>
      </w:r>
      <w:r w:rsidR="00DA0150" w:rsidRPr="002622F5">
        <w:rPr>
          <w:lang w:val="en-US"/>
        </w:rPr>
        <w:t xml:space="preserve">], </w:t>
      </w:r>
      <w:r w:rsidR="00DA0150" w:rsidRPr="002622F5">
        <w:rPr>
          <w:i/>
          <w:lang w:val="en-US"/>
        </w:rPr>
        <w:t xml:space="preserve">p </w:t>
      </w:r>
      <w:r w:rsidR="00DA0150" w:rsidRPr="002622F5">
        <w:rPr>
          <w:lang w:val="en-US"/>
        </w:rPr>
        <w:t>&lt; .001</w:t>
      </w:r>
      <w:r w:rsidR="009F2A8E">
        <w:rPr>
          <w:lang w:val="en-US"/>
        </w:rPr>
        <w:t>,</w:t>
      </w:r>
      <w:r w:rsidR="00DA0150">
        <w:rPr>
          <w:lang w:val="en-US"/>
        </w:rPr>
        <w:t xml:space="preserve"> </w:t>
      </w:r>
      <w:r w:rsidR="00D2115C">
        <w:rPr>
          <w:lang w:val="en-US"/>
        </w:rPr>
        <w:t xml:space="preserve">and inter-individual differences in </w:t>
      </w:r>
      <w:r w:rsidR="00DA0150">
        <w:rPr>
          <w:lang w:val="en-US"/>
        </w:rPr>
        <w:t>influence</w:t>
      </w:r>
      <w:r w:rsidR="00823B82">
        <w:rPr>
          <w:lang w:val="en-US"/>
        </w:rPr>
        <w:t xml:space="preserve"> </w:t>
      </w:r>
      <w:r w:rsidR="00DA0150">
        <w:rPr>
          <w:lang w:val="en-US"/>
        </w:rPr>
        <w:t xml:space="preserve">awareness </w:t>
      </w:r>
      <w:r w:rsidR="00D2115C">
        <w:rPr>
          <w:lang w:val="en-US"/>
        </w:rPr>
        <w:t xml:space="preserve">moderated </w:t>
      </w:r>
      <w:r w:rsidR="00DA0150">
        <w:rPr>
          <w:lang w:val="en-US"/>
        </w:rPr>
        <w:t xml:space="preserve">the magnitude of </w:t>
      </w:r>
      <w:r w:rsidR="008D2B67">
        <w:rPr>
          <w:lang w:val="en-US"/>
        </w:rPr>
        <w:t>IA-</w:t>
      </w:r>
      <w:r w:rsidR="00DA0150">
        <w:rPr>
          <w:lang w:val="en-US"/>
        </w:rPr>
        <w:t>AMP effect</w:t>
      </w:r>
      <w:r w:rsidR="009F2A8E">
        <w:rPr>
          <w:lang w:val="en-US"/>
        </w:rPr>
        <w:t>s</w:t>
      </w:r>
      <w:r w:rsidR="00D2115C">
        <w:rPr>
          <w:lang w:val="en-US"/>
        </w:rPr>
        <w:t xml:space="preserve"> at the group level</w:t>
      </w:r>
      <w:r w:rsidR="00DA0150">
        <w:rPr>
          <w:lang w:val="en-US"/>
        </w:rPr>
        <w:t xml:space="preserve">, </w:t>
      </w:r>
      <w:r w:rsidR="00DA0150" w:rsidRPr="002622F5">
        <w:rPr>
          <w:i/>
          <w:highlight w:val="white"/>
          <w:lang w:val="en-US"/>
        </w:rPr>
        <w:t xml:space="preserve">B </w:t>
      </w:r>
      <w:r w:rsidR="00DA0150" w:rsidRPr="002622F5">
        <w:rPr>
          <w:highlight w:val="white"/>
          <w:lang w:val="en-US"/>
        </w:rPr>
        <w:t>= 0.</w:t>
      </w:r>
      <w:r w:rsidR="00E7308D">
        <w:rPr>
          <w:highlight w:val="white"/>
          <w:lang w:val="en-US"/>
        </w:rPr>
        <w:t>54</w:t>
      </w:r>
      <w:r w:rsidR="00DA0150" w:rsidRPr="002622F5">
        <w:rPr>
          <w:highlight w:val="white"/>
          <w:lang w:val="en-US"/>
        </w:rPr>
        <w:t>, 95% CI [0.</w:t>
      </w:r>
      <w:r w:rsidR="00E7308D">
        <w:rPr>
          <w:highlight w:val="white"/>
          <w:lang w:val="en-US"/>
        </w:rPr>
        <w:t>43</w:t>
      </w:r>
      <w:r w:rsidR="00DA0150" w:rsidRPr="002622F5">
        <w:rPr>
          <w:highlight w:val="white"/>
          <w:lang w:val="en-US"/>
        </w:rPr>
        <w:t>, 0.6</w:t>
      </w:r>
      <w:r w:rsidR="00E7308D">
        <w:rPr>
          <w:highlight w:val="white"/>
          <w:lang w:val="en-US"/>
        </w:rPr>
        <w:t>4</w:t>
      </w:r>
      <w:r w:rsidR="00DA0150" w:rsidRPr="002622F5">
        <w:rPr>
          <w:highlight w:val="white"/>
          <w:lang w:val="en-US"/>
        </w:rPr>
        <w:t xml:space="preserve">], </w:t>
      </w:r>
      <w:r w:rsidR="00DA0150" w:rsidRPr="008770DE">
        <w:rPr>
          <w:highlight w:val="white"/>
          <w:lang w:val="en-US"/>
        </w:rPr>
        <w:t>β = 0.</w:t>
      </w:r>
      <w:r w:rsidR="00E7308D" w:rsidRPr="008770DE">
        <w:rPr>
          <w:highlight w:val="white"/>
          <w:lang w:val="en-US"/>
        </w:rPr>
        <w:t>63</w:t>
      </w:r>
      <w:r w:rsidR="00DA0150" w:rsidRPr="008770DE">
        <w:rPr>
          <w:highlight w:val="white"/>
          <w:lang w:val="en-US"/>
        </w:rPr>
        <w:t>, 95% CI [0.</w:t>
      </w:r>
      <w:r w:rsidR="00E7308D" w:rsidRPr="008770DE">
        <w:rPr>
          <w:highlight w:val="white"/>
          <w:lang w:val="en-US"/>
        </w:rPr>
        <w:t>50</w:t>
      </w:r>
      <w:r w:rsidR="00DA0150" w:rsidRPr="008770DE">
        <w:rPr>
          <w:highlight w:val="white"/>
          <w:lang w:val="en-US"/>
        </w:rPr>
        <w:t>, 0.</w:t>
      </w:r>
      <w:r w:rsidR="00E7308D" w:rsidRPr="008770DE">
        <w:rPr>
          <w:highlight w:val="white"/>
          <w:lang w:val="en-US"/>
        </w:rPr>
        <w:t>75</w:t>
      </w:r>
      <w:r w:rsidR="00DA0150" w:rsidRPr="008770DE">
        <w:rPr>
          <w:highlight w:val="white"/>
          <w:lang w:val="en-US"/>
        </w:rPr>
        <w:t xml:space="preserve">], </w:t>
      </w:r>
      <w:r w:rsidR="00DA0150" w:rsidRPr="008770DE">
        <w:rPr>
          <w:i/>
          <w:highlight w:val="white"/>
          <w:lang w:val="en-US"/>
        </w:rPr>
        <w:t xml:space="preserve">p </w:t>
      </w:r>
      <w:r w:rsidR="00DA0150" w:rsidRPr="008770DE">
        <w:rPr>
          <w:highlight w:val="white"/>
          <w:lang w:val="en-US"/>
        </w:rPr>
        <w:t>&lt; .001</w:t>
      </w:r>
      <w:r w:rsidR="00321BEB" w:rsidRPr="00D117D6">
        <w:rPr>
          <w:lang w:val="en-US"/>
        </w:rPr>
        <w:t>.</w:t>
      </w:r>
    </w:p>
    <w:p w14:paraId="5968307E" w14:textId="6AF8F2BF" w:rsidR="00237594" w:rsidRPr="008770DE" w:rsidRDefault="00237594" w:rsidP="00117B29">
      <w:pPr>
        <w:pStyle w:val="Normal1"/>
        <w:ind w:firstLine="720"/>
        <w:rPr>
          <w:lang w:val="en-US"/>
        </w:rPr>
      </w:pPr>
      <w:r w:rsidRPr="003C07D5">
        <w:rPr>
          <w:b/>
          <w:highlight w:val="white"/>
          <w:lang w:val="en-US"/>
        </w:rPr>
        <w:t xml:space="preserve">Does </w:t>
      </w:r>
      <w:r w:rsidR="003C07D5">
        <w:rPr>
          <w:b/>
          <w:highlight w:val="white"/>
          <w:lang w:val="en-US"/>
        </w:rPr>
        <w:t>P</w:t>
      </w:r>
      <w:r w:rsidR="009F2A8E" w:rsidRPr="003C07D5">
        <w:rPr>
          <w:b/>
          <w:highlight w:val="white"/>
          <w:lang w:val="en-US"/>
        </w:rPr>
        <w:t xml:space="preserve">rospective </w:t>
      </w:r>
      <w:r w:rsidR="003C07D5">
        <w:rPr>
          <w:b/>
          <w:highlight w:val="white"/>
          <w:lang w:val="en-US"/>
        </w:rPr>
        <w:t>Influence A</w:t>
      </w:r>
      <w:r w:rsidR="00851F65" w:rsidRPr="003C07D5">
        <w:rPr>
          <w:b/>
          <w:highlight w:val="white"/>
          <w:lang w:val="en-US"/>
        </w:rPr>
        <w:t>ware</w:t>
      </w:r>
      <w:r w:rsidR="003C07D5">
        <w:rPr>
          <w:b/>
          <w:highlight w:val="white"/>
          <w:lang w:val="en-US"/>
        </w:rPr>
        <w:t>ness In T</w:t>
      </w:r>
      <w:r w:rsidRPr="003C07D5">
        <w:rPr>
          <w:b/>
          <w:highlight w:val="white"/>
          <w:lang w:val="en-US"/>
        </w:rPr>
        <w:t xml:space="preserve">he </w:t>
      </w:r>
      <w:r w:rsidR="008D2B67" w:rsidRPr="003C07D5">
        <w:rPr>
          <w:b/>
          <w:highlight w:val="white"/>
          <w:lang w:val="en-US"/>
        </w:rPr>
        <w:t>IA-</w:t>
      </w:r>
      <w:r w:rsidR="003C07D5">
        <w:rPr>
          <w:b/>
          <w:highlight w:val="white"/>
          <w:lang w:val="en-US"/>
        </w:rPr>
        <w:t>AMP Predict Standard AMP E</w:t>
      </w:r>
      <w:r w:rsidRPr="003C07D5">
        <w:rPr>
          <w:b/>
          <w:highlight w:val="white"/>
          <w:lang w:val="en-US"/>
        </w:rPr>
        <w:t>ffects?</w:t>
      </w:r>
      <w:r w:rsidR="00321BEB" w:rsidRPr="008770DE">
        <w:rPr>
          <w:i/>
          <w:lang w:val="en-US"/>
        </w:rPr>
        <w:t xml:space="preserve"> </w:t>
      </w:r>
      <w:r w:rsidR="009F2A8E" w:rsidRPr="008770DE">
        <w:rPr>
          <w:lang w:val="en-US"/>
        </w:rPr>
        <w:t xml:space="preserve">A person’s </w:t>
      </w:r>
      <w:r w:rsidR="00851F65" w:rsidRPr="008770DE">
        <w:rPr>
          <w:lang w:val="en-US"/>
        </w:rPr>
        <w:t>influence aware</w:t>
      </w:r>
      <w:r w:rsidR="00321BEB" w:rsidRPr="008770DE">
        <w:rPr>
          <w:lang w:val="en-US"/>
        </w:rPr>
        <w:t xml:space="preserve">ness rate in the </w:t>
      </w:r>
      <w:r w:rsidR="009F2A8E" w:rsidRPr="008770DE">
        <w:rPr>
          <w:lang w:val="en-US"/>
        </w:rPr>
        <w:t xml:space="preserve">prospective </w:t>
      </w:r>
      <w:r w:rsidR="008D2B67" w:rsidRPr="008770DE">
        <w:rPr>
          <w:lang w:val="en-US"/>
        </w:rPr>
        <w:t>IA-</w:t>
      </w:r>
      <w:r w:rsidR="00321BEB" w:rsidRPr="008770DE">
        <w:rPr>
          <w:lang w:val="en-US"/>
        </w:rPr>
        <w:t xml:space="preserve">AMP </w:t>
      </w:r>
      <w:r w:rsidR="009F2A8E" w:rsidRPr="008770DE">
        <w:rPr>
          <w:lang w:val="en-US"/>
        </w:rPr>
        <w:t xml:space="preserve">completed at Time 2 </w:t>
      </w:r>
      <w:r w:rsidR="00321BEB" w:rsidRPr="008770DE">
        <w:rPr>
          <w:lang w:val="en-US"/>
        </w:rPr>
        <w:t xml:space="preserve">predicted the magnitude of </w:t>
      </w:r>
      <w:r w:rsidR="009F2A8E" w:rsidRPr="008770DE">
        <w:rPr>
          <w:lang w:val="en-US"/>
        </w:rPr>
        <w:t xml:space="preserve">their effect in a standard </w:t>
      </w:r>
      <w:r w:rsidR="00321BEB" w:rsidRPr="008770DE">
        <w:rPr>
          <w:lang w:val="en-US"/>
        </w:rPr>
        <w:t xml:space="preserve">AMP </w:t>
      </w:r>
      <w:r w:rsidR="009F2A8E" w:rsidRPr="008770DE">
        <w:rPr>
          <w:lang w:val="en-US"/>
        </w:rPr>
        <w:t>completed at Time 1</w:t>
      </w:r>
      <w:r w:rsidR="00321BEB" w:rsidRPr="008770DE">
        <w:rPr>
          <w:lang w:val="en-US"/>
        </w:rPr>
        <w:t xml:space="preserve">, </w:t>
      </w:r>
      <w:r w:rsidR="00321BEB" w:rsidRPr="002622F5">
        <w:rPr>
          <w:i/>
          <w:highlight w:val="white"/>
          <w:lang w:val="en-US"/>
        </w:rPr>
        <w:t xml:space="preserve">B </w:t>
      </w:r>
      <w:r w:rsidR="00321BEB" w:rsidRPr="002622F5">
        <w:rPr>
          <w:highlight w:val="white"/>
          <w:lang w:val="en-US"/>
        </w:rPr>
        <w:t>= 0.4</w:t>
      </w:r>
      <w:r w:rsidR="00B92240">
        <w:rPr>
          <w:highlight w:val="white"/>
          <w:lang w:val="en-US"/>
        </w:rPr>
        <w:t>1</w:t>
      </w:r>
      <w:r w:rsidR="00321BEB" w:rsidRPr="002622F5">
        <w:rPr>
          <w:highlight w:val="white"/>
          <w:lang w:val="en-US"/>
        </w:rPr>
        <w:t>, 95% CI [0.</w:t>
      </w:r>
      <w:r w:rsidR="00B92240">
        <w:rPr>
          <w:highlight w:val="white"/>
          <w:lang w:val="en-US"/>
        </w:rPr>
        <w:t>27</w:t>
      </w:r>
      <w:r w:rsidR="00321BEB" w:rsidRPr="002622F5">
        <w:rPr>
          <w:highlight w:val="white"/>
          <w:lang w:val="en-US"/>
        </w:rPr>
        <w:t>, 0.</w:t>
      </w:r>
      <w:r w:rsidR="00B92240">
        <w:rPr>
          <w:highlight w:val="white"/>
          <w:lang w:val="en-US"/>
        </w:rPr>
        <w:t>54</w:t>
      </w:r>
      <w:r w:rsidR="00321BEB" w:rsidRPr="002622F5">
        <w:rPr>
          <w:highlight w:val="white"/>
          <w:lang w:val="en-US"/>
        </w:rPr>
        <w:t xml:space="preserve">], </w:t>
      </w:r>
      <w:r w:rsidR="00321BEB" w:rsidRPr="008770DE">
        <w:rPr>
          <w:highlight w:val="white"/>
          <w:lang w:val="en-US"/>
        </w:rPr>
        <w:t>β = 0.</w:t>
      </w:r>
      <w:r w:rsidR="00B92240" w:rsidRPr="008770DE">
        <w:rPr>
          <w:highlight w:val="white"/>
          <w:lang w:val="en-US"/>
        </w:rPr>
        <w:t>45</w:t>
      </w:r>
      <w:r w:rsidR="00321BEB" w:rsidRPr="008770DE">
        <w:rPr>
          <w:highlight w:val="white"/>
          <w:lang w:val="en-US"/>
        </w:rPr>
        <w:t>, 95% CI [0.</w:t>
      </w:r>
      <w:r w:rsidR="00B92240" w:rsidRPr="008770DE">
        <w:rPr>
          <w:highlight w:val="white"/>
          <w:lang w:val="en-US"/>
        </w:rPr>
        <w:t>30</w:t>
      </w:r>
      <w:r w:rsidR="00321BEB" w:rsidRPr="008770DE">
        <w:rPr>
          <w:highlight w:val="white"/>
          <w:lang w:val="en-US"/>
        </w:rPr>
        <w:t>, 0.</w:t>
      </w:r>
      <w:r w:rsidR="00B92240" w:rsidRPr="008770DE">
        <w:rPr>
          <w:highlight w:val="white"/>
          <w:lang w:val="en-US"/>
        </w:rPr>
        <w:t>59</w:t>
      </w:r>
      <w:r w:rsidR="00321BEB" w:rsidRPr="008770DE">
        <w:rPr>
          <w:highlight w:val="white"/>
          <w:lang w:val="en-US"/>
        </w:rPr>
        <w:t xml:space="preserve">], </w:t>
      </w:r>
      <w:r w:rsidR="00321BEB" w:rsidRPr="008770DE">
        <w:rPr>
          <w:i/>
          <w:highlight w:val="white"/>
          <w:lang w:val="en-US"/>
        </w:rPr>
        <w:t xml:space="preserve">p </w:t>
      </w:r>
      <w:r w:rsidR="00321BEB" w:rsidRPr="008770DE">
        <w:rPr>
          <w:highlight w:val="white"/>
          <w:lang w:val="en-US"/>
        </w:rPr>
        <w:t>&lt; .001</w:t>
      </w:r>
      <w:r w:rsidR="00321BEB" w:rsidRPr="008770DE">
        <w:rPr>
          <w:lang w:val="en-US"/>
        </w:rPr>
        <w:t>.</w:t>
      </w:r>
    </w:p>
    <w:p w14:paraId="0087FCCE" w14:textId="712DE227" w:rsidR="00321BEB" w:rsidRDefault="00321BEB" w:rsidP="00124669">
      <w:pPr>
        <w:pStyle w:val="Heading2"/>
      </w:pPr>
      <w:r>
        <w:lastRenderedPageBreak/>
        <w:t>Discussion</w:t>
      </w:r>
    </w:p>
    <w:p w14:paraId="59228BCF" w14:textId="283277AA" w:rsidR="00277E3F" w:rsidRDefault="00321BEB" w:rsidP="00C9299E">
      <w:pPr>
        <w:pStyle w:val="Normal1"/>
        <w:rPr>
          <w:color w:val="222222"/>
          <w:lang w:val="en-US"/>
        </w:rPr>
      </w:pPr>
      <w:r>
        <w:rPr>
          <w:color w:val="222222"/>
          <w:lang w:val="en-US"/>
        </w:rPr>
        <w:tab/>
      </w:r>
      <w:r w:rsidR="005F433E">
        <w:rPr>
          <w:color w:val="222222"/>
          <w:lang w:val="en-US"/>
        </w:rPr>
        <w:t xml:space="preserve">A prospective measure of influence awareness yielded </w:t>
      </w:r>
      <w:r w:rsidR="0003311D">
        <w:rPr>
          <w:color w:val="222222"/>
          <w:lang w:val="en-US"/>
        </w:rPr>
        <w:t xml:space="preserve">similar </w:t>
      </w:r>
      <w:r w:rsidR="005F433E">
        <w:rPr>
          <w:color w:val="222222"/>
          <w:lang w:val="en-US"/>
        </w:rPr>
        <w:t>findings to the retrospective measure</w:t>
      </w:r>
      <w:r w:rsidR="00A84093">
        <w:rPr>
          <w:color w:val="222222"/>
          <w:lang w:val="en-US"/>
        </w:rPr>
        <w:t>s</w:t>
      </w:r>
      <w:r w:rsidR="005F433E">
        <w:rPr>
          <w:color w:val="222222"/>
          <w:lang w:val="en-US"/>
        </w:rPr>
        <w:t xml:space="preserve"> used in Experiments 1-6.</w:t>
      </w:r>
      <w:r w:rsidR="00277E3F">
        <w:rPr>
          <w:color w:val="222222"/>
          <w:lang w:val="en-US"/>
        </w:rPr>
        <w:t xml:space="preserve"> Participants are able to identify that the prime is going to influence their response to the target even before they evaluate the target itself. </w:t>
      </w:r>
    </w:p>
    <w:p w14:paraId="0C1BE2CD" w14:textId="150816F5" w:rsidR="00321BEB" w:rsidRPr="002622F5" w:rsidRDefault="00321BEB" w:rsidP="00321BEB">
      <w:pPr>
        <w:pStyle w:val="Heading1"/>
        <w:rPr>
          <w:lang w:val="en-US"/>
        </w:rPr>
      </w:pPr>
      <w:r w:rsidRPr="002622F5">
        <w:rPr>
          <w:lang w:val="en-US"/>
        </w:rPr>
        <w:t xml:space="preserve">Experiment </w:t>
      </w:r>
      <w:r w:rsidR="00CA3260">
        <w:rPr>
          <w:lang w:val="en-US"/>
        </w:rPr>
        <w:t>8</w:t>
      </w:r>
      <w:r w:rsidRPr="002622F5">
        <w:rPr>
          <w:lang w:val="en-US"/>
        </w:rPr>
        <w:t xml:space="preserve">: </w:t>
      </w:r>
      <w:r w:rsidR="009F2A8E">
        <w:rPr>
          <w:lang w:val="en-US"/>
        </w:rPr>
        <w:t xml:space="preserve">Prospective </w:t>
      </w:r>
      <w:r>
        <w:rPr>
          <w:lang w:val="en-US"/>
        </w:rPr>
        <w:t>Influence</w:t>
      </w:r>
      <w:r w:rsidR="009F2A8E">
        <w:rPr>
          <w:lang w:val="en-US"/>
        </w:rPr>
        <w:t xml:space="preserve"> </w:t>
      </w:r>
      <w:r>
        <w:rPr>
          <w:lang w:val="en-US"/>
        </w:rPr>
        <w:t xml:space="preserve">Awareness </w:t>
      </w:r>
      <w:r w:rsidR="009F2A8E">
        <w:rPr>
          <w:lang w:val="en-US"/>
        </w:rPr>
        <w:t xml:space="preserve">Measures (Prior to Prime Presentation) Also </w:t>
      </w:r>
      <w:r>
        <w:rPr>
          <w:lang w:val="en-US"/>
        </w:rPr>
        <w:t>Predict AMP Effect</w:t>
      </w:r>
      <w:r w:rsidR="009F2A8E">
        <w:rPr>
          <w:lang w:val="en-US"/>
        </w:rPr>
        <w:t xml:space="preserve">s </w:t>
      </w:r>
      <w:r>
        <w:rPr>
          <w:lang w:val="en-US"/>
        </w:rPr>
        <w:t xml:space="preserve">  </w:t>
      </w:r>
    </w:p>
    <w:p w14:paraId="24D88C8B" w14:textId="7193336F" w:rsidR="00321BEB" w:rsidRDefault="00A84093" w:rsidP="005048BC">
      <w:pPr>
        <w:pStyle w:val="Normal1"/>
        <w:ind w:firstLine="720"/>
        <w:rPr>
          <w:lang w:val="en-US"/>
        </w:rPr>
      </w:pPr>
      <w:r>
        <w:rPr>
          <w:lang w:val="en-US"/>
        </w:rPr>
        <w:t xml:space="preserve">In our final study we wanted to replicate and extend </w:t>
      </w:r>
      <w:r w:rsidR="009E4395">
        <w:rPr>
          <w:lang w:val="en-US"/>
        </w:rPr>
        <w:t>our findings with the prospective measure</w:t>
      </w:r>
      <w:r w:rsidR="00823B82">
        <w:rPr>
          <w:lang w:val="en-US"/>
        </w:rPr>
        <w:t xml:space="preserve"> even further</w:t>
      </w:r>
      <w:r>
        <w:rPr>
          <w:lang w:val="en-US"/>
        </w:rPr>
        <w:t>. Experiment 7</w:t>
      </w:r>
      <w:r w:rsidR="0051760E">
        <w:rPr>
          <w:lang w:val="en-US"/>
        </w:rPr>
        <w:t xml:space="preserve"> </w:t>
      </w:r>
      <w:r>
        <w:rPr>
          <w:lang w:val="en-US"/>
        </w:rPr>
        <w:t xml:space="preserve">assessed for influence awareness before </w:t>
      </w:r>
      <w:r w:rsidR="0051760E">
        <w:rPr>
          <w:lang w:val="en-US"/>
        </w:rPr>
        <w:t xml:space="preserve">an </w:t>
      </w:r>
      <w:r w:rsidR="0051760E" w:rsidRPr="009776A7">
        <w:rPr>
          <w:i/>
          <w:lang w:val="en-US"/>
        </w:rPr>
        <w:t>overt</w:t>
      </w:r>
      <w:r w:rsidR="0051760E">
        <w:rPr>
          <w:lang w:val="en-US"/>
        </w:rPr>
        <w:t xml:space="preserve"> evaluative response</w:t>
      </w:r>
      <w:r>
        <w:rPr>
          <w:lang w:val="en-US"/>
        </w:rPr>
        <w:t xml:space="preserve"> was emitted. </w:t>
      </w:r>
      <w:r w:rsidR="00C31225">
        <w:rPr>
          <w:lang w:val="en-US"/>
        </w:rPr>
        <w:t>However</w:t>
      </w:r>
      <w:r>
        <w:rPr>
          <w:lang w:val="en-US"/>
        </w:rPr>
        <w:t xml:space="preserve">, </w:t>
      </w:r>
      <w:r w:rsidR="009E4395">
        <w:rPr>
          <w:lang w:val="en-US"/>
        </w:rPr>
        <w:t>it</w:t>
      </w:r>
      <w:r w:rsidR="00362C99">
        <w:rPr>
          <w:lang w:val="en-US"/>
        </w:rPr>
        <w:t xml:space="preserve"> is</w:t>
      </w:r>
      <w:r w:rsidR="00C31225">
        <w:rPr>
          <w:lang w:val="en-US"/>
        </w:rPr>
        <w:t xml:space="preserve"> possible that </w:t>
      </w:r>
      <w:r>
        <w:rPr>
          <w:lang w:val="en-US"/>
        </w:rPr>
        <w:t xml:space="preserve">people </w:t>
      </w:r>
      <w:r w:rsidR="0051760E">
        <w:rPr>
          <w:lang w:val="en-US"/>
        </w:rPr>
        <w:t xml:space="preserve">may </w:t>
      </w:r>
      <w:r w:rsidR="009E4395">
        <w:rPr>
          <w:lang w:val="en-US"/>
        </w:rPr>
        <w:t xml:space="preserve">still </w:t>
      </w:r>
      <w:r w:rsidR="0051760E">
        <w:rPr>
          <w:lang w:val="en-US"/>
        </w:rPr>
        <w:t xml:space="preserve">have formed a </w:t>
      </w:r>
      <w:r w:rsidR="0051760E">
        <w:rPr>
          <w:i/>
          <w:iCs/>
          <w:lang w:val="en-US"/>
        </w:rPr>
        <w:t xml:space="preserve">covert </w:t>
      </w:r>
      <w:r w:rsidR="0051760E">
        <w:rPr>
          <w:lang w:val="en-US"/>
        </w:rPr>
        <w:t>evaluati</w:t>
      </w:r>
      <w:r w:rsidR="00823B82">
        <w:rPr>
          <w:lang w:val="en-US"/>
        </w:rPr>
        <w:t xml:space="preserve">on of </w:t>
      </w:r>
      <w:r w:rsidR="0051760E">
        <w:rPr>
          <w:lang w:val="en-US"/>
        </w:rPr>
        <w:t>the target</w:t>
      </w:r>
      <w:r>
        <w:rPr>
          <w:lang w:val="en-US"/>
        </w:rPr>
        <w:t xml:space="preserve"> after having seen the prime</w:t>
      </w:r>
      <w:r w:rsidR="0051760E">
        <w:rPr>
          <w:lang w:val="en-US"/>
        </w:rPr>
        <w:t xml:space="preserve">. </w:t>
      </w:r>
      <w:r w:rsidR="00C31225">
        <w:rPr>
          <w:lang w:val="en-US"/>
        </w:rPr>
        <w:t>W</w:t>
      </w:r>
      <w:r>
        <w:rPr>
          <w:lang w:val="en-US"/>
        </w:rPr>
        <w:t xml:space="preserve">e </w:t>
      </w:r>
      <w:r w:rsidR="00C31225">
        <w:rPr>
          <w:lang w:val="en-US"/>
        </w:rPr>
        <w:t xml:space="preserve">therefore </w:t>
      </w:r>
      <w:r>
        <w:rPr>
          <w:lang w:val="en-US"/>
        </w:rPr>
        <w:t xml:space="preserve">had </w:t>
      </w:r>
      <w:r w:rsidR="0051760E">
        <w:rPr>
          <w:lang w:val="en-US"/>
        </w:rPr>
        <w:t xml:space="preserve">participants register their </w:t>
      </w:r>
      <w:r w:rsidR="00851F65">
        <w:rPr>
          <w:lang w:val="en-US"/>
        </w:rPr>
        <w:t>influence aware</w:t>
      </w:r>
      <w:r w:rsidR="0051760E">
        <w:rPr>
          <w:lang w:val="en-US"/>
        </w:rPr>
        <w:t xml:space="preserve">ness response </w:t>
      </w:r>
      <w:r w:rsidR="0051760E">
        <w:rPr>
          <w:i/>
          <w:iCs/>
          <w:lang w:val="en-US"/>
        </w:rPr>
        <w:t xml:space="preserve">before </w:t>
      </w:r>
      <w:r w:rsidR="005048BC">
        <w:rPr>
          <w:lang w:val="en-US"/>
        </w:rPr>
        <w:t xml:space="preserve">the </w:t>
      </w:r>
      <w:r w:rsidR="0051760E">
        <w:rPr>
          <w:lang w:val="en-US"/>
        </w:rPr>
        <w:t xml:space="preserve">target stimulus </w:t>
      </w:r>
      <w:r w:rsidR="005048BC">
        <w:rPr>
          <w:lang w:val="en-US"/>
        </w:rPr>
        <w:t xml:space="preserve">was shown </w:t>
      </w:r>
      <w:r>
        <w:rPr>
          <w:lang w:val="en-US"/>
        </w:rPr>
        <w:t xml:space="preserve">(see Figure </w:t>
      </w:r>
      <w:r w:rsidR="003B363D">
        <w:rPr>
          <w:lang w:val="en-US"/>
        </w:rPr>
        <w:t>1</w:t>
      </w:r>
      <w:r>
        <w:rPr>
          <w:lang w:val="en-US"/>
        </w:rPr>
        <w:t>)</w:t>
      </w:r>
      <w:r w:rsidR="0051760E">
        <w:rPr>
          <w:lang w:val="en-US"/>
        </w:rPr>
        <w:t xml:space="preserve">. </w:t>
      </w:r>
      <w:r>
        <w:rPr>
          <w:lang w:val="en-US"/>
        </w:rPr>
        <w:t xml:space="preserve">In this way, </w:t>
      </w:r>
      <w:r w:rsidR="005048BC">
        <w:rPr>
          <w:lang w:val="en-US"/>
        </w:rPr>
        <w:t xml:space="preserve">it is highly unlikely that </w:t>
      </w:r>
      <w:r w:rsidR="00C31225">
        <w:rPr>
          <w:lang w:val="en-US"/>
        </w:rPr>
        <w:t xml:space="preserve">they </w:t>
      </w:r>
      <w:r w:rsidR="0051760E">
        <w:rPr>
          <w:lang w:val="en-US"/>
        </w:rPr>
        <w:t>form</w:t>
      </w:r>
      <w:r w:rsidR="005048BC">
        <w:rPr>
          <w:lang w:val="en-US"/>
        </w:rPr>
        <w:t>ed</w:t>
      </w:r>
      <w:r w:rsidR="0051760E">
        <w:rPr>
          <w:lang w:val="en-US"/>
        </w:rPr>
        <w:t xml:space="preserve"> a covert evaluation of the target stimulus</w:t>
      </w:r>
      <w:r w:rsidR="005048BC">
        <w:rPr>
          <w:lang w:val="en-US"/>
        </w:rPr>
        <w:t xml:space="preserve"> given that it had yet to appear. Likewise, it is highly unlikely that their performance on the influence awareness measure was </w:t>
      </w:r>
      <w:del w:id="8" w:author="Ian Hussey" w:date="2022-02-11T15:39:00Z">
        <w:r w:rsidR="005048BC" w:rsidDel="0008324F">
          <w:rPr>
            <w:lang w:val="en-US"/>
          </w:rPr>
          <w:delText xml:space="preserve">driven </w:delText>
        </w:r>
      </w:del>
      <w:ins w:id="9" w:author="Ian Hussey" w:date="2022-02-11T15:39:00Z">
        <w:r w:rsidR="0008324F">
          <w:rPr>
            <w:lang w:val="en-US"/>
          </w:rPr>
          <w:t>associated with</w:t>
        </w:r>
        <w:r w:rsidR="0008324F">
          <w:rPr>
            <w:lang w:val="en-US"/>
          </w:rPr>
          <w:t xml:space="preserve"> </w:t>
        </w:r>
      </w:ins>
      <w:del w:id="10" w:author="Ian Hussey" w:date="2022-02-11T15:39:00Z">
        <w:r w:rsidR="005048BC" w:rsidDel="0008324F">
          <w:rPr>
            <w:lang w:val="en-US"/>
          </w:rPr>
          <w:delText xml:space="preserve">by </w:delText>
        </w:r>
      </w:del>
      <w:r w:rsidR="005048BC">
        <w:rPr>
          <w:lang w:val="en-US"/>
        </w:rPr>
        <w:t xml:space="preserve">a covert evaluation of the target stimulus for the very same reason. </w:t>
      </w:r>
      <w:r w:rsidR="00C31225">
        <w:rPr>
          <w:lang w:val="en-US"/>
        </w:rPr>
        <w:t>In such a situation</w:t>
      </w:r>
      <w:r w:rsidR="009E4395">
        <w:rPr>
          <w:lang w:val="en-US"/>
        </w:rPr>
        <w:t xml:space="preserve"> </w:t>
      </w:r>
      <w:r w:rsidR="005048BC">
        <w:rPr>
          <w:lang w:val="en-US"/>
        </w:rPr>
        <w:t>it seems most plausible that participants are aware of the prime and the impact it is going to have on their evaluations of a target that will be encountered at a later point in time</w:t>
      </w:r>
      <w:r w:rsidR="0051760E">
        <w:rPr>
          <w:lang w:val="en-US"/>
        </w:rPr>
        <w:t xml:space="preserve">. </w:t>
      </w:r>
    </w:p>
    <w:p w14:paraId="15F43C95" w14:textId="77777777" w:rsidR="0051760E" w:rsidRPr="002622F5" w:rsidRDefault="0051760E" w:rsidP="00124669">
      <w:pPr>
        <w:pStyle w:val="Heading2"/>
      </w:pPr>
      <w:r w:rsidRPr="002622F5">
        <w:t>Method</w:t>
      </w:r>
    </w:p>
    <w:p w14:paraId="637EAD50" w14:textId="77777777" w:rsidR="003C07D5" w:rsidRPr="003C07D5" w:rsidRDefault="003C07D5" w:rsidP="00B3311A">
      <w:pPr>
        <w:pStyle w:val="Heading3"/>
        <w:rPr>
          <w:lang w:val="en-US"/>
        </w:rPr>
      </w:pPr>
      <w:r w:rsidRPr="003C07D5">
        <w:rPr>
          <w:lang w:val="en-US"/>
        </w:rPr>
        <w:t>Sample Selection S</w:t>
      </w:r>
      <w:r w:rsidR="00852A58" w:rsidRPr="003C07D5">
        <w:rPr>
          <w:lang w:val="en-US"/>
        </w:rPr>
        <w:t xml:space="preserve">trategy </w:t>
      </w:r>
    </w:p>
    <w:p w14:paraId="55C4CECF" w14:textId="7B3CB87E" w:rsidR="0051760E" w:rsidRPr="002622F5" w:rsidRDefault="00852A58" w:rsidP="003C07D5">
      <w:pPr>
        <w:pStyle w:val="Normal1"/>
        <w:ind w:firstLine="720"/>
        <w:rPr>
          <w:lang w:val="en-US"/>
        </w:rPr>
      </w:pPr>
      <w:r>
        <w:rPr>
          <w:lang w:val="en-US"/>
        </w:rPr>
        <w:t xml:space="preserve">Power analyses were </w:t>
      </w:r>
      <w:r w:rsidR="00DC4DCE">
        <w:rPr>
          <w:lang w:val="en-US"/>
        </w:rPr>
        <w:t xml:space="preserve">similar </w:t>
      </w:r>
      <w:r>
        <w:rPr>
          <w:lang w:val="en-US"/>
        </w:rPr>
        <w:t xml:space="preserve">to Experiment 3 and the sampling strategy was </w:t>
      </w:r>
      <w:r w:rsidR="00DC4DCE">
        <w:rPr>
          <w:lang w:val="en-US"/>
        </w:rPr>
        <w:t xml:space="preserve">similar </w:t>
      </w:r>
      <w:r w:rsidRPr="002622F5">
        <w:rPr>
          <w:lang w:val="en-US"/>
        </w:rPr>
        <w:t xml:space="preserve">to </w:t>
      </w:r>
      <w:r>
        <w:rPr>
          <w:lang w:val="en-US"/>
        </w:rPr>
        <w:t>prior studies</w:t>
      </w:r>
      <w:r w:rsidRPr="002622F5">
        <w:rPr>
          <w:lang w:val="en-US"/>
        </w:rPr>
        <w:t>.</w:t>
      </w:r>
    </w:p>
    <w:p w14:paraId="7D6E3530" w14:textId="77777777" w:rsidR="003C07D5" w:rsidRPr="003C07D5" w:rsidRDefault="003C07D5" w:rsidP="00B3311A">
      <w:pPr>
        <w:pStyle w:val="Heading3"/>
        <w:rPr>
          <w:lang w:val="en-US"/>
        </w:rPr>
      </w:pPr>
      <w:r w:rsidRPr="003C07D5">
        <w:rPr>
          <w:lang w:val="en-US"/>
        </w:rPr>
        <w:t>Participants</w:t>
      </w:r>
    </w:p>
    <w:p w14:paraId="7A3EBB41" w14:textId="00D4C3F5" w:rsidR="0051760E" w:rsidRPr="002622F5" w:rsidRDefault="0051760E" w:rsidP="0051760E">
      <w:pPr>
        <w:pStyle w:val="Normal1"/>
        <w:ind w:firstLine="720"/>
        <w:rPr>
          <w:lang w:val="en-US"/>
        </w:rPr>
      </w:pPr>
      <w:r w:rsidRPr="002622F5">
        <w:rPr>
          <w:b/>
          <w:lang w:val="en-US"/>
        </w:rPr>
        <w:t xml:space="preserve"> </w:t>
      </w:r>
      <w:r w:rsidR="004924F9">
        <w:rPr>
          <w:lang w:val="en-US"/>
        </w:rPr>
        <w:t>188</w:t>
      </w:r>
      <w:r w:rsidRPr="002622F5">
        <w:rPr>
          <w:lang w:val="en-US"/>
        </w:rPr>
        <w:t xml:space="preserve"> participants took part</w:t>
      </w:r>
      <w:r w:rsidR="00852A58">
        <w:rPr>
          <w:lang w:val="en-US"/>
        </w:rPr>
        <w:t xml:space="preserve">, and of </w:t>
      </w:r>
      <w:r w:rsidRPr="002622F5">
        <w:rPr>
          <w:lang w:val="en-US"/>
        </w:rPr>
        <w:t xml:space="preserve">those, </w:t>
      </w:r>
      <w:r w:rsidR="004924F9">
        <w:rPr>
          <w:lang w:val="en-US"/>
        </w:rPr>
        <w:t>154</w:t>
      </w:r>
      <w:r w:rsidRPr="002622F5">
        <w:rPr>
          <w:lang w:val="en-US"/>
        </w:rPr>
        <w:t xml:space="preserve"> (</w:t>
      </w:r>
      <w:r w:rsidR="004924F9">
        <w:rPr>
          <w:lang w:val="en-US"/>
        </w:rPr>
        <w:t xml:space="preserve">89 </w:t>
      </w:r>
      <w:r w:rsidRPr="002622F5">
        <w:rPr>
          <w:lang w:val="en-US"/>
        </w:rPr>
        <w:t xml:space="preserve">women) ranging in age from </w:t>
      </w:r>
      <w:r w:rsidR="004924F9">
        <w:rPr>
          <w:lang w:val="en-US"/>
        </w:rPr>
        <w:t>18</w:t>
      </w:r>
      <w:r w:rsidRPr="002622F5">
        <w:rPr>
          <w:lang w:val="en-US"/>
        </w:rPr>
        <w:t xml:space="preserve"> to </w:t>
      </w:r>
      <w:r w:rsidR="004924F9">
        <w:rPr>
          <w:lang w:val="en-US"/>
        </w:rPr>
        <w:t>64</w:t>
      </w:r>
      <w:r w:rsidRPr="002622F5">
        <w:rPr>
          <w:lang w:val="en-US"/>
        </w:rPr>
        <w:t xml:space="preserve"> (</w:t>
      </w:r>
      <w:r w:rsidRPr="002622F5">
        <w:rPr>
          <w:i/>
          <w:lang w:val="en-US"/>
        </w:rPr>
        <w:t xml:space="preserve">M </w:t>
      </w:r>
      <w:r w:rsidRPr="002622F5">
        <w:rPr>
          <w:lang w:val="en-US"/>
        </w:rPr>
        <w:t xml:space="preserve">= </w:t>
      </w:r>
      <w:r w:rsidR="004924F9">
        <w:rPr>
          <w:lang w:val="en-US"/>
        </w:rPr>
        <w:t>29.81</w:t>
      </w:r>
      <w:r w:rsidRPr="002622F5">
        <w:rPr>
          <w:lang w:val="en-US"/>
        </w:rPr>
        <w:t xml:space="preserve">, </w:t>
      </w:r>
      <w:r w:rsidRPr="002622F5">
        <w:rPr>
          <w:i/>
          <w:lang w:val="en-US"/>
        </w:rPr>
        <w:t xml:space="preserve">SD </w:t>
      </w:r>
      <w:r w:rsidRPr="002622F5">
        <w:rPr>
          <w:lang w:val="en-US"/>
        </w:rPr>
        <w:t>=</w:t>
      </w:r>
      <w:r w:rsidR="004924F9">
        <w:rPr>
          <w:lang w:val="en-US"/>
        </w:rPr>
        <w:t xml:space="preserve"> 10.98</w:t>
      </w:r>
      <w:r w:rsidRPr="002622F5">
        <w:rPr>
          <w:lang w:val="en-US"/>
        </w:rPr>
        <w:t xml:space="preserve">) provided complete </w:t>
      </w:r>
      <w:r w:rsidR="00852A58">
        <w:rPr>
          <w:lang w:val="en-US"/>
        </w:rPr>
        <w:t xml:space="preserve">and analyzable </w:t>
      </w:r>
      <w:r w:rsidRPr="002622F5">
        <w:rPr>
          <w:lang w:val="en-US"/>
        </w:rPr>
        <w:t xml:space="preserve">data. </w:t>
      </w:r>
    </w:p>
    <w:p w14:paraId="46DBBBB6" w14:textId="77777777" w:rsidR="003C07D5" w:rsidRPr="003C07D5" w:rsidRDefault="003C07D5" w:rsidP="00B3311A">
      <w:pPr>
        <w:pStyle w:val="Heading3"/>
        <w:rPr>
          <w:lang w:val="en-US"/>
        </w:rPr>
      </w:pPr>
      <w:r w:rsidRPr="003C07D5">
        <w:rPr>
          <w:lang w:val="en-US"/>
        </w:rPr>
        <w:lastRenderedPageBreak/>
        <w:t>Materials</w:t>
      </w:r>
      <w:r w:rsidR="0051760E" w:rsidRPr="003C07D5">
        <w:rPr>
          <w:lang w:val="en-US"/>
        </w:rPr>
        <w:t xml:space="preserve"> </w:t>
      </w:r>
    </w:p>
    <w:p w14:paraId="53A2A792" w14:textId="7DC34284" w:rsidR="0051760E" w:rsidRPr="002622F5" w:rsidRDefault="00DC4DCE" w:rsidP="003C07D5">
      <w:pPr>
        <w:pStyle w:val="Normal1"/>
        <w:ind w:firstLine="720"/>
        <w:rPr>
          <w:lang w:val="en-US"/>
        </w:rPr>
      </w:pPr>
      <w:r>
        <w:rPr>
          <w:lang w:val="en-US"/>
        </w:rPr>
        <w:t xml:space="preserve">Materials </w:t>
      </w:r>
      <w:r w:rsidR="0051760E">
        <w:rPr>
          <w:lang w:val="en-US"/>
        </w:rPr>
        <w:t xml:space="preserve">were </w:t>
      </w:r>
      <w:r>
        <w:rPr>
          <w:lang w:val="en-US"/>
        </w:rPr>
        <w:t xml:space="preserve">similar </w:t>
      </w:r>
      <w:r w:rsidR="0051760E">
        <w:rPr>
          <w:lang w:val="en-US"/>
        </w:rPr>
        <w:t xml:space="preserve">to Experiment 3 with the exception that the </w:t>
      </w:r>
      <w:r w:rsidR="00851F65">
        <w:rPr>
          <w:lang w:val="en-US"/>
        </w:rPr>
        <w:t>influence aware</w:t>
      </w:r>
      <w:r w:rsidR="0051760E">
        <w:rPr>
          <w:lang w:val="en-US"/>
        </w:rPr>
        <w:t xml:space="preserve">ness response </w:t>
      </w:r>
      <w:r>
        <w:rPr>
          <w:lang w:val="en-US"/>
        </w:rPr>
        <w:t xml:space="preserve">emitted </w:t>
      </w:r>
      <w:r w:rsidR="0051760E">
        <w:rPr>
          <w:lang w:val="en-US"/>
        </w:rPr>
        <w:t>on each trial was recorded</w:t>
      </w:r>
      <w:r w:rsidR="0051760E">
        <w:rPr>
          <w:i/>
          <w:iCs/>
          <w:lang w:val="en-US"/>
        </w:rPr>
        <w:t xml:space="preserve"> </w:t>
      </w:r>
      <w:r>
        <w:rPr>
          <w:lang w:val="en-US"/>
        </w:rPr>
        <w:t xml:space="preserve">prior to </w:t>
      </w:r>
      <w:r w:rsidR="0051760E">
        <w:rPr>
          <w:lang w:val="en-US"/>
        </w:rPr>
        <w:t xml:space="preserve">the presentation of the target. </w:t>
      </w:r>
      <w:r w:rsidR="0051760E" w:rsidRPr="002622F5">
        <w:rPr>
          <w:lang w:val="en-US"/>
        </w:rPr>
        <w:t xml:space="preserve"> </w:t>
      </w:r>
    </w:p>
    <w:p w14:paraId="579D4D4D" w14:textId="77777777" w:rsidR="003C07D5" w:rsidRDefault="003C07D5" w:rsidP="00B3311A">
      <w:pPr>
        <w:pStyle w:val="Heading3"/>
        <w:rPr>
          <w:lang w:val="en-US"/>
        </w:rPr>
      </w:pPr>
      <w:r>
        <w:rPr>
          <w:lang w:val="en-US"/>
        </w:rPr>
        <w:t>Procedure</w:t>
      </w:r>
      <w:r w:rsidR="0051760E" w:rsidRPr="002622F5">
        <w:rPr>
          <w:lang w:val="en-US"/>
        </w:rPr>
        <w:t xml:space="preserve"> </w:t>
      </w:r>
    </w:p>
    <w:p w14:paraId="220368BA" w14:textId="5E21F412" w:rsidR="0051760E" w:rsidRPr="002622F5" w:rsidRDefault="0051760E" w:rsidP="003C07D5">
      <w:pPr>
        <w:pStyle w:val="Normal1"/>
        <w:ind w:firstLine="720"/>
        <w:rPr>
          <w:lang w:val="en-US"/>
        </w:rPr>
      </w:pPr>
      <w:r w:rsidRPr="002622F5">
        <w:rPr>
          <w:lang w:val="en-US"/>
        </w:rPr>
        <w:t xml:space="preserve">The procedure was </w:t>
      </w:r>
      <w:r w:rsidR="00DC4DCE">
        <w:rPr>
          <w:lang w:val="en-US"/>
        </w:rPr>
        <w:t xml:space="preserve">similar </w:t>
      </w:r>
      <w:r w:rsidRPr="002622F5">
        <w:rPr>
          <w:lang w:val="en-US"/>
        </w:rPr>
        <w:t xml:space="preserve">to Experiment </w:t>
      </w:r>
      <w:r>
        <w:rPr>
          <w:lang w:val="en-US"/>
        </w:rPr>
        <w:t>3.</w:t>
      </w:r>
    </w:p>
    <w:p w14:paraId="77D5757E" w14:textId="77777777" w:rsidR="0051760E" w:rsidRPr="002622F5" w:rsidRDefault="0051760E" w:rsidP="00124669">
      <w:pPr>
        <w:pStyle w:val="Heading2"/>
      </w:pPr>
      <w:r w:rsidRPr="002622F5">
        <w:t>Results</w:t>
      </w:r>
    </w:p>
    <w:p w14:paraId="4DA50775" w14:textId="5F8215DB" w:rsidR="003C07D5" w:rsidRPr="00B3311A" w:rsidRDefault="003C07D5" w:rsidP="00B3311A">
      <w:pPr>
        <w:pStyle w:val="Heading3"/>
      </w:pPr>
      <w:r w:rsidRPr="003C07D5">
        <w:rPr>
          <w:lang w:val="en-US"/>
        </w:rPr>
        <w:t>Hypothesis</w:t>
      </w:r>
      <w:r>
        <w:rPr>
          <w:lang w:val="en-US"/>
        </w:rPr>
        <w:t xml:space="preserve"> </w:t>
      </w:r>
      <w:r w:rsidRPr="003C07D5">
        <w:rPr>
          <w:lang w:val="en-US"/>
        </w:rPr>
        <w:t>Testing</w:t>
      </w:r>
    </w:p>
    <w:p w14:paraId="47EA2189" w14:textId="6A2CA439" w:rsidR="00D648D5" w:rsidRPr="002622F5" w:rsidRDefault="0051760E" w:rsidP="003C07D5">
      <w:pPr>
        <w:pStyle w:val="Normal1"/>
        <w:ind w:firstLine="720"/>
        <w:rPr>
          <w:lang w:val="en-US"/>
        </w:rPr>
      </w:pPr>
      <w:r w:rsidRPr="002622F5">
        <w:rPr>
          <w:b/>
          <w:lang w:val="en-US"/>
        </w:rPr>
        <w:t>Replication Hypotheses</w:t>
      </w:r>
      <w:r w:rsidR="00D648D5">
        <w:rPr>
          <w:b/>
          <w:lang w:val="en-US"/>
        </w:rPr>
        <w:t xml:space="preserve">. </w:t>
      </w:r>
      <w:r w:rsidR="003D6953" w:rsidRPr="009776A7">
        <w:rPr>
          <w:lang w:val="en-US"/>
        </w:rPr>
        <w:t>A</w:t>
      </w:r>
      <w:r w:rsidR="003D6953">
        <w:rPr>
          <w:i/>
          <w:lang w:val="en-US"/>
        </w:rPr>
        <w:t xml:space="preserve"> </w:t>
      </w:r>
      <w:r w:rsidR="00D648D5" w:rsidRPr="002622F5">
        <w:rPr>
          <w:lang w:val="en-US"/>
        </w:rPr>
        <w:t xml:space="preserve">significant effect </w:t>
      </w:r>
      <w:r w:rsidR="003D6953">
        <w:rPr>
          <w:lang w:val="en-US"/>
        </w:rPr>
        <w:t xml:space="preserve">emerged </w:t>
      </w:r>
      <w:r w:rsidR="00D648D5" w:rsidRPr="002622F5">
        <w:rPr>
          <w:lang w:val="en-US"/>
        </w:rPr>
        <w:t xml:space="preserve">on both the </w:t>
      </w:r>
      <w:r w:rsidR="008103E2">
        <w:rPr>
          <w:lang w:val="en-US"/>
        </w:rPr>
        <w:t>standard</w:t>
      </w:r>
      <w:r w:rsidR="00D648D5" w:rsidRPr="002622F5">
        <w:rPr>
          <w:lang w:val="en-US"/>
        </w:rPr>
        <w:t xml:space="preserve"> AMP, OR = </w:t>
      </w:r>
      <w:r w:rsidR="004924F9">
        <w:rPr>
          <w:lang w:val="en-US"/>
        </w:rPr>
        <w:t>2.17</w:t>
      </w:r>
      <w:r w:rsidR="00D648D5" w:rsidRPr="002622F5">
        <w:rPr>
          <w:lang w:val="en-US"/>
        </w:rPr>
        <w:t>, 95% CI [</w:t>
      </w:r>
      <w:r w:rsidR="004924F9">
        <w:rPr>
          <w:lang w:val="en-US"/>
        </w:rPr>
        <w:t>2.01</w:t>
      </w:r>
      <w:r w:rsidR="00D648D5" w:rsidRPr="002622F5">
        <w:rPr>
          <w:lang w:val="en-US"/>
        </w:rPr>
        <w:t xml:space="preserve">, </w:t>
      </w:r>
      <w:r w:rsidR="004924F9">
        <w:rPr>
          <w:lang w:val="en-US"/>
        </w:rPr>
        <w:t>2.35</w:t>
      </w:r>
      <w:r w:rsidR="00D648D5" w:rsidRPr="002622F5">
        <w:rPr>
          <w:lang w:val="en-US"/>
        </w:rPr>
        <w:t xml:space="preserve">], </w:t>
      </w:r>
      <w:r w:rsidR="00D648D5" w:rsidRPr="002622F5">
        <w:rPr>
          <w:i/>
          <w:lang w:val="en-US"/>
        </w:rPr>
        <w:t xml:space="preserve">p </w:t>
      </w:r>
      <w:r w:rsidR="00D648D5" w:rsidRPr="002622F5">
        <w:rPr>
          <w:lang w:val="en-US"/>
        </w:rPr>
        <w:t xml:space="preserve">&lt; .001, and the </w:t>
      </w:r>
      <w:r w:rsidR="00823B82">
        <w:rPr>
          <w:lang w:val="en-US"/>
        </w:rPr>
        <w:t xml:space="preserve">prospective </w:t>
      </w:r>
      <w:r w:rsidR="008D2B67">
        <w:rPr>
          <w:lang w:val="en-US"/>
        </w:rPr>
        <w:t>IA-</w:t>
      </w:r>
      <w:r w:rsidR="00D648D5" w:rsidRPr="002622F5">
        <w:rPr>
          <w:lang w:val="en-US"/>
        </w:rPr>
        <w:t xml:space="preserve">AMP, OR = </w:t>
      </w:r>
      <w:r w:rsidR="00967D26">
        <w:rPr>
          <w:lang w:val="en-US"/>
        </w:rPr>
        <w:t>2.58</w:t>
      </w:r>
      <w:r w:rsidR="00D648D5" w:rsidRPr="002622F5">
        <w:rPr>
          <w:lang w:val="en-US"/>
        </w:rPr>
        <w:t>, 95% CI [</w:t>
      </w:r>
      <w:r w:rsidR="00967D26">
        <w:rPr>
          <w:lang w:val="en-US"/>
        </w:rPr>
        <w:t>2.38</w:t>
      </w:r>
      <w:r w:rsidR="00D648D5" w:rsidRPr="002622F5">
        <w:rPr>
          <w:lang w:val="en-US"/>
        </w:rPr>
        <w:t xml:space="preserve">, </w:t>
      </w:r>
      <w:r w:rsidR="00967D26">
        <w:rPr>
          <w:lang w:val="en-US"/>
        </w:rPr>
        <w:t>2.80</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w:t>
      </w:r>
    </w:p>
    <w:p w14:paraId="483CDD92" w14:textId="408DC3D6" w:rsidR="003C07D5" w:rsidRDefault="003C07D5" w:rsidP="00AE020A">
      <w:pPr>
        <w:pStyle w:val="Normal1"/>
        <w:ind w:firstLine="720"/>
        <w:rPr>
          <w:color w:val="222222"/>
          <w:lang w:val="en-US"/>
        </w:rPr>
      </w:pPr>
      <w:r>
        <w:rPr>
          <w:b/>
          <w:lang w:val="en-US"/>
        </w:rPr>
        <w:t xml:space="preserve">Critical Hypotheses: </w:t>
      </w:r>
      <w:r w:rsidR="00D648D5" w:rsidRPr="003C07D5">
        <w:rPr>
          <w:b/>
          <w:bCs/>
          <w:iCs/>
          <w:lang w:val="en-US"/>
        </w:rPr>
        <w:t xml:space="preserve">Are </w:t>
      </w:r>
      <w:r>
        <w:rPr>
          <w:b/>
          <w:bCs/>
          <w:iCs/>
          <w:lang w:val="en-US"/>
        </w:rPr>
        <w:t>P</w:t>
      </w:r>
      <w:r w:rsidR="003D6953" w:rsidRPr="003C07D5">
        <w:rPr>
          <w:b/>
          <w:bCs/>
          <w:iCs/>
          <w:lang w:val="en-US"/>
        </w:rPr>
        <w:t xml:space="preserve">rospective </w:t>
      </w:r>
      <w:r>
        <w:rPr>
          <w:b/>
          <w:bCs/>
          <w:iCs/>
          <w:lang w:val="en-US"/>
        </w:rPr>
        <w:t>IA-AMP Effects Moderated B</w:t>
      </w:r>
      <w:r w:rsidR="00D648D5" w:rsidRPr="003C07D5">
        <w:rPr>
          <w:b/>
          <w:bCs/>
          <w:iCs/>
          <w:lang w:val="en-US"/>
        </w:rPr>
        <w:t xml:space="preserve">y </w:t>
      </w:r>
      <w:r>
        <w:rPr>
          <w:b/>
          <w:bCs/>
          <w:iCs/>
          <w:lang w:val="en-US"/>
        </w:rPr>
        <w:t>Influence A</w:t>
      </w:r>
      <w:r w:rsidR="00851F65" w:rsidRPr="003C07D5">
        <w:rPr>
          <w:b/>
          <w:bCs/>
          <w:iCs/>
          <w:lang w:val="en-US"/>
        </w:rPr>
        <w:t>ware</w:t>
      </w:r>
      <w:r w:rsidR="00D648D5" w:rsidRPr="003C07D5">
        <w:rPr>
          <w:b/>
          <w:bCs/>
          <w:iCs/>
          <w:lang w:val="en-US"/>
        </w:rPr>
        <w:t>ness?</w:t>
      </w:r>
      <w:r w:rsidR="00D648D5">
        <w:rPr>
          <w:bCs/>
          <w:lang w:val="en-US"/>
        </w:rPr>
        <w:t xml:space="preserve"> At the trial level, </w:t>
      </w:r>
      <w:r w:rsidR="00AD2EF9">
        <w:rPr>
          <w:bCs/>
          <w:lang w:val="en-US"/>
        </w:rPr>
        <w:t xml:space="preserve">prospective </w:t>
      </w:r>
      <w:r w:rsidR="00D648D5">
        <w:rPr>
          <w:bCs/>
          <w:lang w:val="en-US"/>
        </w:rPr>
        <w:t>influence</w:t>
      </w:r>
      <w:r w:rsidR="00AD2EF9">
        <w:rPr>
          <w:bCs/>
          <w:lang w:val="en-US"/>
        </w:rPr>
        <w:t xml:space="preserve"> </w:t>
      </w:r>
      <w:r w:rsidR="00D648D5">
        <w:rPr>
          <w:bCs/>
          <w:lang w:val="en-US"/>
        </w:rPr>
        <w:t xml:space="preserve">awareness </w:t>
      </w:r>
      <w:r w:rsidR="00AD2EF9">
        <w:rPr>
          <w:bCs/>
          <w:lang w:val="en-US"/>
        </w:rPr>
        <w:t xml:space="preserve">moderated </w:t>
      </w:r>
      <w:r w:rsidR="00D648D5">
        <w:rPr>
          <w:bCs/>
          <w:lang w:val="en-US"/>
        </w:rPr>
        <w:t xml:space="preserve">evaluative responses, </w:t>
      </w:r>
      <w:r w:rsidR="00D648D5" w:rsidRPr="002622F5">
        <w:rPr>
          <w:lang w:val="en-US"/>
        </w:rPr>
        <w:t xml:space="preserve">OR = </w:t>
      </w:r>
      <w:r w:rsidR="00467E02">
        <w:rPr>
          <w:lang w:val="en-US"/>
        </w:rPr>
        <w:t>6.26</w:t>
      </w:r>
      <w:r w:rsidR="00D648D5" w:rsidRPr="002622F5">
        <w:rPr>
          <w:lang w:val="en-US"/>
        </w:rPr>
        <w:t>, 95% CI [</w:t>
      </w:r>
      <w:r w:rsidR="00467E02">
        <w:rPr>
          <w:lang w:val="en-US"/>
        </w:rPr>
        <w:t>5.21</w:t>
      </w:r>
      <w:r w:rsidR="00D648D5" w:rsidRPr="002622F5">
        <w:rPr>
          <w:lang w:val="en-US"/>
        </w:rPr>
        <w:t>,</w:t>
      </w:r>
      <w:r w:rsidR="00467E02">
        <w:rPr>
          <w:lang w:val="en-US"/>
        </w:rPr>
        <w:t xml:space="preserve"> 7.51</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 This was also the case at the participant</w:t>
      </w:r>
      <w:r w:rsidR="00823B82">
        <w:rPr>
          <w:lang w:val="en-US"/>
        </w:rPr>
        <w:t xml:space="preserve"> </w:t>
      </w:r>
      <w:r w:rsidR="00D648D5">
        <w:rPr>
          <w:lang w:val="en-US"/>
        </w:rPr>
        <w:t xml:space="preserve">level: participants’ </w:t>
      </w:r>
      <w:r w:rsidR="00AD2EF9">
        <w:rPr>
          <w:lang w:val="en-US"/>
        </w:rPr>
        <w:t xml:space="preserve">prospective </w:t>
      </w:r>
      <w:r w:rsidR="00D648D5">
        <w:rPr>
          <w:lang w:val="en-US"/>
        </w:rPr>
        <w:t>influence</w:t>
      </w:r>
      <w:r w:rsidR="00AD2EF9">
        <w:rPr>
          <w:lang w:val="en-US"/>
        </w:rPr>
        <w:t xml:space="preserve"> </w:t>
      </w:r>
      <w:r w:rsidR="00D648D5">
        <w:rPr>
          <w:lang w:val="en-US"/>
        </w:rPr>
        <w:t xml:space="preserve">awareness rates strongly </w:t>
      </w:r>
      <w:r w:rsidR="00AD2EF9">
        <w:rPr>
          <w:lang w:val="en-US"/>
        </w:rPr>
        <w:t xml:space="preserve">moderated </w:t>
      </w:r>
      <w:r w:rsidR="00D648D5">
        <w:rPr>
          <w:lang w:val="en-US"/>
        </w:rPr>
        <w:t xml:space="preserve">the magnitude of their </w:t>
      </w:r>
      <w:r w:rsidR="008D2B67">
        <w:rPr>
          <w:lang w:val="en-US"/>
        </w:rPr>
        <w:t>IA-</w:t>
      </w:r>
      <w:r w:rsidR="00D648D5">
        <w:rPr>
          <w:lang w:val="en-US"/>
        </w:rPr>
        <w:t xml:space="preserve">AMP effect, </w:t>
      </w:r>
      <w:r w:rsidR="00D648D5" w:rsidRPr="002622F5">
        <w:rPr>
          <w:i/>
          <w:highlight w:val="white"/>
          <w:lang w:val="en-US"/>
        </w:rPr>
        <w:t xml:space="preserve">B </w:t>
      </w:r>
      <w:r w:rsidR="00D648D5" w:rsidRPr="002622F5">
        <w:rPr>
          <w:highlight w:val="white"/>
          <w:lang w:val="en-US"/>
        </w:rPr>
        <w:t>= 0.49, 95% CI [0.3</w:t>
      </w:r>
      <w:r w:rsidR="00467E02">
        <w:rPr>
          <w:highlight w:val="white"/>
          <w:lang w:val="en-US"/>
        </w:rPr>
        <w:t>7</w:t>
      </w:r>
      <w:r w:rsidR="00D648D5" w:rsidRPr="002622F5">
        <w:rPr>
          <w:highlight w:val="white"/>
          <w:lang w:val="en-US"/>
        </w:rPr>
        <w:t>, 0.6</w:t>
      </w:r>
      <w:r w:rsidR="00467E02">
        <w:rPr>
          <w:highlight w:val="white"/>
          <w:lang w:val="en-US"/>
        </w:rPr>
        <w:t>1</w:t>
      </w:r>
      <w:r w:rsidR="00D648D5" w:rsidRPr="002622F5">
        <w:rPr>
          <w:highlight w:val="white"/>
          <w:lang w:val="en-US"/>
        </w:rPr>
        <w:t xml:space="preserve">], </w:t>
      </w:r>
      <w:r w:rsidR="00D648D5" w:rsidRPr="002622F5">
        <w:rPr>
          <w:color w:val="222222"/>
          <w:highlight w:val="white"/>
          <w:lang w:val="en-US"/>
        </w:rPr>
        <w:t>β = 0.5</w:t>
      </w:r>
      <w:r w:rsidR="00467E02">
        <w:rPr>
          <w:color w:val="222222"/>
          <w:highlight w:val="white"/>
          <w:lang w:val="en-US"/>
        </w:rPr>
        <w:t>5</w:t>
      </w:r>
      <w:r w:rsidR="00D648D5" w:rsidRPr="002622F5">
        <w:rPr>
          <w:color w:val="222222"/>
          <w:highlight w:val="white"/>
          <w:lang w:val="en-US"/>
        </w:rPr>
        <w:t>, 95% CI [0.4</w:t>
      </w:r>
      <w:r w:rsidR="00467E02">
        <w:rPr>
          <w:color w:val="222222"/>
          <w:highlight w:val="white"/>
          <w:lang w:val="en-US"/>
        </w:rPr>
        <w:t>1</w:t>
      </w:r>
      <w:r w:rsidR="00D648D5" w:rsidRPr="002622F5">
        <w:rPr>
          <w:color w:val="222222"/>
          <w:highlight w:val="white"/>
          <w:lang w:val="en-US"/>
        </w:rPr>
        <w:t>, 0.6</w:t>
      </w:r>
      <w:r w:rsidR="00467E02">
        <w:rPr>
          <w:color w:val="222222"/>
          <w:highlight w:val="white"/>
          <w:lang w:val="en-US"/>
        </w:rPr>
        <w:t>8</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r w:rsidR="00161A48" w:rsidDel="00161A48">
        <w:rPr>
          <w:color w:val="222222"/>
          <w:lang w:val="en-US"/>
        </w:rPr>
        <w:t xml:space="preserve"> </w:t>
      </w:r>
    </w:p>
    <w:p w14:paraId="5CD261B6" w14:textId="5A00089E" w:rsidR="00D648D5" w:rsidRDefault="00161A48" w:rsidP="00AE020A">
      <w:pPr>
        <w:pStyle w:val="Normal1"/>
        <w:ind w:firstLine="720"/>
        <w:rPr>
          <w:color w:val="222222"/>
          <w:lang w:val="en-US"/>
        </w:rPr>
      </w:pPr>
      <w:r w:rsidRPr="003C07D5">
        <w:rPr>
          <w:b/>
          <w:bCs/>
          <w:iCs/>
          <w:lang w:val="en-US"/>
        </w:rPr>
        <w:t>D</w:t>
      </w:r>
      <w:r w:rsidR="00D648D5" w:rsidRPr="003C07D5">
        <w:rPr>
          <w:b/>
          <w:color w:val="222222"/>
          <w:highlight w:val="white"/>
          <w:lang w:val="en-US"/>
        </w:rPr>
        <w:t xml:space="preserve">oes </w:t>
      </w:r>
      <w:r w:rsidR="003C07D5">
        <w:rPr>
          <w:b/>
          <w:color w:val="222222"/>
          <w:highlight w:val="white"/>
          <w:lang w:val="en-US"/>
        </w:rPr>
        <w:t>P</w:t>
      </w:r>
      <w:r w:rsidR="00AD2EF9" w:rsidRPr="003C07D5">
        <w:rPr>
          <w:b/>
          <w:color w:val="222222"/>
          <w:highlight w:val="white"/>
          <w:lang w:val="en-US"/>
        </w:rPr>
        <w:t xml:space="preserve">rospective </w:t>
      </w:r>
      <w:r w:rsidR="003C07D5">
        <w:rPr>
          <w:b/>
          <w:color w:val="222222"/>
          <w:highlight w:val="white"/>
          <w:lang w:val="en-US"/>
        </w:rPr>
        <w:t>I</w:t>
      </w:r>
      <w:r w:rsidR="00D648D5" w:rsidRPr="003C07D5">
        <w:rPr>
          <w:b/>
          <w:color w:val="222222"/>
          <w:highlight w:val="white"/>
          <w:lang w:val="en-US"/>
        </w:rPr>
        <w:t>nfluence</w:t>
      </w:r>
      <w:r w:rsidR="00AD2EF9" w:rsidRPr="003C07D5">
        <w:rPr>
          <w:b/>
          <w:color w:val="222222"/>
          <w:highlight w:val="white"/>
          <w:lang w:val="en-US"/>
        </w:rPr>
        <w:t xml:space="preserve"> </w:t>
      </w:r>
      <w:r w:rsidR="003C07D5">
        <w:rPr>
          <w:b/>
          <w:color w:val="222222"/>
          <w:highlight w:val="white"/>
          <w:lang w:val="en-US"/>
        </w:rPr>
        <w:t>A</w:t>
      </w:r>
      <w:r w:rsidR="00D648D5" w:rsidRPr="003C07D5">
        <w:rPr>
          <w:b/>
          <w:color w:val="222222"/>
          <w:highlight w:val="white"/>
          <w:lang w:val="en-US"/>
        </w:rPr>
        <w:t xml:space="preserve">wareness </w:t>
      </w:r>
      <w:r w:rsidR="003C07D5">
        <w:rPr>
          <w:b/>
          <w:color w:val="222222"/>
          <w:highlight w:val="white"/>
          <w:lang w:val="en-US"/>
        </w:rPr>
        <w:t>I</w:t>
      </w:r>
      <w:r w:rsidR="00D648D5" w:rsidRPr="003C07D5">
        <w:rPr>
          <w:b/>
          <w:color w:val="222222"/>
          <w:highlight w:val="white"/>
          <w:lang w:val="en-US"/>
        </w:rPr>
        <w:t xml:space="preserve">n </w:t>
      </w:r>
      <w:r w:rsidR="003C07D5">
        <w:rPr>
          <w:b/>
          <w:color w:val="222222"/>
          <w:highlight w:val="white"/>
          <w:lang w:val="en-US"/>
        </w:rPr>
        <w:t>A</w:t>
      </w:r>
      <w:r w:rsidR="00AD2EF9" w:rsidRPr="003C07D5">
        <w:rPr>
          <w:b/>
          <w:color w:val="222222"/>
          <w:highlight w:val="white"/>
          <w:lang w:val="en-US"/>
        </w:rPr>
        <w:t xml:space="preserve">n </w:t>
      </w:r>
      <w:r w:rsidR="008D2B67" w:rsidRPr="003C07D5">
        <w:rPr>
          <w:b/>
          <w:color w:val="222222"/>
          <w:highlight w:val="white"/>
          <w:lang w:val="en-US"/>
        </w:rPr>
        <w:t>IA-</w:t>
      </w:r>
      <w:r w:rsidR="00D648D5" w:rsidRPr="003C07D5">
        <w:rPr>
          <w:b/>
          <w:color w:val="222222"/>
          <w:highlight w:val="white"/>
          <w:lang w:val="en-US"/>
        </w:rPr>
        <w:t xml:space="preserve">AMP </w:t>
      </w:r>
      <w:r w:rsidR="003C07D5">
        <w:rPr>
          <w:b/>
          <w:color w:val="222222"/>
          <w:highlight w:val="white"/>
          <w:lang w:val="en-US"/>
        </w:rPr>
        <w:t>Completed A</w:t>
      </w:r>
      <w:r w:rsidR="00AD2EF9" w:rsidRPr="003C07D5">
        <w:rPr>
          <w:b/>
          <w:color w:val="222222"/>
          <w:highlight w:val="white"/>
          <w:lang w:val="en-US"/>
        </w:rPr>
        <w:t xml:space="preserve">t Time 2 </w:t>
      </w:r>
      <w:r w:rsidR="003C07D5">
        <w:rPr>
          <w:b/>
          <w:color w:val="222222"/>
          <w:highlight w:val="white"/>
          <w:lang w:val="en-US"/>
        </w:rPr>
        <w:t>Predict E</w:t>
      </w:r>
      <w:r w:rsidR="00D648D5" w:rsidRPr="003C07D5">
        <w:rPr>
          <w:b/>
          <w:color w:val="222222"/>
          <w:highlight w:val="white"/>
          <w:lang w:val="en-US"/>
        </w:rPr>
        <w:t>ffects</w:t>
      </w:r>
      <w:r w:rsidR="003C07D5">
        <w:rPr>
          <w:b/>
          <w:color w:val="222222"/>
          <w:highlight w:val="white"/>
          <w:lang w:val="en-US"/>
        </w:rPr>
        <w:t xml:space="preserve"> In A S</w:t>
      </w:r>
      <w:r w:rsidR="00AD2EF9" w:rsidRPr="003C07D5">
        <w:rPr>
          <w:b/>
          <w:color w:val="222222"/>
          <w:highlight w:val="white"/>
          <w:lang w:val="en-US"/>
        </w:rPr>
        <w:t>tandard AMP</w:t>
      </w:r>
      <w:r w:rsidR="003C07D5">
        <w:rPr>
          <w:b/>
          <w:color w:val="222222"/>
          <w:highlight w:val="white"/>
          <w:lang w:val="en-US"/>
        </w:rPr>
        <w:t xml:space="preserve"> Completed A</w:t>
      </w:r>
      <w:r w:rsidR="00AD2EF9" w:rsidRPr="003C07D5">
        <w:rPr>
          <w:b/>
          <w:color w:val="222222"/>
          <w:highlight w:val="white"/>
          <w:lang w:val="en-US"/>
        </w:rPr>
        <w:t>t Time 1</w:t>
      </w:r>
      <w:r w:rsidR="00D648D5" w:rsidRPr="003C07D5">
        <w:rPr>
          <w:b/>
          <w:color w:val="222222"/>
          <w:highlight w:val="white"/>
          <w:lang w:val="en-US"/>
        </w:rPr>
        <w:t>?</w:t>
      </w:r>
      <w:r w:rsidR="00D648D5">
        <w:rPr>
          <w:i/>
          <w:color w:val="222222"/>
          <w:lang w:val="en-US"/>
        </w:rPr>
        <w:t xml:space="preserve"> </w:t>
      </w:r>
      <w:r w:rsidR="00AD2EF9">
        <w:rPr>
          <w:iCs/>
          <w:color w:val="222222"/>
          <w:lang w:val="en-US"/>
        </w:rPr>
        <w:t>I</w:t>
      </w:r>
      <w:r w:rsidR="00D648D5">
        <w:rPr>
          <w:iCs/>
          <w:color w:val="222222"/>
          <w:lang w:val="en-US"/>
        </w:rPr>
        <w:t>nfluence</w:t>
      </w:r>
      <w:r w:rsidR="00823B82">
        <w:rPr>
          <w:iCs/>
          <w:color w:val="222222"/>
          <w:lang w:val="en-US"/>
        </w:rPr>
        <w:t xml:space="preserve"> </w:t>
      </w:r>
      <w:r w:rsidR="00D648D5">
        <w:rPr>
          <w:iCs/>
          <w:color w:val="222222"/>
          <w:lang w:val="en-US"/>
        </w:rPr>
        <w:t xml:space="preserve">awareness rates in the </w:t>
      </w:r>
      <w:r w:rsidR="00AD2EF9">
        <w:rPr>
          <w:iCs/>
          <w:color w:val="222222"/>
          <w:lang w:val="en-US"/>
        </w:rPr>
        <w:t xml:space="preserve">prospective </w:t>
      </w:r>
      <w:r w:rsidR="008D2B67">
        <w:rPr>
          <w:iCs/>
          <w:color w:val="222222"/>
          <w:lang w:val="en-US"/>
        </w:rPr>
        <w:t>IA-</w:t>
      </w:r>
      <w:r w:rsidR="00D648D5">
        <w:rPr>
          <w:iCs/>
          <w:color w:val="222222"/>
          <w:lang w:val="en-US"/>
        </w:rPr>
        <w:t xml:space="preserve">AMP significantly predicted the magnitude of </w:t>
      </w:r>
      <w:r w:rsidR="00AD2EF9">
        <w:rPr>
          <w:iCs/>
          <w:color w:val="222222"/>
          <w:lang w:val="en-US"/>
        </w:rPr>
        <w:t xml:space="preserve">their </w:t>
      </w:r>
      <w:r w:rsidR="00D648D5">
        <w:rPr>
          <w:iCs/>
          <w:color w:val="222222"/>
          <w:lang w:val="en-US"/>
        </w:rPr>
        <w:t xml:space="preserve">effect </w:t>
      </w:r>
      <w:r w:rsidR="00AD2EF9">
        <w:rPr>
          <w:iCs/>
          <w:color w:val="222222"/>
          <w:lang w:val="en-US"/>
        </w:rPr>
        <w:t xml:space="preserve">in a </w:t>
      </w:r>
      <w:r w:rsidR="00D648D5">
        <w:rPr>
          <w:iCs/>
          <w:color w:val="222222"/>
          <w:lang w:val="en-US"/>
        </w:rPr>
        <w:t>previously</w:t>
      </w:r>
      <w:r w:rsidR="00823B82">
        <w:rPr>
          <w:iCs/>
          <w:color w:val="222222"/>
          <w:lang w:val="en-US"/>
        </w:rPr>
        <w:t xml:space="preserve"> </w:t>
      </w:r>
      <w:r w:rsidR="00D648D5">
        <w:rPr>
          <w:iCs/>
          <w:color w:val="222222"/>
          <w:lang w:val="en-US"/>
        </w:rPr>
        <w:t xml:space="preserve">completed standard AMP, </w:t>
      </w:r>
      <w:r w:rsidR="00D648D5" w:rsidRPr="002622F5">
        <w:rPr>
          <w:i/>
          <w:highlight w:val="white"/>
          <w:lang w:val="en-US"/>
        </w:rPr>
        <w:t xml:space="preserve">B </w:t>
      </w:r>
      <w:r w:rsidR="00D648D5" w:rsidRPr="002622F5">
        <w:rPr>
          <w:highlight w:val="white"/>
          <w:lang w:val="en-US"/>
        </w:rPr>
        <w:t>= 0.</w:t>
      </w:r>
      <w:r w:rsidR="002C0E56">
        <w:rPr>
          <w:highlight w:val="white"/>
          <w:lang w:val="en-US"/>
        </w:rPr>
        <w:t>34</w:t>
      </w:r>
      <w:r w:rsidR="00D648D5" w:rsidRPr="002622F5">
        <w:rPr>
          <w:highlight w:val="white"/>
          <w:lang w:val="en-US"/>
        </w:rPr>
        <w:t>, 95% CI [0.</w:t>
      </w:r>
      <w:r w:rsidR="002C0E56">
        <w:rPr>
          <w:highlight w:val="white"/>
          <w:lang w:val="en-US"/>
        </w:rPr>
        <w:t>20</w:t>
      </w:r>
      <w:r w:rsidR="00D648D5" w:rsidRPr="002622F5">
        <w:rPr>
          <w:highlight w:val="white"/>
          <w:lang w:val="en-US"/>
        </w:rPr>
        <w:t>, 0.</w:t>
      </w:r>
      <w:r w:rsidR="002C0E56">
        <w:rPr>
          <w:highlight w:val="white"/>
          <w:lang w:val="en-US"/>
        </w:rPr>
        <w:t>49</w:t>
      </w:r>
      <w:r w:rsidR="00D648D5" w:rsidRPr="002622F5">
        <w:rPr>
          <w:highlight w:val="white"/>
          <w:lang w:val="en-US"/>
        </w:rPr>
        <w:t xml:space="preserve">], </w:t>
      </w:r>
      <w:r w:rsidR="00D648D5" w:rsidRPr="002622F5">
        <w:rPr>
          <w:color w:val="222222"/>
          <w:highlight w:val="white"/>
          <w:lang w:val="en-US"/>
        </w:rPr>
        <w:t>β = 0.</w:t>
      </w:r>
      <w:r w:rsidR="002C0E56">
        <w:rPr>
          <w:color w:val="222222"/>
          <w:highlight w:val="white"/>
          <w:lang w:val="en-US"/>
        </w:rPr>
        <w:t>35</w:t>
      </w:r>
      <w:r w:rsidR="00D648D5" w:rsidRPr="002622F5">
        <w:rPr>
          <w:color w:val="222222"/>
          <w:highlight w:val="white"/>
          <w:lang w:val="en-US"/>
        </w:rPr>
        <w:t>, 95% CI [0.</w:t>
      </w:r>
      <w:r w:rsidR="002C0E56">
        <w:rPr>
          <w:color w:val="222222"/>
          <w:highlight w:val="white"/>
          <w:lang w:val="en-US"/>
        </w:rPr>
        <w:t>20</w:t>
      </w:r>
      <w:r w:rsidR="00D648D5" w:rsidRPr="002622F5">
        <w:rPr>
          <w:color w:val="222222"/>
          <w:highlight w:val="white"/>
          <w:lang w:val="en-US"/>
        </w:rPr>
        <w:t>, 0.</w:t>
      </w:r>
      <w:r w:rsidR="002C0E56">
        <w:rPr>
          <w:color w:val="222222"/>
          <w:highlight w:val="white"/>
          <w:lang w:val="en-US"/>
        </w:rPr>
        <w:t>50</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p>
    <w:p w14:paraId="316CF0BD" w14:textId="27E12EBD" w:rsidR="0051760E" w:rsidRDefault="00383769" w:rsidP="00124669">
      <w:pPr>
        <w:pStyle w:val="Heading2"/>
      </w:pPr>
      <w:r>
        <w:t>Discussion</w:t>
      </w:r>
    </w:p>
    <w:p w14:paraId="3900F91D" w14:textId="625B3C58" w:rsidR="00124669" w:rsidRDefault="00383769" w:rsidP="009A2E5A">
      <w:pPr>
        <w:pStyle w:val="Normal1"/>
        <w:rPr>
          <w:iCs/>
          <w:lang w:val="en-US"/>
        </w:rPr>
      </w:pPr>
      <w:r>
        <w:rPr>
          <w:iCs/>
          <w:lang w:val="en-US"/>
        </w:rPr>
        <w:tab/>
      </w:r>
      <w:r w:rsidR="00E37FBA">
        <w:rPr>
          <w:iCs/>
          <w:lang w:val="en-US"/>
        </w:rPr>
        <w:t>Results indicate that a</w:t>
      </w:r>
      <w:r w:rsidR="009A2E5A">
        <w:rPr>
          <w:iCs/>
          <w:lang w:val="en-US"/>
        </w:rPr>
        <w:t>n even more</w:t>
      </w:r>
      <w:r w:rsidR="00E37FBA">
        <w:rPr>
          <w:iCs/>
          <w:lang w:val="en-US"/>
        </w:rPr>
        <w:t xml:space="preserve"> </w:t>
      </w:r>
      <w:r w:rsidR="009A2E5A">
        <w:rPr>
          <w:iCs/>
          <w:lang w:val="en-US"/>
        </w:rPr>
        <w:t xml:space="preserve">conservative </w:t>
      </w:r>
      <w:r w:rsidR="00E37FBA">
        <w:rPr>
          <w:iCs/>
          <w:lang w:val="en-US"/>
        </w:rPr>
        <w:t>prospective measure of influence awareness resulted in the same pattern of results as in Experiments 1-7</w:t>
      </w:r>
      <w:r w:rsidR="003B363D">
        <w:rPr>
          <w:iCs/>
          <w:lang w:val="en-US"/>
        </w:rPr>
        <w:t xml:space="preserve"> (see Figures 3 and 4)</w:t>
      </w:r>
      <w:r>
        <w:rPr>
          <w:iCs/>
          <w:lang w:val="en-US"/>
        </w:rPr>
        <w:t xml:space="preserve">. </w:t>
      </w:r>
      <w:r w:rsidR="009A2E5A">
        <w:rPr>
          <w:color w:val="222222"/>
          <w:lang w:val="en-US"/>
        </w:rPr>
        <w:lastRenderedPageBreak/>
        <w:t>Participants are able to report that a prime is going to influence their response to a target even before they have seen that target for themselves.</w:t>
      </w:r>
    </w:p>
    <w:p w14:paraId="7764AC6F" w14:textId="77777777" w:rsidR="00321BEB" w:rsidRPr="00321BEB" w:rsidRDefault="00321BEB" w:rsidP="00857205">
      <w:pPr>
        <w:spacing w:line="240" w:lineRule="auto"/>
        <w:rPr>
          <w:iCs/>
          <w:lang w:val="en-US"/>
        </w:rPr>
      </w:pPr>
    </w:p>
    <w:p w14:paraId="2BF64EDD" w14:textId="2F2150FC" w:rsidR="00FC5502" w:rsidRDefault="002C339E">
      <w:pPr>
        <w:jc w:val="center"/>
        <w:rPr>
          <w:lang w:val="en-US"/>
        </w:rPr>
      </w:pPr>
      <w:r>
        <w:rPr>
          <w:noProof/>
          <w:lang w:val="en-US"/>
        </w:rPr>
        <w:drawing>
          <wp:inline distT="0" distB="0" distL="0" distR="0" wp14:anchorId="2C8286E2" wp14:editId="3A37A841">
            <wp:extent cx="4194364" cy="608041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7815" cy="6099918"/>
                    </a:xfrm>
                    <a:prstGeom prst="rect">
                      <a:avLst/>
                    </a:prstGeom>
                  </pic:spPr>
                </pic:pic>
              </a:graphicData>
            </a:graphic>
          </wp:inline>
        </w:drawing>
      </w:r>
    </w:p>
    <w:p w14:paraId="2956623A" w14:textId="2AEA6CF3" w:rsidR="00FC5502" w:rsidRDefault="00FC5502" w:rsidP="00A71A39">
      <w:pPr>
        <w:rPr>
          <w:lang w:val="en-US"/>
        </w:rPr>
      </w:pPr>
      <w:r w:rsidRPr="008770DE">
        <w:rPr>
          <w:i/>
          <w:lang w:val="en-US"/>
        </w:rPr>
        <w:t xml:space="preserve">Figure </w:t>
      </w:r>
      <w:r w:rsidR="003B363D" w:rsidRPr="003B363D">
        <w:rPr>
          <w:i/>
          <w:iCs/>
          <w:lang w:val="en-US"/>
        </w:rPr>
        <w:t>3</w:t>
      </w:r>
      <w:r w:rsidRPr="008770DE">
        <w:rPr>
          <w:i/>
          <w:lang w:val="en-US"/>
        </w:rPr>
        <w:t>.</w:t>
      </w:r>
      <w:r>
        <w:rPr>
          <w:lang w:val="en-US"/>
        </w:rPr>
        <w:t xml:space="preserve"> </w:t>
      </w:r>
      <w:r w:rsidR="00AD0B9F">
        <w:rPr>
          <w:lang w:val="en-US"/>
        </w:rPr>
        <w:t xml:space="preserve">Influence awareness rates </w:t>
      </w:r>
      <w:r>
        <w:rPr>
          <w:lang w:val="en-US"/>
        </w:rPr>
        <w:t xml:space="preserve">on the IA-AMP </w:t>
      </w:r>
      <w:r w:rsidR="00AD0B9F">
        <w:rPr>
          <w:lang w:val="en-US"/>
        </w:rPr>
        <w:t xml:space="preserve">and the </w:t>
      </w:r>
      <w:r>
        <w:rPr>
          <w:lang w:val="en-US"/>
        </w:rPr>
        <w:t>absolute magnitude of AMP effect</w:t>
      </w:r>
      <w:r w:rsidR="00AD0B9F">
        <w:rPr>
          <w:lang w:val="en-US"/>
        </w:rPr>
        <w:t>s</w:t>
      </w:r>
      <w:r>
        <w:rPr>
          <w:lang w:val="en-US"/>
        </w:rPr>
        <w:t xml:space="preserve"> on the IA-AMP (upper panel) </w:t>
      </w:r>
      <w:r w:rsidR="00D01731">
        <w:rPr>
          <w:lang w:val="en-US"/>
        </w:rPr>
        <w:t>and</w:t>
      </w:r>
      <w:r>
        <w:rPr>
          <w:lang w:val="en-US"/>
        </w:rPr>
        <w:t xml:space="preserve"> a previously </w:t>
      </w:r>
      <w:r w:rsidR="009B3AE4">
        <w:rPr>
          <w:lang w:val="en-US"/>
        </w:rPr>
        <w:t>completed</w:t>
      </w:r>
      <w:r>
        <w:rPr>
          <w:lang w:val="en-US"/>
        </w:rPr>
        <w:t xml:space="preserve"> standard AMP (lower panel)</w:t>
      </w:r>
      <w:r w:rsidR="0048673E">
        <w:rPr>
          <w:lang w:val="en-US"/>
        </w:rPr>
        <w:t>, across Experiments 2-8.</w:t>
      </w:r>
    </w:p>
    <w:p w14:paraId="5F853F4D" w14:textId="646C3552" w:rsidR="005B459C" w:rsidRDefault="002C339E" w:rsidP="005B459C">
      <w:pPr>
        <w:jc w:val="center"/>
        <w:rPr>
          <w:lang w:val="en-US"/>
        </w:rPr>
      </w:pPr>
      <w:r>
        <w:rPr>
          <w:noProof/>
          <w:lang w:val="en-US"/>
        </w:rPr>
        <w:lastRenderedPageBreak/>
        <w:drawing>
          <wp:inline distT="0" distB="0" distL="0" distR="0" wp14:anchorId="26468227" wp14:editId="320B26AD">
            <wp:extent cx="4126523" cy="3258454"/>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1437" cy="3270231"/>
                    </a:xfrm>
                    <a:prstGeom prst="rect">
                      <a:avLst/>
                    </a:prstGeom>
                  </pic:spPr>
                </pic:pic>
              </a:graphicData>
            </a:graphic>
          </wp:inline>
        </w:drawing>
      </w:r>
    </w:p>
    <w:p w14:paraId="5CEAAF22" w14:textId="3F98C672" w:rsidR="002703C9" w:rsidRDefault="002703C9" w:rsidP="002703C9">
      <w:pPr>
        <w:rPr>
          <w:lang w:val="en-US"/>
        </w:rPr>
      </w:pPr>
      <w:r w:rsidRPr="008770DE">
        <w:rPr>
          <w:i/>
          <w:lang w:val="en-US"/>
        </w:rPr>
        <w:t xml:space="preserve">Figure </w:t>
      </w:r>
      <w:r w:rsidR="003B363D" w:rsidRPr="003B363D">
        <w:rPr>
          <w:i/>
          <w:iCs/>
          <w:lang w:val="en-US"/>
        </w:rPr>
        <w:t>4</w:t>
      </w:r>
      <w:r w:rsidRPr="008770DE">
        <w:rPr>
          <w:i/>
          <w:lang w:val="en-US"/>
        </w:rPr>
        <w:t>.</w:t>
      </w:r>
      <w:r>
        <w:rPr>
          <w:lang w:val="en-US"/>
        </w:rPr>
        <w:t xml:space="preserve"> Trial-level influence awareness moderates the magnitude of IA-AMP effects.</w:t>
      </w:r>
      <w:r w:rsidR="009159BE">
        <w:rPr>
          <w:lang w:val="en-US"/>
        </w:rPr>
        <w:t xml:space="preserve"> </w:t>
      </w:r>
      <w:r w:rsidR="003B363D">
        <w:rPr>
          <w:lang w:val="en-US"/>
        </w:rPr>
        <w:t>Point</w:t>
      </w:r>
      <w:r w:rsidR="009159BE">
        <w:rPr>
          <w:lang w:val="en-US"/>
        </w:rPr>
        <w:t xml:space="preserve"> estimates represent marginal means from the meta-analytic model </w:t>
      </w:r>
      <w:r w:rsidR="008F1DAF">
        <w:rPr>
          <w:lang w:val="en-US"/>
        </w:rPr>
        <w:t xml:space="preserve">of Experiments 2-8 </w:t>
      </w:r>
      <w:r w:rsidR="009159BE">
        <w:rPr>
          <w:lang w:val="en-US"/>
        </w:rPr>
        <w:t xml:space="preserve">and their 95% Confidence Intervals. </w:t>
      </w:r>
    </w:p>
    <w:p w14:paraId="25F5B94C" w14:textId="3A73A904" w:rsidR="00B53C37" w:rsidRPr="00FD1E9A" w:rsidRDefault="00B53C37" w:rsidP="00B53C37">
      <w:pPr>
        <w:pStyle w:val="Heading1"/>
        <w:rPr>
          <w:lang w:val="en-US"/>
        </w:rPr>
      </w:pPr>
      <w:r w:rsidRPr="00FD1E9A">
        <w:rPr>
          <w:lang w:val="en-US"/>
        </w:rPr>
        <w:t>Meta-</w:t>
      </w:r>
      <w:r w:rsidR="00E37FBA" w:rsidRPr="00FD1E9A">
        <w:rPr>
          <w:lang w:val="en-US"/>
        </w:rPr>
        <w:t>A</w:t>
      </w:r>
      <w:r w:rsidRPr="00FD1E9A">
        <w:rPr>
          <w:lang w:val="en-US"/>
        </w:rPr>
        <w:t>nalyses</w:t>
      </w:r>
    </w:p>
    <w:p w14:paraId="5ED26CE7" w14:textId="4EA11A6D" w:rsidR="00B53C37" w:rsidRDefault="00B53C37" w:rsidP="000B06F5">
      <w:pPr>
        <w:pStyle w:val="Normal1"/>
        <w:rPr>
          <w:lang w:val="en-US"/>
        </w:rPr>
      </w:pPr>
      <w:r w:rsidRPr="00FD1E9A">
        <w:rPr>
          <w:b/>
          <w:lang w:val="en-US"/>
        </w:rPr>
        <w:tab/>
      </w:r>
      <w:r w:rsidR="000F2856">
        <w:rPr>
          <w:lang w:val="en-US"/>
        </w:rPr>
        <w:t>M</w:t>
      </w:r>
      <w:r w:rsidRPr="00FD1E9A">
        <w:rPr>
          <w:lang w:val="en-US"/>
        </w:rPr>
        <w:t>eta-analy</w:t>
      </w:r>
      <w:r w:rsidR="00E37FBA" w:rsidRPr="00FD1E9A">
        <w:rPr>
          <w:lang w:val="en-US"/>
        </w:rPr>
        <w:t>s</w:t>
      </w:r>
      <w:r w:rsidR="0093016D">
        <w:rPr>
          <w:lang w:val="en-US"/>
        </w:rPr>
        <w:t>e</w:t>
      </w:r>
      <w:r w:rsidR="00E37FBA" w:rsidRPr="00FD1E9A">
        <w:rPr>
          <w:lang w:val="en-US"/>
        </w:rPr>
        <w:t xml:space="preserve">s </w:t>
      </w:r>
      <w:r w:rsidR="000F2856">
        <w:rPr>
          <w:lang w:val="en-US"/>
        </w:rPr>
        <w:t>were</w:t>
      </w:r>
      <w:r w:rsidR="000F2856" w:rsidRPr="00FD1E9A">
        <w:rPr>
          <w:lang w:val="en-US"/>
        </w:rPr>
        <w:t xml:space="preserve"> </w:t>
      </w:r>
      <w:r w:rsidR="00E37FBA" w:rsidRPr="00FD1E9A">
        <w:rPr>
          <w:lang w:val="en-US"/>
        </w:rPr>
        <w:t xml:space="preserve">conducted </w:t>
      </w:r>
      <w:r w:rsidR="000B6B70">
        <w:rPr>
          <w:lang w:val="en-US"/>
        </w:rPr>
        <w:t xml:space="preserve">in order to </w:t>
      </w:r>
      <w:r w:rsidRPr="00FD1E9A">
        <w:rPr>
          <w:lang w:val="en-US"/>
        </w:rPr>
        <w:t xml:space="preserve">estimate </w:t>
      </w:r>
      <w:r w:rsidR="00E02615">
        <w:rPr>
          <w:lang w:val="en-US"/>
        </w:rPr>
        <w:t xml:space="preserve">the </w:t>
      </w:r>
      <w:r w:rsidRPr="00FD1E9A">
        <w:rPr>
          <w:lang w:val="en-US"/>
        </w:rPr>
        <w:t>effect with greater precision</w:t>
      </w:r>
      <w:r w:rsidR="0093016D">
        <w:rPr>
          <w:lang w:val="en-US"/>
        </w:rPr>
        <w:t xml:space="preserve"> across studies</w:t>
      </w:r>
      <w:r w:rsidR="000B6B70">
        <w:rPr>
          <w:lang w:val="en-US"/>
        </w:rPr>
        <w:t xml:space="preserve">, </w:t>
      </w:r>
      <w:r w:rsidR="0093016D">
        <w:rPr>
          <w:lang w:val="en-US"/>
        </w:rPr>
        <w:t xml:space="preserve">and to </w:t>
      </w:r>
      <w:r w:rsidR="000B6B70">
        <w:rPr>
          <w:lang w:val="en-US"/>
        </w:rPr>
        <w:t xml:space="preserve">estimate </w:t>
      </w:r>
      <w:r w:rsidRPr="00FD1E9A">
        <w:rPr>
          <w:lang w:val="en-US"/>
        </w:rPr>
        <w:t xml:space="preserve">heterogeneity </w:t>
      </w:r>
      <w:r w:rsidR="0093016D">
        <w:rPr>
          <w:lang w:val="en-US"/>
        </w:rPr>
        <w:t xml:space="preserve">in the effect </w:t>
      </w:r>
      <w:r w:rsidR="000B6B70">
        <w:rPr>
          <w:lang w:val="en-US"/>
        </w:rPr>
        <w:t xml:space="preserve">between experiments and across methodological variations. </w:t>
      </w:r>
      <w:r w:rsidRPr="00FD1E9A">
        <w:rPr>
          <w:lang w:val="en-US"/>
        </w:rPr>
        <w:t>Meta</w:t>
      </w:r>
      <w:r w:rsidR="0093016D">
        <w:rPr>
          <w:lang w:val="en-US"/>
        </w:rPr>
        <w:t>-</w:t>
      </w:r>
      <w:r w:rsidRPr="00FD1E9A">
        <w:rPr>
          <w:lang w:val="en-US"/>
        </w:rPr>
        <w:t xml:space="preserve">analyses were conducted using the </w:t>
      </w:r>
      <w:r w:rsidR="00DB27DC">
        <w:rPr>
          <w:lang w:val="en-US"/>
        </w:rPr>
        <w:t>lme4</w:t>
      </w:r>
      <w:r w:rsidR="00DB27DC" w:rsidRPr="00FD1E9A">
        <w:rPr>
          <w:lang w:val="en-US"/>
        </w:rPr>
        <w:t xml:space="preserve"> </w:t>
      </w:r>
      <w:r w:rsidRPr="00FD1E9A">
        <w:rPr>
          <w:lang w:val="en-US"/>
        </w:rPr>
        <w:t>R package (</w:t>
      </w:r>
      <w:r w:rsidR="00DB27DC" w:rsidRPr="00DB27DC">
        <w:rPr>
          <w:lang w:val="en-US"/>
        </w:rPr>
        <w:t>Bates</w:t>
      </w:r>
      <w:r w:rsidR="00DB27DC">
        <w:rPr>
          <w:lang w:val="en-US"/>
        </w:rPr>
        <w:t xml:space="preserve">, </w:t>
      </w:r>
      <w:r w:rsidR="00DB27DC" w:rsidRPr="00DB27DC">
        <w:rPr>
          <w:lang w:val="en-US"/>
        </w:rPr>
        <w:t xml:space="preserve">Mächler, Bolker, </w:t>
      </w:r>
      <w:r w:rsidR="00DB27DC">
        <w:rPr>
          <w:lang w:val="en-US"/>
        </w:rPr>
        <w:t xml:space="preserve">&amp; </w:t>
      </w:r>
      <w:r w:rsidR="00DB27DC" w:rsidRPr="00DB27DC">
        <w:rPr>
          <w:lang w:val="en-US"/>
        </w:rPr>
        <w:t>Walker</w:t>
      </w:r>
      <w:r w:rsidR="00DB27DC">
        <w:rPr>
          <w:lang w:val="en-US"/>
        </w:rPr>
        <w:t xml:space="preserve">, </w:t>
      </w:r>
      <w:r w:rsidR="00DB27DC" w:rsidRPr="00DB27DC">
        <w:rPr>
          <w:lang w:val="en-US"/>
        </w:rPr>
        <w:t>2015</w:t>
      </w:r>
      <w:r w:rsidRPr="00FD1E9A">
        <w:rPr>
          <w:lang w:val="en-US"/>
        </w:rPr>
        <w:t xml:space="preserve">). Meta-analyses were not </w:t>
      </w:r>
      <w:r w:rsidR="003E03E5">
        <w:rPr>
          <w:lang w:val="en-US"/>
        </w:rPr>
        <w:t>prereg</w:t>
      </w:r>
      <w:r w:rsidRPr="00FD1E9A">
        <w:rPr>
          <w:lang w:val="en-US"/>
        </w:rPr>
        <w:t xml:space="preserve">istered, although the hypotheses assessed within them </w:t>
      </w:r>
      <w:r w:rsidR="00907707">
        <w:rPr>
          <w:lang w:val="en-US"/>
        </w:rPr>
        <w:t xml:space="preserve">and their model specifications were </w:t>
      </w:r>
      <w:r w:rsidRPr="00FD1E9A">
        <w:rPr>
          <w:lang w:val="en-US"/>
        </w:rPr>
        <w:t xml:space="preserve">identical to those </w:t>
      </w:r>
      <w:r w:rsidR="003E03E5">
        <w:rPr>
          <w:lang w:val="en-US"/>
        </w:rPr>
        <w:t>prereg</w:t>
      </w:r>
      <w:r w:rsidRPr="00FD1E9A">
        <w:rPr>
          <w:lang w:val="en-US"/>
        </w:rPr>
        <w:t>istered in the original experiments</w:t>
      </w:r>
      <w:r w:rsidR="00907707">
        <w:rPr>
          <w:lang w:val="en-US"/>
        </w:rPr>
        <w:t>, with the addition of a random intercept for experiment</w:t>
      </w:r>
      <w:r w:rsidR="00B75A87">
        <w:rPr>
          <w:lang w:val="en-US"/>
        </w:rPr>
        <w:t xml:space="preserve">. Data from all novel experiments (2-8) were included </w:t>
      </w:r>
      <w:r w:rsidR="002C3048">
        <w:rPr>
          <w:lang w:val="en-US"/>
        </w:rPr>
        <w:t xml:space="preserve">(total </w:t>
      </w:r>
      <w:r w:rsidR="002C3048" w:rsidRPr="00163B51">
        <w:rPr>
          <w:i/>
          <w:iCs/>
          <w:lang w:val="en-US"/>
        </w:rPr>
        <w:t>N</w:t>
      </w:r>
      <w:r w:rsidR="002C3048">
        <w:rPr>
          <w:lang w:val="en-US"/>
        </w:rPr>
        <w:t xml:space="preserve"> = </w:t>
      </w:r>
      <w:r w:rsidR="002C3048" w:rsidRPr="002C3048">
        <w:rPr>
          <w:lang w:val="en-US"/>
        </w:rPr>
        <w:t>1309</w:t>
      </w:r>
      <w:r w:rsidR="002C3048">
        <w:rPr>
          <w:lang w:val="en-US"/>
        </w:rPr>
        <w:t xml:space="preserve">, </w:t>
      </w:r>
      <w:r w:rsidR="002C3048" w:rsidRPr="00163B51">
        <w:rPr>
          <w:i/>
          <w:iCs/>
          <w:lang w:val="en-US"/>
        </w:rPr>
        <w:t>k</w:t>
      </w:r>
      <w:r w:rsidR="002C3048">
        <w:rPr>
          <w:lang w:val="en-US"/>
        </w:rPr>
        <w:t xml:space="preserve"> = 7)</w:t>
      </w:r>
      <w:r w:rsidR="00907707">
        <w:rPr>
          <w:lang w:val="en-US"/>
        </w:rPr>
        <w:t>.</w:t>
      </w:r>
    </w:p>
    <w:p w14:paraId="157FA2F0" w14:textId="25902BDE" w:rsidR="00146123" w:rsidRDefault="00146123" w:rsidP="000B06F5">
      <w:pPr>
        <w:pStyle w:val="Normal1"/>
        <w:rPr>
          <w:lang w:val="en-US"/>
        </w:rPr>
      </w:pPr>
    </w:p>
    <w:p w14:paraId="26EF9900" w14:textId="77777777" w:rsidR="00146123" w:rsidRPr="00FD1E9A" w:rsidRDefault="00146123" w:rsidP="000B06F5">
      <w:pPr>
        <w:pStyle w:val="Normal1"/>
        <w:rPr>
          <w:color w:val="FF0000"/>
          <w:lang w:val="en-US"/>
        </w:rPr>
      </w:pPr>
    </w:p>
    <w:p w14:paraId="12776271" w14:textId="6BFFE2E8" w:rsidR="00D55576" w:rsidRDefault="006A5BC2" w:rsidP="00124669">
      <w:pPr>
        <w:pStyle w:val="Heading2"/>
      </w:pPr>
      <w:r>
        <w:lastRenderedPageBreak/>
        <w:t xml:space="preserve">The </w:t>
      </w:r>
      <w:r w:rsidR="003C07D5">
        <w:t>AMP E</w:t>
      </w:r>
      <w:r w:rsidR="00544964">
        <w:t>ffect</w:t>
      </w:r>
      <w:r w:rsidR="003C07D5">
        <w:t xml:space="preserve"> Is Strongly Moderated By A</w:t>
      </w:r>
      <w:r>
        <w:t>wareness</w:t>
      </w:r>
    </w:p>
    <w:p w14:paraId="38946286" w14:textId="6745B1B1" w:rsidR="003C07D5" w:rsidRPr="003C07D5" w:rsidRDefault="003C07D5" w:rsidP="00B3311A">
      <w:pPr>
        <w:pStyle w:val="Heading3"/>
        <w:rPr>
          <w:lang w:val="en-US"/>
        </w:rPr>
      </w:pPr>
      <w:r w:rsidRPr="003C07D5">
        <w:rPr>
          <w:lang w:val="en-US"/>
        </w:rPr>
        <w:t>Inter-Individual Differences I</w:t>
      </w:r>
      <w:r w:rsidR="004A00A6" w:rsidRPr="003C07D5">
        <w:rPr>
          <w:lang w:val="en-US"/>
        </w:rPr>
        <w:t>n</w:t>
      </w:r>
      <w:r w:rsidRPr="003C07D5">
        <w:rPr>
          <w:lang w:val="en-US"/>
        </w:rPr>
        <w:t xml:space="preserve"> Awareness Moderate </w:t>
      </w:r>
      <w:r w:rsidR="006B1BF2" w:rsidRPr="003C07D5">
        <w:rPr>
          <w:lang w:val="en-US"/>
        </w:rPr>
        <w:t>the</w:t>
      </w:r>
      <w:r w:rsidR="004A00A6" w:rsidRPr="003C07D5">
        <w:rPr>
          <w:lang w:val="en-US"/>
        </w:rPr>
        <w:t xml:space="preserve"> </w:t>
      </w:r>
      <w:r w:rsidRPr="003C07D5">
        <w:rPr>
          <w:lang w:val="en-US"/>
        </w:rPr>
        <w:t>IA-AMP E</w:t>
      </w:r>
      <w:r w:rsidR="006A5BC2" w:rsidRPr="003C07D5">
        <w:rPr>
          <w:lang w:val="en-US"/>
        </w:rPr>
        <w:t xml:space="preserve">ffect </w:t>
      </w:r>
    </w:p>
    <w:p w14:paraId="63AD9634" w14:textId="7F59F18B" w:rsidR="000A4D67" w:rsidRDefault="006A5BC2" w:rsidP="003C07D5">
      <w:pPr>
        <w:pStyle w:val="Normal1"/>
        <w:ind w:firstLine="720"/>
        <w:rPr>
          <w:lang w:val="en-US"/>
        </w:rPr>
      </w:pPr>
      <w:r>
        <w:rPr>
          <w:lang w:val="en-US"/>
        </w:rPr>
        <w:t>As in the preregistered analyses for the individual studies, we assessed whether the absolute magnitude of the AMP effect on the IA-AMP was associated with the influence awareness rate on that IA-AMP</w:t>
      </w:r>
      <w:r w:rsidR="009B4047">
        <w:rPr>
          <w:lang w:val="en-US"/>
        </w:rPr>
        <w:t>.</w:t>
      </w:r>
      <w:r>
        <w:rPr>
          <w:lang w:val="en-US"/>
        </w:rPr>
        <w:t xml:space="preserve"> </w:t>
      </w:r>
      <w:r w:rsidR="009B4047">
        <w:rPr>
          <w:lang w:val="en-US"/>
        </w:rPr>
        <w:t xml:space="preserve">Results demonstrated that a large proportion of the variance in AMP effects was attributable to the influence awareness rate between participants, </w:t>
      </w:r>
      <w:r w:rsidRPr="00163B51">
        <w:rPr>
          <w:i/>
          <w:iCs/>
          <w:lang w:val="en-US"/>
        </w:rPr>
        <w:t>B</w:t>
      </w:r>
      <w:r>
        <w:rPr>
          <w:lang w:val="en-US"/>
        </w:rPr>
        <w:t xml:space="preserve"> = 0.52, 95% CI [0.48, 0.55]</w:t>
      </w:r>
      <w:r w:rsidR="000A4D67">
        <w:rPr>
          <w:lang w:val="en-US"/>
        </w:rPr>
        <w:t>,</w:t>
      </w:r>
      <w:r w:rsidR="000A4D67" w:rsidRPr="000A4D67">
        <w:rPr>
          <w:color w:val="222222"/>
          <w:highlight w:val="white"/>
          <w:lang w:val="en-US"/>
        </w:rPr>
        <w:t xml:space="preserve"> </w:t>
      </w:r>
      <w:r w:rsidR="000A4D67" w:rsidRPr="008770DE">
        <w:rPr>
          <w:iCs/>
          <w:color w:val="222222"/>
          <w:highlight w:val="white"/>
          <w:lang w:val="en-US"/>
        </w:rPr>
        <w:t>β</w:t>
      </w:r>
      <w:r w:rsidR="000A4D67">
        <w:rPr>
          <w:lang w:val="en-US"/>
        </w:rPr>
        <w:t xml:space="preserve"> = </w:t>
      </w:r>
      <w:r w:rsidR="000A4D67" w:rsidRPr="00DC039C">
        <w:rPr>
          <w:lang w:val="en-US"/>
        </w:rPr>
        <w:t>0.</w:t>
      </w:r>
      <w:r w:rsidR="000A4D67">
        <w:rPr>
          <w:lang w:val="en-US"/>
        </w:rPr>
        <w:t>60, 95% CI [</w:t>
      </w:r>
      <w:r w:rsidR="000A4D67" w:rsidRPr="00DC039C">
        <w:rPr>
          <w:lang w:val="en-US"/>
        </w:rPr>
        <w:t>0</w:t>
      </w:r>
      <w:r w:rsidR="000A4D67">
        <w:rPr>
          <w:lang w:val="en-US"/>
        </w:rPr>
        <w:t>.56</w:t>
      </w:r>
      <w:r w:rsidR="000A4D67" w:rsidRPr="00DC039C">
        <w:rPr>
          <w:lang w:val="en-US"/>
        </w:rPr>
        <w:t>, 0.</w:t>
      </w:r>
      <w:r w:rsidR="000A4D67">
        <w:rPr>
          <w:lang w:val="en-US"/>
        </w:rPr>
        <w:t xml:space="preserve">64], </w:t>
      </w:r>
      <w:r w:rsidRPr="00163B51">
        <w:rPr>
          <w:i/>
          <w:iCs/>
          <w:lang w:val="en-US"/>
        </w:rPr>
        <w:t>p</w:t>
      </w:r>
      <w:r>
        <w:rPr>
          <w:lang w:val="en-US"/>
        </w:rPr>
        <w:t xml:space="preserve"> &lt; .001.</w:t>
      </w:r>
      <w:r w:rsidR="00B12329">
        <w:rPr>
          <w:lang w:val="en-US"/>
        </w:rPr>
        <w:t xml:space="preserve"> </w:t>
      </w:r>
    </w:p>
    <w:p w14:paraId="0AF33C15" w14:textId="33753493" w:rsidR="006A5BC2" w:rsidRDefault="00B12329" w:rsidP="00163B51">
      <w:pPr>
        <w:pStyle w:val="Normal1"/>
        <w:ind w:firstLine="720"/>
        <w:rPr>
          <w:lang w:val="en-US"/>
        </w:rPr>
      </w:pPr>
      <w:r>
        <w:rPr>
          <w:lang w:val="en-US"/>
        </w:rPr>
        <w:t xml:space="preserve">Recall that the AMP effect is the difference in evaluations on trials involving positive versus negative primes, and </w:t>
      </w:r>
      <w:r w:rsidR="00A2277A">
        <w:rPr>
          <w:lang w:val="en-US"/>
        </w:rPr>
        <w:t>can range from</w:t>
      </w:r>
      <w:r>
        <w:rPr>
          <w:lang w:val="en-US"/>
        </w:rPr>
        <w:t xml:space="preserve"> </w:t>
      </w:r>
      <w:r w:rsidR="002639FD">
        <w:rPr>
          <w:lang w:val="en-US"/>
        </w:rPr>
        <w:t>0</w:t>
      </w:r>
      <w:r>
        <w:rPr>
          <w:lang w:val="en-US"/>
        </w:rPr>
        <w:t xml:space="preserve"> </w:t>
      </w:r>
      <w:r w:rsidR="002639FD">
        <w:rPr>
          <w:lang w:val="en-US"/>
        </w:rPr>
        <w:t xml:space="preserve">(evaluations unrelated to prime valence) </w:t>
      </w:r>
      <w:r>
        <w:rPr>
          <w:lang w:val="en-US"/>
        </w:rPr>
        <w:t>and 1 (</w:t>
      </w:r>
      <w:r w:rsidR="002639FD">
        <w:rPr>
          <w:lang w:val="en-US"/>
        </w:rPr>
        <w:t>all evaluations congruent with primes</w:t>
      </w:r>
      <w:r>
        <w:rPr>
          <w:lang w:val="en-US"/>
        </w:rPr>
        <w:t xml:space="preserve">). </w:t>
      </w:r>
      <w:r w:rsidR="00FC3B59">
        <w:rPr>
          <w:lang w:val="en-US"/>
        </w:rPr>
        <w:t xml:space="preserve">The model intercept was </w:t>
      </w:r>
      <w:r w:rsidR="00FC3B59" w:rsidRPr="00435AFC">
        <w:rPr>
          <w:i/>
          <w:iCs/>
          <w:lang w:val="en-US"/>
        </w:rPr>
        <w:t>B</w:t>
      </w:r>
      <w:r w:rsidR="00FC3B59">
        <w:rPr>
          <w:lang w:val="en-US"/>
        </w:rPr>
        <w:t xml:space="preserve"> = </w:t>
      </w:r>
      <w:r w:rsidR="00FC3B59" w:rsidRPr="00B12329">
        <w:rPr>
          <w:lang w:val="en-US"/>
        </w:rPr>
        <w:t>0.14</w:t>
      </w:r>
      <w:r w:rsidR="00FC3B59">
        <w:rPr>
          <w:lang w:val="en-US"/>
        </w:rPr>
        <w:t>, 95% CI [</w:t>
      </w:r>
      <w:r w:rsidR="00FC3B59" w:rsidRPr="00B12329">
        <w:rPr>
          <w:lang w:val="en-US"/>
        </w:rPr>
        <w:t>0.12, 0.16</w:t>
      </w:r>
      <w:r w:rsidR="00FC3B59">
        <w:rPr>
          <w:lang w:val="en-US"/>
        </w:rPr>
        <w:t xml:space="preserve">], </w:t>
      </w:r>
      <w:r w:rsidR="00AB19FE" w:rsidRPr="008770DE">
        <w:rPr>
          <w:iCs/>
          <w:color w:val="222222"/>
          <w:highlight w:val="white"/>
          <w:lang w:val="en-US"/>
        </w:rPr>
        <w:t>β</w:t>
      </w:r>
      <w:r w:rsidR="00AB19FE" w:rsidRPr="008770DE">
        <w:rPr>
          <w:i/>
          <w:lang w:val="en-US"/>
        </w:rPr>
        <w:t xml:space="preserve"> </w:t>
      </w:r>
      <w:r w:rsidR="00AB19FE">
        <w:rPr>
          <w:lang w:val="en-US"/>
        </w:rPr>
        <w:t>= -</w:t>
      </w:r>
      <w:r w:rsidR="00AB19FE" w:rsidRPr="00DC039C">
        <w:rPr>
          <w:lang w:val="en-US"/>
        </w:rPr>
        <w:t>0.</w:t>
      </w:r>
      <w:r w:rsidR="00AB19FE">
        <w:rPr>
          <w:lang w:val="en-US"/>
        </w:rPr>
        <w:t>01, 95% CI [-</w:t>
      </w:r>
      <w:r w:rsidR="00AB19FE" w:rsidRPr="00DC039C">
        <w:rPr>
          <w:lang w:val="en-US"/>
        </w:rPr>
        <w:t>0</w:t>
      </w:r>
      <w:r w:rsidR="00AB19FE">
        <w:rPr>
          <w:lang w:val="en-US"/>
        </w:rPr>
        <w:t>.07</w:t>
      </w:r>
      <w:r w:rsidR="00AB19FE" w:rsidRPr="00DC039C">
        <w:rPr>
          <w:lang w:val="en-US"/>
        </w:rPr>
        <w:t>, 0.</w:t>
      </w:r>
      <w:r w:rsidR="00AB19FE">
        <w:rPr>
          <w:lang w:val="en-US"/>
        </w:rPr>
        <w:t xml:space="preserve">05], </w:t>
      </w:r>
      <w:r w:rsidR="00FC3B59" w:rsidRPr="00435AFC">
        <w:rPr>
          <w:i/>
          <w:iCs/>
          <w:lang w:val="en-US"/>
        </w:rPr>
        <w:t>p</w:t>
      </w:r>
      <w:r w:rsidR="00FC3B59">
        <w:rPr>
          <w:lang w:val="en-US"/>
        </w:rPr>
        <w:t xml:space="preserve"> &lt; .001. </w:t>
      </w:r>
      <w:r>
        <w:rPr>
          <w:lang w:val="en-US"/>
        </w:rPr>
        <w:t xml:space="preserve">At the two extremes, in participants who report being aware of the influence of the prime on their evaluations on 0% of trials, the estimated marginal mean AMP effect on the IA-AMP was </w:t>
      </w:r>
      <w:r w:rsidR="00FC3B59">
        <w:rPr>
          <w:lang w:val="en-US"/>
        </w:rPr>
        <w:t xml:space="preserve">therefore </w:t>
      </w:r>
      <w:r>
        <w:rPr>
          <w:lang w:val="en-US"/>
        </w:rPr>
        <w:t xml:space="preserve">0.14. </w:t>
      </w:r>
      <w:r w:rsidR="003D6E95">
        <w:rPr>
          <w:lang w:val="en-US"/>
        </w:rPr>
        <w:t>In contrast</w:t>
      </w:r>
      <w:r w:rsidR="009C6C25">
        <w:rPr>
          <w:lang w:val="en-US"/>
        </w:rPr>
        <w:t>,</w:t>
      </w:r>
      <w:r>
        <w:rPr>
          <w:lang w:val="en-US"/>
        </w:rPr>
        <w:t xml:space="preserve"> in participants who report</w:t>
      </w:r>
      <w:r w:rsidRPr="00B12329">
        <w:rPr>
          <w:lang w:val="en-US"/>
        </w:rPr>
        <w:t xml:space="preserve"> </w:t>
      </w:r>
      <w:r>
        <w:rPr>
          <w:lang w:val="en-US"/>
        </w:rPr>
        <w:t xml:space="preserve">being aware of the influence of the prime on their evaluations on 100% of trials, the estimated marginal mean AMP effect on the IA-AMP was 0.66. </w:t>
      </w:r>
      <w:r w:rsidR="000B700D">
        <w:rPr>
          <w:lang w:val="en-US"/>
        </w:rPr>
        <w:t xml:space="preserve">The AMP effect was therefore estimated to be three times larger in fully </w:t>
      </w:r>
      <w:r w:rsidR="00E12FCB">
        <w:rPr>
          <w:lang w:val="en-US"/>
        </w:rPr>
        <w:t xml:space="preserve">influence </w:t>
      </w:r>
      <w:r w:rsidR="000B700D">
        <w:rPr>
          <w:lang w:val="en-US"/>
        </w:rPr>
        <w:t>aware participants than fully non-</w:t>
      </w:r>
      <w:r w:rsidR="00E12FCB">
        <w:rPr>
          <w:lang w:val="en-US"/>
        </w:rPr>
        <w:t xml:space="preserve">influence </w:t>
      </w:r>
      <w:r w:rsidR="000B700D">
        <w:rPr>
          <w:lang w:val="en-US"/>
        </w:rPr>
        <w:t>aware participants. Very little of the variance was attributable to differences between experiments (</w:t>
      </w:r>
      <w:r w:rsidR="000B700D" w:rsidRPr="00163B51">
        <w:rPr>
          <w:i/>
          <w:iCs/>
          <w:lang w:val="en-US"/>
        </w:rPr>
        <w:t>R</w:t>
      </w:r>
      <w:r w:rsidR="000B700D" w:rsidRPr="00163B51">
        <w:rPr>
          <w:vertAlign w:val="superscript"/>
          <w:lang w:val="en-US"/>
        </w:rPr>
        <w:t>2</w:t>
      </w:r>
      <w:r w:rsidR="000B700D" w:rsidRPr="00163B51">
        <w:rPr>
          <w:lang w:val="en-US"/>
        </w:rPr>
        <w:t xml:space="preserve"> </w:t>
      </w:r>
      <w:r w:rsidR="000B700D">
        <w:rPr>
          <w:lang w:val="en-US"/>
        </w:rPr>
        <w:t xml:space="preserve">= </w:t>
      </w:r>
      <w:r w:rsidR="009B4047">
        <w:rPr>
          <w:lang w:val="en-US"/>
        </w:rPr>
        <w:t>.07</w:t>
      </w:r>
      <w:r w:rsidR="000B700D">
        <w:rPr>
          <w:lang w:val="en-US"/>
        </w:rPr>
        <w:t>)</w:t>
      </w:r>
      <w:r w:rsidR="009E1D39">
        <w:rPr>
          <w:lang w:val="en-US"/>
        </w:rPr>
        <w:t xml:space="preserve"> compared to influence awareness (</w:t>
      </w:r>
      <w:r w:rsidR="009E1D39" w:rsidRPr="00435AFC">
        <w:rPr>
          <w:i/>
          <w:iCs/>
          <w:lang w:val="en-US"/>
        </w:rPr>
        <w:t>R</w:t>
      </w:r>
      <w:r w:rsidR="009E1D39" w:rsidRPr="00435AFC">
        <w:rPr>
          <w:vertAlign w:val="superscript"/>
          <w:lang w:val="en-US"/>
        </w:rPr>
        <w:t>2</w:t>
      </w:r>
      <w:r w:rsidR="009E1D39" w:rsidRPr="00435AFC">
        <w:rPr>
          <w:lang w:val="en-US"/>
        </w:rPr>
        <w:t xml:space="preserve"> </w:t>
      </w:r>
      <w:r w:rsidR="009E1D39">
        <w:rPr>
          <w:lang w:val="en-US"/>
        </w:rPr>
        <w:t>= .36)</w:t>
      </w:r>
      <w:r w:rsidR="009B4047">
        <w:rPr>
          <w:lang w:val="en-US"/>
        </w:rPr>
        <w:t>. Given the methodological differences between the experiments</w:t>
      </w:r>
      <w:r w:rsidR="008F40DA">
        <w:rPr>
          <w:lang w:val="en-US"/>
        </w:rPr>
        <w:t xml:space="preserve">, </w:t>
      </w:r>
      <w:r w:rsidR="009B4047">
        <w:rPr>
          <w:lang w:val="en-US"/>
        </w:rPr>
        <w:t>this implied that t</w:t>
      </w:r>
      <w:r w:rsidR="00E53B5B">
        <w:rPr>
          <w:lang w:val="en-US"/>
        </w:rPr>
        <w:t xml:space="preserve">he strong moderation of the AMP effect on the IA-AMP by inter-individual differences influence awareness </w:t>
      </w:r>
      <w:r w:rsidR="00896BA2">
        <w:rPr>
          <w:lang w:val="en-US"/>
        </w:rPr>
        <w:t xml:space="preserve">had </w:t>
      </w:r>
      <w:r w:rsidR="00E53B5B">
        <w:rPr>
          <w:lang w:val="en-US"/>
        </w:rPr>
        <w:t>good generalizability</w:t>
      </w:r>
      <w:r w:rsidR="00FF0473">
        <w:rPr>
          <w:lang w:val="en-US"/>
        </w:rPr>
        <w:t>.</w:t>
      </w:r>
    </w:p>
    <w:p w14:paraId="326EAC71" w14:textId="69B896F1" w:rsidR="00146123" w:rsidRDefault="00146123" w:rsidP="00163B51">
      <w:pPr>
        <w:pStyle w:val="Normal1"/>
        <w:ind w:firstLine="720"/>
        <w:rPr>
          <w:lang w:val="en-US"/>
        </w:rPr>
      </w:pPr>
    </w:p>
    <w:p w14:paraId="698382E0" w14:textId="77777777" w:rsidR="00146123" w:rsidRDefault="00146123" w:rsidP="00163B51">
      <w:pPr>
        <w:pStyle w:val="Normal1"/>
        <w:ind w:firstLine="720"/>
        <w:rPr>
          <w:lang w:val="en-US"/>
        </w:rPr>
      </w:pPr>
    </w:p>
    <w:p w14:paraId="31DA9351" w14:textId="3A397675" w:rsidR="003C07D5" w:rsidRPr="003C07D5" w:rsidRDefault="003C07D5" w:rsidP="00B3311A">
      <w:pPr>
        <w:pStyle w:val="Heading3"/>
        <w:rPr>
          <w:lang w:val="en-US"/>
        </w:rPr>
      </w:pPr>
      <w:r w:rsidRPr="003C07D5">
        <w:rPr>
          <w:lang w:val="en-US"/>
        </w:rPr>
        <w:lastRenderedPageBreak/>
        <w:t>Inter-Individual Differences In A</w:t>
      </w:r>
      <w:r w:rsidR="00203ACC" w:rsidRPr="003C07D5">
        <w:rPr>
          <w:lang w:val="en-US"/>
        </w:rPr>
        <w:t xml:space="preserve">wareness </w:t>
      </w:r>
      <w:r w:rsidRPr="003C07D5">
        <w:rPr>
          <w:lang w:val="en-US"/>
        </w:rPr>
        <w:t>On T</w:t>
      </w:r>
      <w:r w:rsidR="00203ACC" w:rsidRPr="003C07D5">
        <w:rPr>
          <w:lang w:val="en-US"/>
        </w:rPr>
        <w:t xml:space="preserve">he IA-AMP </w:t>
      </w:r>
      <w:r w:rsidRPr="003C07D5">
        <w:rPr>
          <w:lang w:val="en-US"/>
        </w:rPr>
        <w:t>Moderate T</w:t>
      </w:r>
      <w:r w:rsidR="00203ACC" w:rsidRPr="003C07D5">
        <w:rPr>
          <w:lang w:val="en-US"/>
        </w:rPr>
        <w:t xml:space="preserve">he </w:t>
      </w:r>
      <w:r w:rsidRPr="003C07D5">
        <w:rPr>
          <w:lang w:val="en-US"/>
        </w:rPr>
        <w:t>AMP E</w:t>
      </w:r>
      <w:r w:rsidR="00203ACC" w:rsidRPr="003C07D5">
        <w:rPr>
          <w:lang w:val="en-US"/>
        </w:rPr>
        <w:t>ffect</w:t>
      </w:r>
      <w:r w:rsidRPr="003C07D5">
        <w:rPr>
          <w:lang w:val="en-US"/>
        </w:rPr>
        <w:t xml:space="preserve"> On A Previously C</w:t>
      </w:r>
      <w:r w:rsidR="00203ACC" w:rsidRPr="003C07D5">
        <w:rPr>
          <w:lang w:val="en-US"/>
        </w:rPr>
        <w:t>ompleted AMP</w:t>
      </w:r>
      <w:r w:rsidR="004A00A6" w:rsidRPr="003C07D5">
        <w:rPr>
          <w:lang w:val="en-US"/>
        </w:rPr>
        <w:t xml:space="preserve"> </w:t>
      </w:r>
    </w:p>
    <w:p w14:paraId="595B9DC2" w14:textId="75A40ED9" w:rsidR="00FC3B59" w:rsidRDefault="00203ACC" w:rsidP="003C07D5">
      <w:pPr>
        <w:pStyle w:val="Normal1"/>
        <w:ind w:firstLine="720"/>
        <w:rPr>
          <w:lang w:val="en-US"/>
        </w:rPr>
      </w:pPr>
      <w:r>
        <w:rPr>
          <w:lang w:val="en-US"/>
        </w:rPr>
        <w:t xml:space="preserve">An identical set of analyses was conducted using the AMP effect on the standard AMP rather than the IA-AMP as the dependent variable. </w:t>
      </w:r>
      <w:r w:rsidR="004A00A6">
        <w:rPr>
          <w:lang w:val="en-US"/>
        </w:rPr>
        <w:t xml:space="preserve">Results demonstrated that a large proportion of the variance in AMP effects was attributable to the influence awareness rate between participants, </w:t>
      </w:r>
      <w:r w:rsidR="004A00A6" w:rsidRPr="00435AFC">
        <w:rPr>
          <w:i/>
          <w:iCs/>
          <w:lang w:val="en-US"/>
        </w:rPr>
        <w:t>B</w:t>
      </w:r>
      <w:r w:rsidR="004A00A6">
        <w:rPr>
          <w:lang w:val="en-US"/>
        </w:rPr>
        <w:t xml:space="preserve"> = 0.</w:t>
      </w:r>
      <w:r w:rsidR="00455C5B">
        <w:rPr>
          <w:lang w:val="en-US"/>
        </w:rPr>
        <w:t>39</w:t>
      </w:r>
      <w:r w:rsidR="004A00A6">
        <w:rPr>
          <w:lang w:val="en-US"/>
        </w:rPr>
        <w:t>, 95% CI [0.</w:t>
      </w:r>
      <w:r w:rsidR="00455C5B">
        <w:rPr>
          <w:lang w:val="en-US"/>
        </w:rPr>
        <w:t>34</w:t>
      </w:r>
      <w:r w:rsidR="004A00A6">
        <w:rPr>
          <w:lang w:val="en-US"/>
        </w:rPr>
        <w:t>, 0.</w:t>
      </w:r>
      <w:r w:rsidR="00455C5B">
        <w:rPr>
          <w:lang w:val="en-US"/>
        </w:rPr>
        <w:t>44</w:t>
      </w:r>
      <w:r w:rsidR="004A00A6">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42</w:t>
      </w:r>
      <w:r w:rsidR="00E37A1D">
        <w:rPr>
          <w:lang w:val="en-US"/>
        </w:rPr>
        <w:t>, 95% CI [</w:t>
      </w:r>
      <w:r w:rsidR="00E37A1D" w:rsidRPr="00DC039C">
        <w:rPr>
          <w:lang w:val="en-US"/>
        </w:rPr>
        <w:t>0</w:t>
      </w:r>
      <w:r w:rsidR="00E37A1D">
        <w:rPr>
          <w:lang w:val="en-US"/>
        </w:rPr>
        <w:t>.</w:t>
      </w:r>
      <w:r w:rsidR="00DD7DDD">
        <w:rPr>
          <w:lang w:val="en-US"/>
        </w:rPr>
        <w:t>37</w:t>
      </w:r>
      <w:r w:rsidR="00E37A1D" w:rsidRPr="00DC039C">
        <w:rPr>
          <w:lang w:val="en-US"/>
        </w:rPr>
        <w:t>, 0.</w:t>
      </w:r>
      <w:r w:rsidR="00E37A1D">
        <w:rPr>
          <w:lang w:val="en-US"/>
        </w:rPr>
        <w:t>4</w:t>
      </w:r>
      <w:r w:rsidR="00DD7DDD">
        <w:rPr>
          <w:lang w:val="en-US"/>
        </w:rPr>
        <w:t>8</w:t>
      </w:r>
      <w:r w:rsidR="00E37A1D">
        <w:rPr>
          <w:lang w:val="en-US"/>
        </w:rPr>
        <w:t>]</w:t>
      </w:r>
      <w:r w:rsidR="004A00A6">
        <w:rPr>
          <w:lang w:val="en-US"/>
        </w:rPr>
        <w:t xml:space="preserve">, </w:t>
      </w:r>
      <w:r w:rsidR="004A00A6" w:rsidRPr="00435AFC">
        <w:rPr>
          <w:i/>
          <w:iCs/>
          <w:lang w:val="en-US"/>
        </w:rPr>
        <w:t>p</w:t>
      </w:r>
      <w:r w:rsidR="004A00A6">
        <w:rPr>
          <w:lang w:val="en-US"/>
        </w:rPr>
        <w:t xml:space="preserve"> &lt; .001. </w:t>
      </w:r>
    </w:p>
    <w:p w14:paraId="225DF582" w14:textId="007101E2" w:rsidR="004A00A6" w:rsidRDefault="004A00A6" w:rsidP="004A00A6">
      <w:pPr>
        <w:pStyle w:val="Normal1"/>
        <w:ind w:firstLine="720"/>
        <w:rPr>
          <w:lang w:val="en-US"/>
        </w:rPr>
      </w:pPr>
      <w:r>
        <w:rPr>
          <w:lang w:val="en-US"/>
        </w:rPr>
        <w:t xml:space="preserve">The model intercept was </w:t>
      </w:r>
      <w:r w:rsidRPr="00435AFC">
        <w:rPr>
          <w:i/>
          <w:iCs/>
          <w:lang w:val="en-US"/>
        </w:rPr>
        <w:t>B</w:t>
      </w:r>
      <w:r>
        <w:rPr>
          <w:lang w:val="en-US"/>
        </w:rPr>
        <w:t xml:space="preserve"> = </w:t>
      </w:r>
      <w:r w:rsidRPr="00B12329">
        <w:rPr>
          <w:lang w:val="en-US"/>
        </w:rPr>
        <w:t>0.</w:t>
      </w:r>
      <w:r w:rsidR="00EA1313">
        <w:rPr>
          <w:lang w:val="en-US"/>
        </w:rPr>
        <w:t>18</w:t>
      </w:r>
      <w:r>
        <w:rPr>
          <w:lang w:val="en-US"/>
        </w:rPr>
        <w:t>, 95% CI [</w:t>
      </w:r>
      <w:r w:rsidRPr="00B12329">
        <w:rPr>
          <w:lang w:val="en-US"/>
        </w:rPr>
        <w:t>0.</w:t>
      </w:r>
      <w:r w:rsidR="00EA1313">
        <w:rPr>
          <w:lang w:val="en-US"/>
        </w:rPr>
        <w:t>15</w:t>
      </w:r>
      <w:r w:rsidRPr="00B12329">
        <w:rPr>
          <w:lang w:val="en-US"/>
        </w:rPr>
        <w:t>, 0.</w:t>
      </w:r>
      <w:r w:rsidR="00EA1313">
        <w:rPr>
          <w:lang w:val="en-US"/>
        </w:rPr>
        <w:t>21</w:t>
      </w:r>
      <w:r>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01</w:t>
      </w:r>
      <w:r w:rsidR="00E37A1D">
        <w:rPr>
          <w:lang w:val="en-US"/>
        </w:rPr>
        <w:t>, 95% CI [</w:t>
      </w:r>
      <w:r w:rsidR="00DD7DDD">
        <w:rPr>
          <w:lang w:val="en-US"/>
        </w:rPr>
        <w:t>-</w:t>
      </w:r>
      <w:r w:rsidR="00E37A1D" w:rsidRPr="00DC039C">
        <w:rPr>
          <w:lang w:val="en-US"/>
        </w:rPr>
        <w:t>0</w:t>
      </w:r>
      <w:r w:rsidR="00E37A1D">
        <w:rPr>
          <w:lang w:val="en-US"/>
        </w:rPr>
        <w:t>.</w:t>
      </w:r>
      <w:r w:rsidR="00DD7DDD">
        <w:rPr>
          <w:lang w:val="en-US"/>
        </w:rPr>
        <w:t>08</w:t>
      </w:r>
      <w:r w:rsidR="00E37A1D" w:rsidRPr="00DC039C">
        <w:rPr>
          <w:lang w:val="en-US"/>
        </w:rPr>
        <w:t>, 0.</w:t>
      </w:r>
      <w:r w:rsidR="00DD7DDD">
        <w:rPr>
          <w:lang w:val="en-US"/>
        </w:rPr>
        <w:t>09</w:t>
      </w:r>
      <w:r w:rsidR="00E37A1D">
        <w:rPr>
          <w:lang w:val="en-US"/>
        </w:rPr>
        <w:t>]</w:t>
      </w:r>
      <w:r>
        <w:rPr>
          <w:lang w:val="en-US"/>
        </w:rPr>
        <w:t xml:space="preserve">, </w:t>
      </w:r>
      <w:r w:rsidRPr="00435AFC">
        <w:rPr>
          <w:i/>
          <w:iCs/>
          <w:lang w:val="en-US"/>
        </w:rPr>
        <w:t>p</w:t>
      </w:r>
      <w:r>
        <w:rPr>
          <w:lang w:val="en-US"/>
        </w:rPr>
        <w:t xml:space="preserve"> &lt; .001. At the two extremes, in participants who report being aware of the influence of the prime on their evaluations on 0% of trials, the estimated marginal mean AMP effect on the IA-AMP was 0.1</w:t>
      </w:r>
      <w:r w:rsidR="00455C5B">
        <w:rPr>
          <w:lang w:val="en-US"/>
        </w:rPr>
        <w:t>8</w:t>
      </w:r>
      <w:r>
        <w:rPr>
          <w:lang w:val="en-US"/>
        </w:rPr>
        <w:t xml:space="preserve">. </w:t>
      </w:r>
      <w:r w:rsidR="00A70477">
        <w:rPr>
          <w:lang w:val="en-US"/>
        </w:rPr>
        <w:t>I</w:t>
      </w:r>
      <w:r>
        <w:rPr>
          <w:lang w:val="en-US"/>
        </w:rPr>
        <w:t>n participants who report</w:t>
      </w:r>
      <w:r w:rsidRPr="00B12329">
        <w:rPr>
          <w:lang w:val="en-US"/>
        </w:rPr>
        <w:t xml:space="preserve"> </w:t>
      </w:r>
      <w:r>
        <w:rPr>
          <w:lang w:val="en-US"/>
        </w:rPr>
        <w:t>being aware of the influence of the prime on their evaluations on 100% of trials, the estimated marginal mean AMP effect on the IA-AMP was 0.</w:t>
      </w:r>
      <w:r w:rsidR="00D069E2">
        <w:rPr>
          <w:lang w:val="en-US"/>
        </w:rPr>
        <w:t>57</w:t>
      </w:r>
      <w:r>
        <w:rPr>
          <w:lang w:val="en-US"/>
        </w:rPr>
        <w:t>. The AMP effect was therefore estimated to be three times larger in fully aware participants than fully non-aware participants. Very little of the variance was attributable to differences between experiments (</w:t>
      </w:r>
      <w:r w:rsidRPr="00435AFC">
        <w:rPr>
          <w:i/>
          <w:iCs/>
          <w:lang w:val="en-US"/>
        </w:rPr>
        <w:t>R</w:t>
      </w:r>
      <w:r w:rsidRPr="00435AFC">
        <w:rPr>
          <w:vertAlign w:val="superscript"/>
          <w:lang w:val="en-US"/>
        </w:rPr>
        <w:t>2</w:t>
      </w:r>
      <w:r w:rsidRPr="00435AFC">
        <w:rPr>
          <w:lang w:val="en-US"/>
        </w:rPr>
        <w:t xml:space="preserve"> </w:t>
      </w:r>
      <w:r w:rsidR="001A4DF0">
        <w:rPr>
          <w:lang w:val="en-US"/>
        </w:rPr>
        <w:t>&lt;</w:t>
      </w:r>
      <w:r>
        <w:rPr>
          <w:lang w:val="en-US"/>
        </w:rPr>
        <w:t xml:space="preserve"> .0</w:t>
      </w:r>
      <w:r w:rsidR="001A4DF0">
        <w:rPr>
          <w:lang w:val="en-US"/>
        </w:rPr>
        <w:t>1</w:t>
      </w:r>
      <w:r>
        <w:rPr>
          <w:lang w:val="en-US"/>
        </w:rPr>
        <w:t>)</w:t>
      </w:r>
      <w:r w:rsidR="004356AA">
        <w:rPr>
          <w:lang w:val="en-US"/>
        </w:rPr>
        <w:t xml:space="preserve"> compared to influence awareness (</w:t>
      </w:r>
      <w:r w:rsidR="004356AA" w:rsidRPr="00435AFC">
        <w:rPr>
          <w:i/>
          <w:iCs/>
          <w:lang w:val="en-US"/>
        </w:rPr>
        <w:t>R</w:t>
      </w:r>
      <w:r w:rsidR="004356AA" w:rsidRPr="00435AFC">
        <w:rPr>
          <w:vertAlign w:val="superscript"/>
          <w:lang w:val="en-US"/>
        </w:rPr>
        <w:t>2</w:t>
      </w:r>
      <w:r w:rsidR="004356AA" w:rsidRPr="00435AFC">
        <w:rPr>
          <w:lang w:val="en-US"/>
        </w:rPr>
        <w:t xml:space="preserve"> </w:t>
      </w:r>
      <w:r w:rsidR="004356AA">
        <w:rPr>
          <w:lang w:val="en-US"/>
        </w:rPr>
        <w:t>= .18)</w:t>
      </w:r>
      <w:r>
        <w:rPr>
          <w:lang w:val="en-US"/>
        </w:rPr>
        <w:t xml:space="preserve">. Given the methodological differences between the experiments, this </w:t>
      </w:r>
      <w:r w:rsidR="00981CD8">
        <w:rPr>
          <w:lang w:val="en-US"/>
        </w:rPr>
        <w:t xml:space="preserve">again </w:t>
      </w:r>
      <w:r>
        <w:rPr>
          <w:lang w:val="en-US"/>
        </w:rPr>
        <w:t xml:space="preserve">implied that the strong moderation of the AMP effect on </w:t>
      </w:r>
      <w:r w:rsidR="0045482D">
        <w:rPr>
          <w:lang w:val="en-US"/>
        </w:rPr>
        <w:t xml:space="preserve">a standard </w:t>
      </w:r>
      <w:r>
        <w:rPr>
          <w:lang w:val="en-US"/>
        </w:rPr>
        <w:t xml:space="preserve">AMP by inter-individual differences influence awareness </w:t>
      </w:r>
      <w:r w:rsidR="00896BA2">
        <w:rPr>
          <w:lang w:val="en-US"/>
        </w:rPr>
        <w:t xml:space="preserve">had </w:t>
      </w:r>
      <w:r>
        <w:rPr>
          <w:lang w:val="en-US"/>
        </w:rPr>
        <w:t xml:space="preserve">good generalizability. </w:t>
      </w:r>
    </w:p>
    <w:p w14:paraId="67FED8C6" w14:textId="7000BF04" w:rsidR="000E03B0" w:rsidRDefault="00C300B5" w:rsidP="000576EA">
      <w:pPr>
        <w:pStyle w:val="Normal1"/>
        <w:ind w:firstLine="720"/>
        <w:rPr>
          <w:lang w:val="en-US"/>
        </w:rPr>
      </w:pPr>
      <w:r>
        <w:rPr>
          <w:lang w:val="en-US"/>
        </w:rPr>
        <w:t>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This effect was found across 7 studies with very little evidence of heterogeneity, suggesting high replicability and generalizability across methodological variations (</w:t>
      </w:r>
      <w:r w:rsidR="00A61685">
        <w:rPr>
          <w:lang w:val="en-US"/>
        </w:rPr>
        <w:t xml:space="preserve">e.g., when within each IA-AMP trial influence awareness was assessed, and the domain being </w:t>
      </w:r>
      <w:r w:rsidR="00A61685">
        <w:rPr>
          <w:lang w:val="en-US"/>
        </w:rPr>
        <w:lastRenderedPageBreak/>
        <w:t xml:space="preserve">assessed; </w:t>
      </w:r>
      <w:r>
        <w:rPr>
          <w:lang w:val="en-US"/>
        </w:rPr>
        <w:t xml:space="preserve">see Figure </w:t>
      </w:r>
      <w:r w:rsidR="003B363D">
        <w:rPr>
          <w:lang w:val="en-US"/>
        </w:rPr>
        <w:t>3</w:t>
      </w:r>
      <w:r>
        <w:rPr>
          <w:lang w:val="en-US"/>
        </w:rPr>
        <w:t xml:space="preserve">). </w:t>
      </w:r>
      <w:r w:rsidR="001F4DD3">
        <w:rPr>
          <w:lang w:val="en-US"/>
        </w:rPr>
        <w:t xml:space="preserve">As noted in Experiment 4, this effect holds even when the IA-AMP (used to capture the influence awareness rate) and the standard AMP are assessing different domains (valence vs. politics). </w:t>
      </w:r>
    </w:p>
    <w:p w14:paraId="7598EFE3" w14:textId="6B0E371B" w:rsidR="003C07D5" w:rsidRPr="003C07D5" w:rsidRDefault="003C07D5" w:rsidP="00B3311A">
      <w:pPr>
        <w:pStyle w:val="Heading3"/>
        <w:rPr>
          <w:lang w:val="en-US"/>
        </w:rPr>
      </w:pPr>
      <w:r w:rsidRPr="003C07D5">
        <w:rPr>
          <w:lang w:val="en-US"/>
        </w:rPr>
        <w:t>Trial-B</w:t>
      </w:r>
      <w:r w:rsidR="000E03B0" w:rsidRPr="003C07D5">
        <w:rPr>
          <w:lang w:val="en-US"/>
        </w:rPr>
        <w:t>y-</w:t>
      </w:r>
      <w:r w:rsidRPr="003C07D5">
        <w:rPr>
          <w:lang w:val="en-US"/>
        </w:rPr>
        <w:t>Trial A</w:t>
      </w:r>
      <w:r w:rsidR="000E03B0" w:rsidRPr="003C07D5">
        <w:rPr>
          <w:lang w:val="en-US"/>
        </w:rPr>
        <w:t>waren</w:t>
      </w:r>
      <w:r w:rsidRPr="003C07D5">
        <w:rPr>
          <w:lang w:val="en-US"/>
        </w:rPr>
        <w:t>ess M</w:t>
      </w:r>
      <w:r w:rsidR="000E03B0" w:rsidRPr="003C07D5">
        <w:rPr>
          <w:lang w:val="en-US"/>
        </w:rPr>
        <w:t>oderates</w:t>
      </w:r>
      <w:r w:rsidRPr="003C07D5">
        <w:rPr>
          <w:lang w:val="en-US"/>
        </w:rPr>
        <w:t xml:space="preserve"> </w:t>
      </w:r>
      <w:r w:rsidR="006B1BF2" w:rsidRPr="003C07D5">
        <w:rPr>
          <w:lang w:val="en-US"/>
        </w:rPr>
        <w:t>the</w:t>
      </w:r>
      <w:r w:rsidR="000E03B0" w:rsidRPr="003C07D5">
        <w:rPr>
          <w:lang w:val="en-US"/>
        </w:rPr>
        <w:t xml:space="preserve"> </w:t>
      </w:r>
      <w:r w:rsidRPr="003C07D5">
        <w:rPr>
          <w:lang w:val="en-US"/>
        </w:rPr>
        <w:t>AMP Effect</w:t>
      </w:r>
      <w:r w:rsidR="000E03B0" w:rsidRPr="003C07D5">
        <w:rPr>
          <w:lang w:val="en-US"/>
        </w:rPr>
        <w:t xml:space="preserve"> </w:t>
      </w:r>
    </w:p>
    <w:p w14:paraId="41D70665" w14:textId="2E1C00CC" w:rsidR="00B53C37" w:rsidRPr="002622F5" w:rsidRDefault="00E34BF2" w:rsidP="003C07D5">
      <w:pPr>
        <w:pStyle w:val="Normal1"/>
        <w:ind w:firstLine="720"/>
        <w:rPr>
          <w:color w:val="222222"/>
          <w:lang w:val="en-US"/>
        </w:rPr>
      </w:pPr>
      <w:r w:rsidRPr="00163B51">
        <w:rPr>
          <w:lang w:val="en-US"/>
        </w:rPr>
        <w:t>IA-</w:t>
      </w:r>
      <w:r>
        <w:rPr>
          <w:lang w:val="en-US"/>
        </w:rPr>
        <w:t xml:space="preserve">AMP effects were found to be moderated not only by </w:t>
      </w:r>
      <w:r w:rsidR="000E03B0">
        <w:rPr>
          <w:lang w:val="en-US"/>
        </w:rPr>
        <w:t>inter-individual differences in awareness</w:t>
      </w:r>
      <w:r>
        <w:rPr>
          <w:lang w:val="en-US"/>
        </w:rPr>
        <w:t xml:space="preserve"> (as in the above analysis), but also intra-individual at the trial </w:t>
      </w:r>
      <w:r w:rsidRPr="00A87332">
        <w:rPr>
          <w:lang w:val="en-US"/>
        </w:rPr>
        <w:t xml:space="preserve">level, OR = </w:t>
      </w:r>
      <w:r w:rsidR="00363505" w:rsidRPr="00163B51">
        <w:rPr>
          <w:lang w:val="en-US"/>
        </w:rPr>
        <w:t>15.46</w:t>
      </w:r>
      <w:r w:rsidRPr="00A87332">
        <w:rPr>
          <w:lang w:val="en-US"/>
        </w:rPr>
        <w:t>, 95% CI [</w:t>
      </w:r>
      <w:r w:rsidR="00363505" w:rsidRPr="00163B51">
        <w:rPr>
          <w:lang w:val="en-US"/>
        </w:rPr>
        <w:t>14.41</w:t>
      </w:r>
      <w:r w:rsidRPr="00A87332">
        <w:rPr>
          <w:lang w:val="en-US"/>
        </w:rPr>
        <w:t xml:space="preserve">, </w:t>
      </w:r>
      <w:r w:rsidR="00363505" w:rsidRPr="00163B51">
        <w:rPr>
          <w:lang w:val="en-US"/>
        </w:rPr>
        <w:t>16.59</w:t>
      </w:r>
      <w:r w:rsidRPr="00A87332">
        <w:rPr>
          <w:lang w:val="en-US"/>
        </w:rPr>
        <w:t xml:space="preserve">], </w:t>
      </w:r>
      <w:r w:rsidRPr="00163B51">
        <w:rPr>
          <w:i/>
          <w:iCs/>
          <w:lang w:val="en-US"/>
        </w:rPr>
        <w:t>p</w:t>
      </w:r>
      <w:r w:rsidRPr="00A87332">
        <w:rPr>
          <w:lang w:val="en-US"/>
        </w:rPr>
        <w:t xml:space="preserve"> &lt; .001</w:t>
      </w:r>
      <w:r w:rsidR="00CF14AA">
        <w:rPr>
          <w:lang w:val="en-US"/>
        </w:rPr>
        <w:t xml:space="preserve"> (see Figure 4)</w:t>
      </w:r>
      <w:r w:rsidRPr="00A87332">
        <w:rPr>
          <w:lang w:val="en-US"/>
        </w:rPr>
        <w:t>.</w:t>
      </w:r>
    </w:p>
    <w:p w14:paraId="1D46C580" w14:textId="6053CC82" w:rsidR="00D55576" w:rsidRDefault="003C07D5" w:rsidP="00124669">
      <w:pPr>
        <w:pStyle w:val="Heading2"/>
      </w:pPr>
      <w:r>
        <w:t>What Is T</w:t>
      </w:r>
      <w:r w:rsidR="00B53C37" w:rsidRPr="002622F5">
        <w:t>he</w:t>
      </w:r>
      <w:r>
        <w:t xml:space="preserve"> Distribution O</w:t>
      </w:r>
      <w:r w:rsidR="00B53C37" w:rsidRPr="002622F5">
        <w:t xml:space="preserve">f </w:t>
      </w:r>
      <w:r>
        <w:t>Influence A</w:t>
      </w:r>
      <w:r w:rsidR="00851F65">
        <w:t>ware</w:t>
      </w:r>
      <w:r>
        <w:t>ness Across P</w:t>
      </w:r>
      <w:r w:rsidR="00B53C37" w:rsidRPr="002622F5">
        <w:t xml:space="preserve">articipants? </w:t>
      </w:r>
    </w:p>
    <w:p w14:paraId="2A521C28" w14:textId="6E3BC822" w:rsidR="00B53C37" w:rsidRPr="00163B51" w:rsidRDefault="004821CF" w:rsidP="000B06F5">
      <w:pPr>
        <w:pStyle w:val="Normal1"/>
        <w:ind w:firstLine="720"/>
        <w:rPr>
          <w:color w:val="222222"/>
          <w:highlight w:val="white"/>
          <w:lang w:val="en-US"/>
        </w:rPr>
      </w:pPr>
      <w:r>
        <w:rPr>
          <w:color w:val="222222"/>
          <w:highlight w:val="white"/>
          <w:lang w:val="en-US"/>
        </w:rPr>
        <w:t>D</w:t>
      </w:r>
      <w:r w:rsidR="00B53C37" w:rsidRPr="002622F5">
        <w:rPr>
          <w:color w:val="222222"/>
          <w:highlight w:val="white"/>
          <w:lang w:val="en-US"/>
        </w:rPr>
        <w:t xml:space="preserve">ata </w:t>
      </w:r>
      <w:r>
        <w:rPr>
          <w:color w:val="222222"/>
          <w:highlight w:val="white"/>
          <w:lang w:val="en-US"/>
        </w:rPr>
        <w:t xml:space="preserve">were </w:t>
      </w:r>
      <w:r w:rsidR="00B53C37" w:rsidRPr="002622F5">
        <w:rPr>
          <w:color w:val="222222"/>
          <w:highlight w:val="white"/>
          <w:lang w:val="en-US"/>
        </w:rPr>
        <w:t xml:space="preserve">pooled </w:t>
      </w:r>
      <w:r w:rsidRPr="002622F5">
        <w:rPr>
          <w:color w:val="222222"/>
          <w:highlight w:val="white"/>
          <w:lang w:val="en-US"/>
        </w:rPr>
        <w:t>in order to und</w:t>
      </w:r>
      <w:r>
        <w:rPr>
          <w:color w:val="222222"/>
          <w:highlight w:val="white"/>
          <w:lang w:val="en-US"/>
        </w:rPr>
        <w:t xml:space="preserve">erstand </w:t>
      </w:r>
      <w:r w:rsidR="0028305B">
        <w:rPr>
          <w:color w:val="222222"/>
          <w:highlight w:val="white"/>
          <w:lang w:val="en-US"/>
        </w:rPr>
        <w:t xml:space="preserve">the distribution of influence </w:t>
      </w:r>
      <w:r w:rsidRPr="002622F5">
        <w:rPr>
          <w:color w:val="222222"/>
          <w:highlight w:val="white"/>
          <w:lang w:val="en-US"/>
        </w:rPr>
        <w:t>awareness</w:t>
      </w:r>
      <w:r w:rsidR="003763D0">
        <w:rPr>
          <w:color w:val="222222"/>
          <w:highlight w:val="white"/>
          <w:lang w:val="en-US"/>
        </w:rPr>
        <w:t xml:space="preserve"> rates</w:t>
      </w:r>
      <w:r w:rsidRPr="002622F5">
        <w:rPr>
          <w:color w:val="222222"/>
          <w:highlight w:val="white"/>
          <w:lang w:val="en-US"/>
        </w:rPr>
        <w:t xml:space="preserve"> </w:t>
      </w:r>
      <w:r w:rsidR="0028305B">
        <w:rPr>
          <w:color w:val="222222"/>
          <w:highlight w:val="white"/>
          <w:lang w:val="en-US"/>
        </w:rPr>
        <w:t>between</w:t>
      </w:r>
      <w:r w:rsidRPr="002622F5">
        <w:rPr>
          <w:color w:val="222222"/>
          <w:highlight w:val="white"/>
          <w:lang w:val="en-US"/>
        </w:rPr>
        <w:t xml:space="preserve"> participants</w:t>
      </w:r>
      <w:r w:rsidR="00B53C37" w:rsidRPr="002622F5">
        <w:rPr>
          <w:color w:val="222222"/>
          <w:highlight w:val="white"/>
          <w:lang w:val="en-US"/>
        </w:rPr>
        <w:t xml:space="preserve">. </w:t>
      </w:r>
      <w:r w:rsidR="00B167BC">
        <w:rPr>
          <w:color w:val="222222"/>
          <w:highlight w:val="white"/>
          <w:lang w:val="en-US"/>
        </w:rPr>
        <w:t>T</w:t>
      </w:r>
      <w:r w:rsidR="0007020C">
        <w:rPr>
          <w:color w:val="222222"/>
          <w:highlight w:val="white"/>
          <w:lang w:val="en-US"/>
        </w:rPr>
        <w:t xml:space="preserve">his analysis was exploratory and not included in the preregistrations for the individual </w:t>
      </w:r>
      <w:r w:rsidR="0028305B">
        <w:rPr>
          <w:color w:val="222222"/>
          <w:highlight w:val="white"/>
          <w:lang w:val="en-US"/>
        </w:rPr>
        <w:t>experiments</w:t>
      </w:r>
      <w:r w:rsidR="0007020C">
        <w:rPr>
          <w:color w:val="222222"/>
          <w:highlight w:val="white"/>
          <w:lang w:val="en-US"/>
        </w:rPr>
        <w:t xml:space="preserve">. </w:t>
      </w:r>
      <w:r w:rsidR="00DE3DC0">
        <w:rPr>
          <w:color w:val="222222"/>
          <w:highlight w:val="white"/>
          <w:lang w:val="en-US"/>
        </w:rPr>
        <w:t>Hartigan’s dip test demonstrated non-unimodality (</w:t>
      </w:r>
      <w:r w:rsidR="00DE3DC0" w:rsidRPr="00163B51">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163B51">
        <w:rPr>
          <w:i/>
          <w:iCs/>
          <w:color w:val="222222"/>
          <w:lang w:val="en-US"/>
        </w:rPr>
        <w:t>p</w:t>
      </w:r>
      <w:r w:rsidR="00DE3DC0" w:rsidRPr="00DE3DC0">
        <w:rPr>
          <w:color w:val="222222"/>
          <w:lang w:val="en-US"/>
        </w:rPr>
        <w:t xml:space="preserve"> &lt; .00</w:t>
      </w:r>
      <w:r w:rsidR="00DE3DC0">
        <w:rPr>
          <w:color w:val="222222"/>
          <w:lang w:val="en-US"/>
        </w:rPr>
        <w:t>1</w:t>
      </w:r>
      <w:r w:rsidR="00DE3DC0">
        <w:rPr>
          <w:color w:val="222222"/>
          <w:highlight w:val="white"/>
          <w:lang w:val="en-US"/>
        </w:rPr>
        <w:t>)</w:t>
      </w:r>
      <w:r w:rsidR="00F41C35">
        <w:rPr>
          <w:color w:val="222222"/>
          <w:highlight w:val="white"/>
          <w:lang w:val="en-US"/>
        </w:rPr>
        <w:t xml:space="preserve">. As a robustness test, we also </w:t>
      </w:r>
      <w:r w:rsidR="008664A5">
        <w:rPr>
          <w:color w:val="222222"/>
          <w:highlight w:val="white"/>
          <w:lang w:val="en-US"/>
        </w:rPr>
        <w:t>analyzed</w:t>
      </w:r>
      <w:r w:rsidR="00F41C35">
        <w:rPr>
          <w:color w:val="222222"/>
          <w:highlight w:val="white"/>
          <w:lang w:val="en-US"/>
        </w:rPr>
        <w:t xml:space="preserve"> the subset of </w:t>
      </w:r>
      <w:r w:rsidR="00DE3DC0">
        <w:rPr>
          <w:color w:val="222222"/>
          <w:highlight w:val="white"/>
          <w:lang w:val="en-US"/>
        </w:rPr>
        <w:t>AMPs that employed the Mann et al. (2019) modifications</w:t>
      </w:r>
      <w:r w:rsidR="00F41C35">
        <w:rPr>
          <w:color w:val="222222"/>
          <w:highlight w:val="white"/>
          <w:lang w:val="en-US"/>
        </w:rPr>
        <w:t>, which also demonstrated non-unimodality</w:t>
      </w:r>
      <w:r w:rsidR="00DE3DC0">
        <w:rPr>
          <w:color w:val="222222"/>
          <w:highlight w:val="white"/>
          <w:lang w:val="en-US"/>
        </w:rPr>
        <w:t xml:space="preserve"> (</w:t>
      </w:r>
      <w:r w:rsidR="00DE3DC0" w:rsidRPr="00435AFC">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435AFC">
        <w:rPr>
          <w:i/>
          <w:iCs/>
          <w:color w:val="222222"/>
          <w:lang w:val="en-US"/>
        </w:rPr>
        <w:t>p</w:t>
      </w:r>
      <w:r w:rsidR="00DE3DC0" w:rsidRPr="00DE3DC0">
        <w:rPr>
          <w:color w:val="222222"/>
          <w:lang w:val="en-US"/>
        </w:rPr>
        <w:t xml:space="preserve"> </w:t>
      </w:r>
      <w:r w:rsidR="00DE3DC0">
        <w:rPr>
          <w:color w:val="222222"/>
          <w:lang w:val="en-US"/>
        </w:rPr>
        <w:t>=</w:t>
      </w:r>
      <w:r w:rsidR="00DE3DC0" w:rsidRPr="00DE3DC0">
        <w:rPr>
          <w:color w:val="222222"/>
          <w:lang w:val="en-US"/>
        </w:rPr>
        <w:t xml:space="preserve"> .0</w:t>
      </w:r>
      <w:r w:rsidR="00DE3DC0">
        <w:rPr>
          <w:color w:val="222222"/>
          <w:lang w:val="en-US"/>
        </w:rPr>
        <w:t>3</w:t>
      </w:r>
      <w:r w:rsidR="004B1D01">
        <w:rPr>
          <w:color w:val="222222"/>
          <w:lang w:val="en-US"/>
        </w:rPr>
        <w:t>0</w:t>
      </w:r>
      <w:r w:rsidR="00DE3DC0">
        <w:rPr>
          <w:color w:val="222222"/>
          <w:highlight w:val="white"/>
          <w:lang w:val="en-US"/>
        </w:rPr>
        <w:t xml:space="preserve">). </w:t>
      </w:r>
      <w:r w:rsidR="00B53C37" w:rsidRPr="002622F5">
        <w:rPr>
          <w:color w:val="222222"/>
          <w:highlight w:val="white"/>
          <w:lang w:val="en-US"/>
        </w:rPr>
        <w:t xml:space="preserve">Visual inspection of distribution kernel-density plots demonstrated clear bimodality </w:t>
      </w:r>
      <w:r w:rsidR="00B53C37" w:rsidRPr="002622F5">
        <w:rPr>
          <w:highlight w:val="white"/>
          <w:lang w:val="en-US"/>
        </w:rPr>
        <w:t>(</w:t>
      </w:r>
      <w:r w:rsidR="00B53C37" w:rsidRPr="00A70477">
        <w:rPr>
          <w:lang w:val="en-US"/>
        </w:rPr>
        <w:t>see</w:t>
      </w:r>
      <w:r w:rsidR="00A70477" w:rsidRPr="00A70477">
        <w:rPr>
          <w:lang w:val="en-US"/>
        </w:rPr>
        <w:t xml:space="preserve"> Supplementary Materials</w:t>
      </w:r>
      <w:r w:rsidR="00B53C37" w:rsidRPr="00A70477">
        <w:rPr>
          <w:lang w:val="en-US"/>
        </w:rPr>
        <w:t xml:space="preserve">). </w:t>
      </w:r>
      <w:r w:rsidR="00F64677">
        <w:rPr>
          <w:highlight w:val="white"/>
          <w:lang w:val="en-US"/>
        </w:rPr>
        <w:t xml:space="preserve">Gaussian </w:t>
      </w:r>
      <w:r w:rsidR="00C0705A">
        <w:rPr>
          <w:rFonts w:eastAsia="Gungsuh"/>
          <w:color w:val="222222"/>
          <w:highlight w:val="white"/>
          <w:lang w:val="en-US"/>
        </w:rPr>
        <w:t>kernel</w:t>
      </w:r>
      <w:r w:rsidR="004366C4">
        <w:rPr>
          <w:rFonts w:eastAsia="Gungsuh"/>
          <w:color w:val="222222"/>
          <w:highlight w:val="white"/>
          <w:lang w:val="en-US"/>
        </w:rPr>
        <w:t xml:space="preserve"> density </w:t>
      </w:r>
      <w:r w:rsidR="00F64677">
        <w:rPr>
          <w:rFonts w:eastAsia="Gungsuh"/>
          <w:color w:val="222222"/>
          <w:highlight w:val="white"/>
          <w:lang w:val="en-US"/>
        </w:rPr>
        <w:t>estimation</w:t>
      </w:r>
      <w:r w:rsidR="008922F5">
        <w:rPr>
          <w:rFonts w:eastAsia="Gungsuh"/>
          <w:color w:val="222222"/>
          <w:highlight w:val="white"/>
          <w:lang w:val="en-US"/>
        </w:rPr>
        <w:t xml:space="preserve"> was used</w:t>
      </w:r>
      <w:r w:rsidR="00A65965">
        <w:rPr>
          <w:rFonts w:eastAsia="Gungsuh"/>
          <w:color w:val="222222"/>
          <w:highlight w:val="white"/>
          <w:lang w:val="en-US"/>
        </w:rPr>
        <w:t xml:space="preserve"> to estimate </w:t>
      </w:r>
      <w:r w:rsidR="00E61C3D">
        <w:rPr>
          <w:rFonts w:eastAsia="Gungsuh"/>
          <w:color w:val="222222"/>
          <w:highlight w:val="white"/>
          <w:lang w:val="en-US"/>
        </w:rPr>
        <w:t xml:space="preserve">the two </w:t>
      </w:r>
      <w:r w:rsidR="00A65965">
        <w:rPr>
          <w:rFonts w:eastAsia="Gungsuh"/>
          <w:color w:val="222222"/>
          <w:highlight w:val="white"/>
          <w:lang w:val="en-US"/>
        </w:rPr>
        <w:t>modes</w:t>
      </w:r>
      <w:r w:rsidR="00500005">
        <w:rPr>
          <w:rFonts w:eastAsia="Gungsuh"/>
          <w:color w:val="222222"/>
          <w:highlight w:val="white"/>
          <w:lang w:val="en-US"/>
        </w:rPr>
        <w:t>: i</w:t>
      </w:r>
      <w:r w:rsidR="00D47D93">
        <w:rPr>
          <w:rFonts w:eastAsia="Gungsuh"/>
          <w:color w:val="222222"/>
          <w:highlight w:val="white"/>
          <w:lang w:val="en-US"/>
        </w:rPr>
        <w:t xml:space="preserve">nfluence awareness rates were found to </w:t>
      </w:r>
      <w:r w:rsidR="003C03DA">
        <w:rPr>
          <w:rFonts w:eastAsia="Gungsuh"/>
          <w:color w:val="222222"/>
          <w:highlight w:val="white"/>
          <w:lang w:val="en-US"/>
        </w:rPr>
        <w:t>cluster</w:t>
      </w:r>
      <w:r w:rsidR="00D47D93">
        <w:rPr>
          <w:rFonts w:eastAsia="Gungsuh"/>
          <w:color w:val="222222"/>
          <w:highlight w:val="white"/>
          <w:lang w:val="en-US"/>
        </w:rPr>
        <w:t xml:space="preserve"> around </w:t>
      </w:r>
      <w:r w:rsidR="002D42AA">
        <w:rPr>
          <w:rFonts w:eastAsia="Gungsuh"/>
          <w:color w:val="222222"/>
          <w:highlight w:val="white"/>
          <w:lang w:val="en-US"/>
        </w:rPr>
        <w:t xml:space="preserve">participants being either fully </w:t>
      </w:r>
      <w:r w:rsidR="00D47D93">
        <w:rPr>
          <w:rFonts w:eastAsia="Gungsuh"/>
          <w:color w:val="222222"/>
          <w:highlight w:val="white"/>
          <w:lang w:val="en-US"/>
        </w:rPr>
        <w:t xml:space="preserve">non-aware </w:t>
      </w:r>
      <w:r w:rsidR="00F64677">
        <w:rPr>
          <w:rFonts w:eastAsia="Gungsuh"/>
          <w:color w:val="222222"/>
          <w:highlight w:val="white"/>
          <w:lang w:val="en-US"/>
        </w:rPr>
        <w:t>(Mod</w:t>
      </w:r>
      <w:r w:rsidR="00C03A86">
        <w:rPr>
          <w:rFonts w:eastAsia="Gungsuh"/>
          <w:color w:val="222222"/>
          <w:highlight w:val="white"/>
          <w:lang w:val="en-US"/>
        </w:rPr>
        <w:t>e</w:t>
      </w:r>
      <w:r w:rsidR="00F64677">
        <w:rPr>
          <w:rFonts w:eastAsia="Gungsuh"/>
          <w:color w:val="222222"/>
          <w:highlight w:val="white"/>
          <w:lang w:val="en-US"/>
        </w:rPr>
        <w:t xml:space="preserve"> = .01) </w:t>
      </w:r>
      <w:r w:rsidR="002D42AA">
        <w:rPr>
          <w:rFonts w:eastAsia="Gungsuh"/>
          <w:color w:val="222222"/>
          <w:highlight w:val="white"/>
          <w:lang w:val="en-US"/>
        </w:rPr>
        <w:t xml:space="preserve">or </w:t>
      </w:r>
      <w:r w:rsidR="00D47D93">
        <w:rPr>
          <w:rFonts w:eastAsia="Gungsuh"/>
          <w:color w:val="222222"/>
          <w:highlight w:val="white"/>
          <w:lang w:val="en-US"/>
        </w:rPr>
        <w:t>ful</w:t>
      </w:r>
      <w:r w:rsidR="003F43C2">
        <w:rPr>
          <w:rFonts w:eastAsia="Gungsuh"/>
          <w:color w:val="222222"/>
          <w:highlight w:val="white"/>
          <w:lang w:val="en-US"/>
        </w:rPr>
        <w:t>l</w:t>
      </w:r>
      <w:r w:rsidR="002D42AA">
        <w:rPr>
          <w:rFonts w:eastAsia="Gungsuh"/>
          <w:color w:val="222222"/>
          <w:highlight w:val="white"/>
          <w:lang w:val="en-US"/>
        </w:rPr>
        <w:t>y</w:t>
      </w:r>
      <w:r w:rsidR="00D47D93">
        <w:rPr>
          <w:rFonts w:eastAsia="Gungsuh"/>
          <w:color w:val="222222"/>
          <w:highlight w:val="white"/>
          <w:lang w:val="en-US"/>
        </w:rPr>
        <w:t xml:space="preserve"> awareness </w:t>
      </w:r>
      <w:r w:rsidR="00F64677">
        <w:rPr>
          <w:rFonts w:eastAsia="Gungsuh"/>
          <w:color w:val="222222"/>
          <w:highlight w:val="white"/>
          <w:lang w:val="en-US"/>
        </w:rPr>
        <w:t>(Mode = .97</w:t>
      </w:r>
      <w:r w:rsidR="0033530B">
        <w:rPr>
          <w:rFonts w:eastAsia="Gungsuh"/>
          <w:color w:val="222222"/>
          <w:highlight w:val="white"/>
          <w:lang w:val="en-US"/>
        </w:rPr>
        <w:t>;</w:t>
      </w:r>
      <w:r w:rsidR="005E6050">
        <w:rPr>
          <w:rFonts w:eastAsia="Gungsuh"/>
          <w:color w:val="222222"/>
          <w:highlight w:val="white"/>
          <w:lang w:val="en-US"/>
        </w:rPr>
        <w:t xml:space="preserve"> range = 0</w:t>
      </w:r>
      <w:r w:rsidR="0033530B">
        <w:rPr>
          <w:rFonts w:eastAsia="Gungsuh"/>
          <w:color w:val="222222"/>
          <w:highlight w:val="white"/>
          <w:lang w:val="en-US"/>
        </w:rPr>
        <w:t xml:space="preserve"> </w:t>
      </w:r>
      <w:r w:rsidR="005E6050">
        <w:rPr>
          <w:rFonts w:eastAsia="Gungsuh"/>
          <w:color w:val="222222"/>
          <w:highlight w:val="white"/>
          <w:lang w:val="en-US"/>
        </w:rPr>
        <w:t>to 1</w:t>
      </w:r>
      <w:r w:rsidR="00F64677">
        <w:rPr>
          <w:rFonts w:eastAsia="Gungsuh"/>
          <w:color w:val="222222"/>
          <w:highlight w:val="white"/>
          <w:lang w:val="en-US"/>
        </w:rPr>
        <w:t>).</w:t>
      </w:r>
      <w:r w:rsidR="003E6882">
        <w:rPr>
          <w:rFonts w:eastAsia="Gungsuh"/>
          <w:color w:val="222222"/>
          <w:highlight w:val="white"/>
          <w:lang w:val="en-US"/>
        </w:rPr>
        <w:t xml:space="preserve"> </w:t>
      </w:r>
      <w:r w:rsidR="009615BE">
        <w:rPr>
          <w:rFonts w:eastAsia="Gungsuh"/>
          <w:color w:val="222222"/>
          <w:highlight w:val="white"/>
          <w:lang w:val="en-US"/>
        </w:rPr>
        <w:t xml:space="preserve">This provided convergent evidence that it is the subset of highly influence aware participants and their subset of influence aware trials that represent the majority of variance in observed AMP effects. </w:t>
      </w:r>
    </w:p>
    <w:p w14:paraId="4404F2DD" w14:textId="0AE66745" w:rsidR="00B53C37" w:rsidRPr="002622F5" w:rsidRDefault="00B53C37" w:rsidP="00B53C37">
      <w:pPr>
        <w:pStyle w:val="Heading1"/>
        <w:rPr>
          <w:lang w:val="en-US"/>
        </w:rPr>
      </w:pPr>
      <w:r w:rsidRPr="002622F5">
        <w:rPr>
          <w:lang w:val="en-US"/>
        </w:rPr>
        <w:t>General Discussion</w:t>
      </w:r>
    </w:p>
    <w:p w14:paraId="0CE5EECB" w14:textId="6D7D528D" w:rsidR="00B53C37" w:rsidRPr="001124F6" w:rsidRDefault="00CF59A5" w:rsidP="00B5433A">
      <w:pPr>
        <w:pStyle w:val="Normal1"/>
        <w:ind w:firstLine="720"/>
        <w:rPr>
          <w:highlight w:val="white"/>
          <w:lang w:val="en-US"/>
        </w:rPr>
      </w:pPr>
      <w:r>
        <w:rPr>
          <w:lang w:val="en-US"/>
        </w:rPr>
        <w:t xml:space="preserve">Over the past 15 years </w:t>
      </w:r>
      <w:r w:rsidR="00CD5403">
        <w:rPr>
          <w:lang w:val="en-US"/>
        </w:rPr>
        <w:t xml:space="preserve">people have used the </w:t>
      </w:r>
      <w:r w:rsidR="008D7B6A">
        <w:rPr>
          <w:lang w:val="en-US"/>
        </w:rPr>
        <w:t xml:space="preserve">AMP </w:t>
      </w:r>
      <w:r>
        <w:rPr>
          <w:lang w:val="en-US"/>
        </w:rPr>
        <w:t xml:space="preserve">under the assumption that </w:t>
      </w:r>
      <w:r w:rsidR="003B363D">
        <w:rPr>
          <w:lang w:val="en-US"/>
        </w:rPr>
        <w:t>it</w:t>
      </w:r>
      <w:r w:rsidR="00362C99">
        <w:rPr>
          <w:lang w:val="en-US"/>
        </w:rPr>
        <w:t>s effects</w:t>
      </w:r>
      <w:r>
        <w:rPr>
          <w:lang w:val="en-US"/>
        </w:rPr>
        <w:t xml:space="preserve"> </w:t>
      </w:r>
      <w:r w:rsidR="00362C99">
        <w:rPr>
          <w:lang w:val="en-US"/>
        </w:rPr>
        <w:t>represent</w:t>
      </w:r>
      <w:r w:rsidR="00CD5403">
        <w:rPr>
          <w:lang w:val="en-US"/>
        </w:rPr>
        <w:t xml:space="preserve"> </w:t>
      </w:r>
      <w:r w:rsidR="008D7B6A">
        <w:rPr>
          <w:lang w:val="en-US"/>
        </w:rPr>
        <w:t>a</w:t>
      </w:r>
      <w:r>
        <w:rPr>
          <w:lang w:val="en-US"/>
        </w:rPr>
        <w:t>n</w:t>
      </w:r>
      <w:r w:rsidR="008D7B6A">
        <w:rPr>
          <w:lang w:val="en-US"/>
        </w:rPr>
        <w:t xml:space="preserve"> </w:t>
      </w:r>
      <w:r>
        <w:rPr>
          <w:iCs/>
          <w:lang w:val="en-US"/>
        </w:rPr>
        <w:t xml:space="preserve">implicit </w:t>
      </w:r>
      <w:r w:rsidR="008D7B6A">
        <w:rPr>
          <w:lang w:val="en-US"/>
        </w:rPr>
        <w:t>measure</w:t>
      </w:r>
      <w:r>
        <w:rPr>
          <w:lang w:val="en-US"/>
        </w:rPr>
        <w:t xml:space="preserve"> of attitudes, stereotype</w:t>
      </w:r>
      <w:r w:rsidR="00900262">
        <w:rPr>
          <w:lang w:val="en-US"/>
        </w:rPr>
        <w:t>s</w:t>
      </w:r>
      <w:r>
        <w:rPr>
          <w:lang w:val="en-US"/>
        </w:rPr>
        <w:t xml:space="preserve">, and other biases. </w:t>
      </w:r>
      <w:r w:rsidR="008226F7">
        <w:rPr>
          <w:lang w:val="en-US"/>
        </w:rPr>
        <w:t>E</w:t>
      </w:r>
      <w:r w:rsidR="00B53C37" w:rsidRPr="002622F5">
        <w:rPr>
          <w:highlight w:val="white"/>
          <w:lang w:val="en-US"/>
        </w:rPr>
        <w:t xml:space="preserve">ffects </w:t>
      </w:r>
      <w:r w:rsidR="008226F7">
        <w:rPr>
          <w:highlight w:val="white"/>
          <w:lang w:val="en-US"/>
        </w:rPr>
        <w:t xml:space="preserve">on the task are </w:t>
      </w:r>
      <w:r w:rsidR="00B53C37" w:rsidRPr="002622F5">
        <w:rPr>
          <w:highlight w:val="white"/>
          <w:lang w:val="en-US"/>
        </w:rPr>
        <w:t xml:space="preserve">said to be ‘implicit’ </w:t>
      </w:r>
      <w:r>
        <w:rPr>
          <w:highlight w:val="white"/>
          <w:lang w:val="en-US"/>
        </w:rPr>
        <w:t xml:space="preserve">insofar as </w:t>
      </w:r>
      <w:r w:rsidR="00BB46C0">
        <w:rPr>
          <w:highlight w:val="white"/>
          <w:lang w:val="en-US"/>
        </w:rPr>
        <w:t>prime stimuli</w:t>
      </w:r>
      <w:r>
        <w:rPr>
          <w:highlight w:val="white"/>
          <w:lang w:val="en-US"/>
        </w:rPr>
        <w:t xml:space="preserve"> influence </w:t>
      </w:r>
      <w:r w:rsidR="00E820F4">
        <w:rPr>
          <w:highlight w:val="white"/>
          <w:lang w:val="en-US"/>
        </w:rPr>
        <w:t xml:space="preserve">how </w:t>
      </w:r>
      <w:r>
        <w:rPr>
          <w:highlight w:val="white"/>
          <w:lang w:val="en-US"/>
        </w:rPr>
        <w:t>target</w:t>
      </w:r>
      <w:r w:rsidR="00BB46C0">
        <w:rPr>
          <w:highlight w:val="white"/>
          <w:lang w:val="en-US"/>
        </w:rPr>
        <w:t xml:space="preserve"> stimuli </w:t>
      </w:r>
      <w:r w:rsidR="00E820F4">
        <w:rPr>
          <w:highlight w:val="white"/>
          <w:lang w:val="en-US"/>
        </w:rPr>
        <w:t xml:space="preserve">are evaluated </w:t>
      </w:r>
      <w:r>
        <w:rPr>
          <w:highlight w:val="white"/>
          <w:lang w:val="en-US"/>
        </w:rPr>
        <w:t xml:space="preserve">without </w:t>
      </w:r>
      <w:r w:rsidR="00BB46C0">
        <w:rPr>
          <w:highlight w:val="white"/>
          <w:lang w:val="en-US"/>
        </w:rPr>
        <w:t xml:space="preserve">a </w:t>
      </w:r>
      <w:r>
        <w:rPr>
          <w:highlight w:val="white"/>
          <w:lang w:val="en-US"/>
        </w:rPr>
        <w:lastRenderedPageBreak/>
        <w:t>person’s intention for this to happen, or aware</w:t>
      </w:r>
      <w:r w:rsidR="00BB46C0">
        <w:rPr>
          <w:highlight w:val="white"/>
          <w:lang w:val="en-US"/>
        </w:rPr>
        <w:t>ness that such an occurrence has taken place</w:t>
      </w:r>
      <w:r>
        <w:rPr>
          <w:highlight w:val="white"/>
          <w:lang w:val="en-US"/>
        </w:rPr>
        <w:t xml:space="preserve">. </w:t>
      </w:r>
      <w:r w:rsidR="00A87B8C">
        <w:rPr>
          <w:highlight w:val="white"/>
          <w:lang w:val="en-US"/>
        </w:rPr>
        <w:t xml:space="preserve">In this paper we </w:t>
      </w:r>
      <w:r w:rsidR="006B1BF2">
        <w:rPr>
          <w:highlight w:val="white"/>
          <w:lang w:val="en-US"/>
        </w:rPr>
        <w:t xml:space="preserve">extend </w:t>
      </w:r>
      <w:r w:rsidR="00A87B8C">
        <w:rPr>
          <w:highlight w:val="white"/>
          <w:lang w:val="en-US"/>
        </w:rPr>
        <w:t xml:space="preserve">on </w:t>
      </w:r>
      <w:r w:rsidR="001124F6">
        <w:rPr>
          <w:highlight w:val="white"/>
          <w:lang w:val="en-US"/>
        </w:rPr>
        <w:t xml:space="preserve">past </w:t>
      </w:r>
      <w:r w:rsidR="00A87B8C">
        <w:rPr>
          <w:highlight w:val="white"/>
          <w:lang w:val="en-US"/>
        </w:rPr>
        <w:t xml:space="preserve">work </w:t>
      </w:r>
      <w:r w:rsidR="001124F6">
        <w:rPr>
          <w:highlight w:val="white"/>
          <w:lang w:val="en-US"/>
        </w:rPr>
        <w:t xml:space="preserve">that examined </w:t>
      </w:r>
      <w:r w:rsidR="00A87B8C">
        <w:rPr>
          <w:highlight w:val="white"/>
          <w:lang w:val="en-US"/>
        </w:rPr>
        <w:t xml:space="preserve">the role </w:t>
      </w:r>
      <w:r w:rsidR="001124F6">
        <w:rPr>
          <w:highlight w:val="white"/>
          <w:lang w:val="en-US"/>
        </w:rPr>
        <w:t xml:space="preserve">of </w:t>
      </w:r>
      <w:r w:rsidR="00A87B8C">
        <w:rPr>
          <w:highlight w:val="white"/>
          <w:lang w:val="en-US"/>
        </w:rPr>
        <w:t>awareness in AMP effect</w:t>
      </w:r>
      <w:r w:rsidR="001124F6">
        <w:rPr>
          <w:highlight w:val="white"/>
          <w:lang w:val="en-US"/>
        </w:rPr>
        <w:t>s</w:t>
      </w:r>
      <w:r w:rsidR="00A87B8C">
        <w:rPr>
          <w:highlight w:val="white"/>
          <w:lang w:val="en-US"/>
        </w:rPr>
        <w:t>.</w:t>
      </w:r>
      <w:r w:rsidR="001124F6">
        <w:rPr>
          <w:lang w:val="en-US"/>
        </w:rPr>
        <w:t xml:space="preserve"> </w:t>
      </w:r>
      <w:r w:rsidR="008226F7" w:rsidRPr="002622F5">
        <w:rPr>
          <w:lang w:val="en-US"/>
        </w:rPr>
        <w:t xml:space="preserve">Across </w:t>
      </w:r>
      <w:r w:rsidR="008226F7">
        <w:rPr>
          <w:lang w:val="en-US"/>
        </w:rPr>
        <w:t>eight</w:t>
      </w:r>
      <w:r w:rsidR="008226F7" w:rsidRPr="002622F5">
        <w:rPr>
          <w:lang w:val="en-US"/>
        </w:rPr>
        <w:t xml:space="preserve"> </w:t>
      </w:r>
      <w:r w:rsidR="003E03E5">
        <w:rPr>
          <w:lang w:val="en-US"/>
        </w:rPr>
        <w:t>prereg</w:t>
      </w:r>
      <w:r w:rsidR="008226F7" w:rsidRPr="002622F5">
        <w:rPr>
          <w:lang w:val="en-US"/>
        </w:rPr>
        <w:t>istered</w:t>
      </w:r>
      <w:r w:rsidR="006B1BF2">
        <w:rPr>
          <w:lang w:val="en-US"/>
        </w:rPr>
        <w:t>, high</w:t>
      </w:r>
      <w:r w:rsidR="008226F7">
        <w:rPr>
          <w:lang w:val="en-US"/>
        </w:rPr>
        <w:t>-</w:t>
      </w:r>
      <w:r w:rsidR="008226F7" w:rsidRPr="002622F5">
        <w:rPr>
          <w:lang w:val="en-US"/>
        </w:rPr>
        <w:t>powered studies,</w:t>
      </w:r>
      <w:r w:rsidR="008226F7">
        <w:rPr>
          <w:lang w:val="en-US"/>
        </w:rPr>
        <w:t xml:space="preserve"> including </w:t>
      </w:r>
      <w:r w:rsidR="00941B10">
        <w:rPr>
          <w:lang w:val="en-US"/>
        </w:rPr>
        <w:t xml:space="preserve">a </w:t>
      </w:r>
      <w:r w:rsidR="008226F7">
        <w:rPr>
          <w:lang w:val="en-US"/>
        </w:rPr>
        <w:t>direct replication and meta-analyses,</w:t>
      </w:r>
      <w:r w:rsidR="008226F7" w:rsidRPr="002622F5">
        <w:rPr>
          <w:lang w:val="en-US"/>
        </w:rPr>
        <w:t xml:space="preserve"> </w:t>
      </w:r>
      <w:r w:rsidR="008226F7">
        <w:rPr>
          <w:lang w:val="en-US"/>
        </w:rPr>
        <w:t xml:space="preserve">we re-examined </w:t>
      </w:r>
      <w:r w:rsidR="001124F6">
        <w:rPr>
          <w:lang w:val="en-US"/>
        </w:rPr>
        <w:t xml:space="preserve">if </w:t>
      </w:r>
      <w:r w:rsidR="008226F7">
        <w:rPr>
          <w:lang w:val="en-US"/>
        </w:rPr>
        <w:t xml:space="preserve">participants are </w:t>
      </w:r>
      <w:r w:rsidR="00941B10">
        <w:rPr>
          <w:lang w:val="en-US"/>
        </w:rPr>
        <w:t xml:space="preserve">indeed </w:t>
      </w:r>
      <w:r w:rsidR="00C66A4A">
        <w:rPr>
          <w:lang w:val="en-US"/>
        </w:rPr>
        <w:t>aware</w:t>
      </w:r>
      <w:r w:rsidR="008226F7">
        <w:rPr>
          <w:lang w:val="en-US"/>
        </w:rPr>
        <w:t xml:space="preserve"> of the prime</w:t>
      </w:r>
      <w:r w:rsidR="00C66A4A">
        <w:rPr>
          <w:lang w:val="en-US"/>
        </w:rPr>
        <w:t>’s</w:t>
      </w:r>
      <w:r w:rsidR="00E820F4">
        <w:rPr>
          <w:lang w:val="en-US"/>
        </w:rPr>
        <w:t xml:space="preserve"> </w:t>
      </w:r>
      <w:r w:rsidR="008226F7">
        <w:rPr>
          <w:lang w:val="en-US"/>
        </w:rPr>
        <w:t xml:space="preserve">influence on their </w:t>
      </w:r>
      <w:r w:rsidR="001D597F">
        <w:rPr>
          <w:lang w:val="en-US"/>
        </w:rPr>
        <w:t>evaluations</w:t>
      </w:r>
      <w:r w:rsidR="008226F7">
        <w:rPr>
          <w:lang w:val="en-US"/>
        </w:rPr>
        <w:t xml:space="preserve">. In what follows we summarize </w:t>
      </w:r>
      <w:r w:rsidR="00E820F4">
        <w:rPr>
          <w:lang w:val="en-US"/>
        </w:rPr>
        <w:t xml:space="preserve">our findings </w:t>
      </w:r>
      <w:r w:rsidR="008226F7">
        <w:rPr>
          <w:lang w:val="en-US"/>
        </w:rPr>
        <w:t xml:space="preserve">and then discuss </w:t>
      </w:r>
      <w:r w:rsidR="00E820F4">
        <w:rPr>
          <w:lang w:val="en-US"/>
        </w:rPr>
        <w:t xml:space="preserve">their </w:t>
      </w:r>
      <w:r w:rsidR="008226F7">
        <w:rPr>
          <w:lang w:val="en-US"/>
        </w:rPr>
        <w:t xml:space="preserve">implications for </w:t>
      </w:r>
      <w:r w:rsidR="00A266D5">
        <w:rPr>
          <w:lang w:val="en-US"/>
        </w:rPr>
        <w:t xml:space="preserve">research and theorizing on </w:t>
      </w:r>
      <w:r w:rsidR="008226F7">
        <w:rPr>
          <w:lang w:val="en-US"/>
        </w:rPr>
        <w:t>the AMP.</w:t>
      </w:r>
    </w:p>
    <w:p w14:paraId="6C069871" w14:textId="77777777" w:rsidR="00B53C37" w:rsidRPr="00124669" w:rsidRDefault="00B53C37" w:rsidP="00124669">
      <w:pPr>
        <w:pStyle w:val="Heading2"/>
      </w:pPr>
      <w:r w:rsidRPr="00124669">
        <w:t>Overview of Findings</w:t>
      </w:r>
    </w:p>
    <w:p w14:paraId="6AC911BE" w14:textId="627206C0" w:rsidR="008428FA" w:rsidRDefault="008428FA" w:rsidP="00D01429">
      <w:pPr>
        <w:pStyle w:val="Normal1"/>
        <w:ind w:firstLine="720"/>
        <w:rPr>
          <w:lang w:val="en-US"/>
        </w:rPr>
      </w:pPr>
      <w:r>
        <w:rPr>
          <w:lang w:val="en-US"/>
        </w:rPr>
        <w:t>Experiment 1 began with a</w:t>
      </w:r>
      <w:r w:rsidR="00A266D5">
        <w:rPr>
          <w:lang w:val="en-US"/>
        </w:rPr>
        <w:t>n</w:t>
      </w:r>
      <w:r>
        <w:rPr>
          <w:lang w:val="en-US"/>
        </w:rPr>
        <w:t xml:space="preserve"> attempt </w:t>
      </w:r>
      <w:r w:rsidR="00A266D5">
        <w:rPr>
          <w:lang w:val="en-US"/>
        </w:rPr>
        <w:t xml:space="preserve">to replicate the finding that standard and </w:t>
      </w:r>
      <w:r>
        <w:rPr>
          <w:lang w:val="en-US"/>
        </w:rPr>
        <w:t>‘skip’ AMP</w:t>
      </w:r>
      <w:r w:rsidR="00A266D5">
        <w:rPr>
          <w:lang w:val="en-US"/>
        </w:rPr>
        <w:t xml:space="preserve"> effects do not differ</w:t>
      </w:r>
      <w:r>
        <w:rPr>
          <w:lang w:val="en-US"/>
        </w:rPr>
        <w:t xml:space="preserve">. The finding that ‘skip’ AMP effects (i.e., </w:t>
      </w:r>
      <w:r w:rsidR="003B7477">
        <w:rPr>
          <w:lang w:val="en-US"/>
        </w:rPr>
        <w:t xml:space="preserve">those </w:t>
      </w:r>
      <w:r>
        <w:rPr>
          <w:lang w:val="en-US"/>
        </w:rPr>
        <w:t xml:space="preserve">where ‘influenced’ responses have been detected and removed) are no different to standard AMP effects is viewed as strong support </w:t>
      </w:r>
      <w:r w:rsidR="003B7477">
        <w:rPr>
          <w:lang w:val="en-US"/>
        </w:rPr>
        <w:t xml:space="preserve">for </w:t>
      </w:r>
      <w:r>
        <w:rPr>
          <w:lang w:val="en-US"/>
        </w:rPr>
        <w:t xml:space="preserve">the implicit account. We examined if these findings would replicate using an improved </w:t>
      </w:r>
      <w:r w:rsidR="00C66A4A">
        <w:rPr>
          <w:lang w:val="en-US"/>
        </w:rPr>
        <w:t xml:space="preserve">and more highly-powered </w:t>
      </w:r>
      <w:r>
        <w:rPr>
          <w:lang w:val="en-US"/>
        </w:rPr>
        <w:t xml:space="preserve">design. </w:t>
      </w:r>
      <w:r w:rsidR="00CD5403">
        <w:rPr>
          <w:lang w:val="en-US"/>
        </w:rPr>
        <w:t xml:space="preserve">Results indicated that </w:t>
      </w:r>
      <w:r w:rsidR="00A266D5">
        <w:rPr>
          <w:lang w:val="en-US"/>
        </w:rPr>
        <w:t xml:space="preserve">this </w:t>
      </w:r>
      <w:r>
        <w:rPr>
          <w:lang w:val="en-US"/>
        </w:rPr>
        <w:t>finding did not replicate</w:t>
      </w:r>
      <w:r w:rsidR="00C66A4A">
        <w:rPr>
          <w:lang w:val="en-US"/>
        </w:rPr>
        <w:t>,</w:t>
      </w:r>
      <w:r>
        <w:t xml:space="preserve"> such that scores on the standard AMP were significantly </w:t>
      </w:r>
      <w:r w:rsidR="006B1BF2">
        <w:t xml:space="preserve">different from </w:t>
      </w:r>
      <w:r>
        <w:t xml:space="preserve">those on the skip AMP. Exploratory analyses </w:t>
      </w:r>
      <w:r w:rsidR="00444355">
        <w:t xml:space="preserve">also revealed </w:t>
      </w:r>
      <w:r>
        <w:t xml:space="preserve">that </w:t>
      </w:r>
      <w:r>
        <w:rPr>
          <w:lang w:val="en-US"/>
        </w:rPr>
        <w:t xml:space="preserve">a given </w:t>
      </w:r>
      <w:r w:rsidR="003B7477">
        <w:rPr>
          <w:lang w:val="en-US"/>
        </w:rPr>
        <w:t xml:space="preserve">person’s </w:t>
      </w:r>
      <w:r>
        <w:rPr>
          <w:lang w:val="en-US"/>
        </w:rPr>
        <w:t>awareness of the prime</w:t>
      </w:r>
      <w:r w:rsidR="00C66A4A">
        <w:rPr>
          <w:lang w:val="en-US"/>
        </w:rPr>
        <w:t>’s</w:t>
      </w:r>
      <w:r>
        <w:rPr>
          <w:lang w:val="en-US"/>
        </w:rPr>
        <w:t xml:space="preserve"> influence on their </w:t>
      </w:r>
      <w:r w:rsidR="001D597F">
        <w:rPr>
          <w:lang w:val="en-US"/>
        </w:rPr>
        <w:t>evaluations</w:t>
      </w:r>
      <w:r>
        <w:rPr>
          <w:lang w:val="en-US"/>
        </w:rPr>
        <w:t xml:space="preserve"> (during the skip AMP at Time 2) was strongly related to the magnitude of their effects in the standard AMP at Time 1. </w:t>
      </w:r>
    </w:p>
    <w:p w14:paraId="0EF89923" w14:textId="19176B99" w:rsidR="00606FB5" w:rsidRDefault="00606FB5">
      <w:pPr>
        <w:pStyle w:val="Normal1"/>
        <w:ind w:firstLine="720"/>
        <w:rPr>
          <w:lang w:val="en-US"/>
        </w:rPr>
      </w:pPr>
      <w:r>
        <w:rPr>
          <w:lang w:val="en-US"/>
        </w:rPr>
        <w:t xml:space="preserve">A limitation of the ‘skip’ AMP </w:t>
      </w:r>
      <w:r w:rsidR="003B7477">
        <w:rPr>
          <w:lang w:val="en-US"/>
        </w:rPr>
        <w:t xml:space="preserve">is </w:t>
      </w:r>
      <w:r>
        <w:rPr>
          <w:lang w:val="en-US"/>
        </w:rPr>
        <w:t>that it forc</w:t>
      </w:r>
      <w:r w:rsidR="003B7477">
        <w:rPr>
          <w:lang w:val="en-US"/>
        </w:rPr>
        <w:t>es</w:t>
      </w:r>
      <w:r w:rsidR="008428FA">
        <w:rPr>
          <w:lang w:val="en-US"/>
        </w:rPr>
        <w:t xml:space="preserve"> people to either skip </w:t>
      </w:r>
      <w:r w:rsidR="008428FA" w:rsidRPr="002D68E7">
        <w:rPr>
          <w:lang w:val="en-US"/>
        </w:rPr>
        <w:t>or</w:t>
      </w:r>
      <w:r w:rsidR="008428FA">
        <w:rPr>
          <w:lang w:val="en-US"/>
        </w:rPr>
        <w:t xml:space="preserve"> evaluate the target </w:t>
      </w:r>
      <w:r>
        <w:rPr>
          <w:lang w:val="en-US"/>
        </w:rPr>
        <w:t xml:space="preserve">and thus </w:t>
      </w:r>
      <w:r w:rsidR="008428FA">
        <w:rPr>
          <w:lang w:val="en-US"/>
        </w:rPr>
        <w:t>only provide</w:t>
      </w:r>
      <w:r>
        <w:rPr>
          <w:lang w:val="en-US"/>
        </w:rPr>
        <w:t>s</w:t>
      </w:r>
      <w:r w:rsidR="008428FA">
        <w:rPr>
          <w:lang w:val="en-US"/>
        </w:rPr>
        <w:t xml:space="preserve"> partial data. </w:t>
      </w:r>
      <w:r>
        <w:rPr>
          <w:lang w:val="en-US"/>
        </w:rPr>
        <w:t xml:space="preserve">To overcome this we developed an influence aware </w:t>
      </w:r>
      <w:r w:rsidR="008D2B67">
        <w:rPr>
          <w:lang w:val="en-US"/>
        </w:rPr>
        <w:t>IA-</w:t>
      </w:r>
      <w:r w:rsidR="00CD5403">
        <w:rPr>
          <w:lang w:val="en-US"/>
        </w:rPr>
        <w:t>AMP</w:t>
      </w:r>
      <w:r>
        <w:rPr>
          <w:lang w:val="en-US"/>
        </w:rPr>
        <w:t xml:space="preserve"> in Experiment 2 </w:t>
      </w:r>
      <w:r w:rsidR="003B7477">
        <w:rPr>
          <w:lang w:val="en-US"/>
        </w:rPr>
        <w:t xml:space="preserve">wherein </w:t>
      </w:r>
      <w:r w:rsidR="008428FA">
        <w:rPr>
          <w:lang w:val="en-US"/>
        </w:rPr>
        <w:t xml:space="preserve">participants </w:t>
      </w:r>
      <w:r>
        <w:rPr>
          <w:lang w:val="en-US"/>
        </w:rPr>
        <w:t>rate</w:t>
      </w:r>
      <w:r w:rsidR="00CD5403">
        <w:rPr>
          <w:lang w:val="en-US"/>
        </w:rPr>
        <w:t>d</w:t>
      </w:r>
      <w:r>
        <w:rPr>
          <w:lang w:val="en-US"/>
        </w:rPr>
        <w:t xml:space="preserve"> the target (thus providing evaluative information)</w:t>
      </w:r>
      <w:r w:rsidR="008428FA">
        <w:rPr>
          <w:lang w:val="en-US"/>
        </w:rPr>
        <w:t xml:space="preserve"> </w:t>
      </w:r>
      <w:r w:rsidR="008428FA" w:rsidRPr="00283B31">
        <w:rPr>
          <w:lang w:val="en-US"/>
        </w:rPr>
        <w:t>and</w:t>
      </w:r>
      <w:r w:rsidR="008428FA">
        <w:rPr>
          <w:lang w:val="en-US"/>
        </w:rPr>
        <w:t xml:space="preserve"> </w:t>
      </w:r>
      <w:r w:rsidR="003B7477">
        <w:rPr>
          <w:lang w:val="en-US"/>
        </w:rPr>
        <w:t xml:space="preserve">then </w:t>
      </w:r>
      <w:r w:rsidR="008428FA">
        <w:rPr>
          <w:lang w:val="en-US"/>
        </w:rPr>
        <w:t>indicate</w:t>
      </w:r>
      <w:r w:rsidR="00CD5403">
        <w:rPr>
          <w:lang w:val="en-US"/>
        </w:rPr>
        <w:t>d</w:t>
      </w:r>
      <w:r w:rsidR="008428FA">
        <w:rPr>
          <w:lang w:val="en-US"/>
        </w:rPr>
        <w:t xml:space="preserve"> if that evaluation </w:t>
      </w:r>
      <w:r w:rsidR="003B7477">
        <w:rPr>
          <w:lang w:val="en-US"/>
        </w:rPr>
        <w:t xml:space="preserve">had been </w:t>
      </w:r>
      <w:r w:rsidR="008428FA">
        <w:rPr>
          <w:lang w:val="en-US"/>
        </w:rPr>
        <w:t>influenced by the prime</w:t>
      </w:r>
      <w:r>
        <w:rPr>
          <w:lang w:val="en-US"/>
        </w:rPr>
        <w:t xml:space="preserve"> (thus providing influence information)</w:t>
      </w:r>
      <w:r w:rsidR="008428FA">
        <w:rPr>
          <w:lang w:val="en-US"/>
        </w:rPr>
        <w:t xml:space="preserve">. </w:t>
      </w:r>
      <w:r>
        <w:rPr>
          <w:lang w:val="en-US"/>
        </w:rPr>
        <w:t xml:space="preserve">Results indicated that AMP effects emerged and </w:t>
      </w:r>
      <w:r w:rsidR="00444355">
        <w:rPr>
          <w:lang w:val="en-US"/>
        </w:rPr>
        <w:t xml:space="preserve">that these </w:t>
      </w:r>
      <w:r>
        <w:rPr>
          <w:lang w:val="en-US"/>
        </w:rPr>
        <w:t xml:space="preserve">were </w:t>
      </w:r>
      <w:r w:rsidRPr="002D68E7">
        <w:rPr>
          <w:lang w:val="en-US"/>
        </w:rPr>
        <w:t>moderated</w:t>
      </w:r>
      <w:r>
        <w:rPr>
          <w:lang w:val="en-US"/>
        </w:rPr>
        <w:t xml:space="preserve"> </w:t>
      </w:r>
      <w:r w:rsidRPr="00283B31">
        <w:rPr>
          <w:lang w:val="en-US"/>
        </w:rPr>
        <w:t xml:space="preserve">at the </w:t>
      </w:r>
      <w:r w:rsidR="00856406">
        <w:rPr>
          <w:lang w:val="en-US"/>
        </w:rPr>
        <w:t>trial-by-trial level</w:t>
      </w:r>
      <w:r>
        <w:rPr>
          <w:lang w:val="en-US"/>
        </w:rPr>
        <w:t xml:space="preserve"> by a subset of (influence aware) trials, </w:t>
      </w:r>
      <w:r w:rsidR="003B7477">
        <w:rPr>
          <w:lang w:val="en-US"/>
        </w:rPr>
        <w:t xml:space="preserve">and </w:t>
      </w:r>
      <w:r w:rsidR="00E477D4">
        <w:rPr>
          <w:lang w:val="en-US"/>
        </w:rPr>
        <w:t xml:space="preserve">AMP effects were produced predominantly </w:t>
      </w:r>
      <w:r>
        <w:rPr>
          <w:lang w:val="en-US"/>
        </w:rPr>
        <w:t xml:space="preserve">by highly </w:t>
      </w:r>
      <w:r w:rsidR="00851F65">
        <w:rPr>
          <w:lang w:val="en-US"/>
        </w:rPr>
        <w:t>influence aware</w:t>
      </w:r>
      <w:r>
        <w:rPr>
          <w:lang w:val="en-US"/>
        </w:rPr>
        <w:t xml:space="preserve"> participants</w:t>
      </w:r>
      <w:r w:rsidR="003B7477">
        <w:rPr>
          <w:lang w:val="en-US"/>
        </w:rPr>
        <w:t xml:space="preserve"> </w:t>
      </w:r>
      <w:r w:rsidR="003B7477" w:rsidRPr="002D68E7">
        <w:rPr>
          <w:lang w:val="en-US"/>
        </w:rPr>
        <w:t>at the group level</w:t>
      </w:r>
      <w:r>
        <w:rPr>
          <w:lang w:val="en-US"/>
        </w:rPr>
        <w:t xml:space="preserve">. </w:t>
      </w:r>
    </w:p>
    <w:p w14:paraId="5A8AA4BD" w14:textId="266ED787" w:rsidR="003753E2" w:rsidRDefault="00606FB5" w:rsidP="003753E2">
      <w:pPr>
        <w:pStyle w:val="Normal1"/>
        <w:rPr>
          <w:lang w:val="en-US"/>
        </w:rPr>
      </w:pPr>
      <w:r>
        <w:rPr>
          <w:lang w:val="en-US"/>
        </w:rPr>
        <w:lastRenderedPageBreak/>
        <w:tab/>
      </w:r>
      <w:r w:rsidR="00444355">
        <w:rPr>
          <w:lang w:val="en-US"/>
        </w:rPr>
        <w:t xml:space="preserve">In </w:t>
      </w:r>
      <w:r>
        <w:rPr>
          <w:lang w:val="en-US"/>
        </w:rPr>
        <w:t>Experiment</w:t>
      </w:r>
      <w:r w:rsidR="00444355">
        <w:rPr>
          <w:lang w:val="en-US"/>
        </w:rPr>
        <w:t>s</w:t>
      </w:r>
      <w:r>
        <w:rPr>
          <w:lang w:val="en-US"/>
        </w:rPr>
        <w:t xml:space="preserve"> 3</w:t>
      </w:r>
      <w:r w:rsidR="00444355">
        <w:rPr>
          <w:lang w:val="en-US"/>
        </w:rPr>
        <w:t>-4</w:t>
      </w:r>
      <w:r>
        <w:rPr>
          <w:lang w:val="en-US"/>
        </w:rPr>
        <w:t xml:space="preserve"> </w:t>
      </w:r>
      <w:r w:rsidR="00444355">
        <w:rPr>
          <w:lang w:val="en-US"/>
        </w:rPr>
        <w:t xml:space="preserve">we </w:t>
      </w:r>
      <w:r>
        <w:rPr>
          <w:lang w:val="en-US"/>
        </w:rPr>
        <w:t xml:space="preserve">controlled for the possibility that by probing for influence awareness on each trial of the </w:t>
      </w:r>
      <w:r w:rsidR="008D2B67">
        <w:rPr>
          <w:lang w:val="en-US"/>
        </w:rPr>
        <w:t>IA-</w:t>
      </w:r>
      <w:r>
        <w:rPr>
          <w:lang w:val="en-US"/>
        </w:rPr>
        <w:t xml:space="preserve">AMP we artificially </w:t>
      </w:r>
      <w:r w:rsidR="00CD5403">
        <w:rPr>
          <w:lang w:val="en-US"/>
        </w:rPr>
        <w:t xml:space="preserve">altered </w:t>
      </w:r>
      <w:r>
        <w:rPr>
          <w:lang w:val="en-US"/>
        </w:rPr>
        <w:t xml:space="preserve">the relationship between awareness and AMP effects. Participants now completed a standard AMP at Time 1 and an </w:t>
      </w:r>
      <w:r w:rsidR="008D2B67">
        <w:rPr>
          <w:lang w:val="en-US"/>
        </w:rPr>
        <w:t>IA-</w:t>
      </w:r>
      <w:r>
        <w:rPr>
          <w:lang w:val="en-US"/>
        </w:rPr>
        <w:t xml:space="preserve">AMP at Time 2, </w:t>
      </w:r>
      <w:r w:rsidR="00444355">
        <w:rPr>
          <w:lang w:val="en-US"/>
        </w:rPr>
        <w:t xml:space="preserve">either from </w:t>
      </w:r>
      <w:r>
        <w:rPr>
          <w:lang w:val="en-US"/>
        </w:rPr>
        <w:t xml:space="preserve">the same </w:t>
      </w:r>
      <w:r w:rsidR="00444355">
        <w:rPr>
          <w:lang w:val="en-US"/>
        </w:rPr>
        <w:t xml:space="preserve">(Experiment 3) or different </w:t>
      </w:r>
      <w:r>
        <w:rPr>
          <w:lang w:val="en-US"/>
        </w:rPr>
        <w:t>attitude domain</w:t>
      </w:r>
      <w:r w:rsidR="00444355">
        <w:rPr>
          <w:lang w:val="en-US"/>
        </w:rPr>
        <w:t>s (Experiment 4)</w:t>
      </w:r>
      <w:r>
        <w:rPr>
          <w:lang w:val="en-US"/>
        </w:rPr>
        <w:t>.</w:t>
      </w:r>
      <w:r w:rsidR="00444355">
        <w:rPr>
          <w:lang w:val="en-US"/>
        </w:rPr>
        <w:t xml:space="preserve"> </w:t>
      </w:r>
      <w:r w:rsidR="00E92D50" w:rsidRPr="002622F5">
        <w:rPr>
          <w:lang w:val="en-US"/>
        </w:rPr>
        <w:t xml:space="preserve">Because the </w:t>
      </w:r>
      <w:r w:rsidR="00E92D50">
        <w:rPr>
          <w:lang w:val="en-US"/>
        </w:rPr>
        <w:t xml:space="preserve">standard </w:t>
      </w:r>
      <w:r w:rsidR="00E92D50" w:rsidRPr="002622F5">
        <w:rPr>
          <w:lang w:val="en-US"/>
        </w:rPr>
        <w:t xml:space="preserve">AMP was always completed prior to the </w:t>
      </w:r>
      <w:r w:rsidR="008D2B67">
        <w:rPr>
          <w:lang w:val="en-US"/>
        </w:rPr>
        <w:t>IA-</w:t>
      </w:r>
      <w:r w:rsidR="00E92D50" w:rsidRPr="002622F5">
        <w:rPr>
          <w:lang w:val="en-US"/>
        </w:rPr>
        <w:t xml:space="preserve">AMP, effects on the </w:t>
      </w:r>
      <w:r w:rsidR="00E92D50">
        <w:rPr>
          <w:lang w:val="en-US"/>
        </w:rPr>
        <w:t xml:space="preserve">former </w:t>
      </w:r>
      <w:r w:rsidR="00E92D50" w:rsidRPr="002622F5">
        <w:rPr>
          <w:lang w:val="en-US"/>
        </w:rPr>
        <w:t xml:space="preserve">were </w:t>
      </w:r>
      <w:r w:rsidR="003B7477">
        <w:rPr>
          <w:lang w:val="en-US"/>
        </w:rPr>
        <w:t xml:space="preserve">always </w:t>
      </w:r>
      <w:r w:rsidR="00E92D50" w:rsidRPr="002622F5">
        <w:rPr>
          <w:lang w:val="en-US"/>
        </w:rPr>
        <w:t xml:space="preserve">unperturbed by modifications </w:t>
      </w:r>
      <w:r w:rsidR="00CD5403">
        <w:rPr>
          <w:lang w:val="en-US"/>
        </w:rPr>
        <w:t xml:space="preserve">to </w:t>
      </w:r>
      <w:r w:rsidR="00E92D50" w:rsidRPr="002622F5">
        <w:rPr>
          <w:lang w:val="en-US"/>
        </w:rPr>
        <w:t xml:space="preserve">the </w:t>
      </w:r>
      <w:r w:rsidR="00E92D50">
        <w:rPr>
          <w:lang w:val="en-US"/>
        </w:rPr>
        <w:t>latter</w:t>
      </w:r>
      <w:r w:rsidR="00E92D50" w:rsidRPr="002622F5">
        <w:rPr>
          <w:lang w:val="en-US"/>
        </w:rPr>
        <w:t xml:space="preserve">. </w:t>
      </w:r>
      <w:r w:rsidR="00CD5403">
        <w:rPr>
          <w:lang w:val="en-US"/>
        </w:rPr>
        <w:t>Yet in both studies i</w:t>
      </w:r>
      <w:r>
        <w:rPr>
          <w:lang w:val="en-US"/>
        </w:rPr>
        <w:t xml:space="preserve">nfluence awareness during an </w:t>
      </w:r>
      <w:r w:rsidR="008D2B67">
        <w:rPr>
          <w:lang w:val="en-US"/>
        </w:rPr>
        <w:t>IA-</w:t>
      </w:r>
      <w:r>
        <w:rPr>
          <w:lang w:val="en-US"/>
        </w:rPr>
        <w:t xml:space="preserve">AMP at Time 2 </w:t>
      </w:r>
      <w:r w:rsidR="00444355">
        <w:rPr>
          <w:lang w:val="en-US"/>
        </w:rPr>
        <w:t>predict</w:t>
      </w:r>
      <w:r w:rsidR="003B7477">
        <w:rPr>
          <w:lang w:val="en-US"/>
        </w:rPr>
        <w:t>ed</w:t>
      </w:r>
      <w:r>
        <w:rPr>
          <w:lang w:val="en-US"/>
        </w:rPr>
        <w:t xml:space="preserve"> the </w:t>
      </w:r>
      <w:r w:rsidR="003B7477">
        <w:rPr>
          <w:lang w:val="en-US"/>
        </w:rPr>
        <w:t xml:space="preserve">magnitude of </w:t>
      </w:r>
      <w:r>
        <w:rPr>
          <w:lang w:val="en-US"/>
        </w:rPr>
        <w:t>standard AMP effects at Time 1</w:t>
      </w:r>
      <w:r w:rsidR="00444355">
        <w:rPr>
          <w:lang w:val="en-US"/>
        </w:rPr>
        <w:t xml:space="preserve">, indicating that influence awareness </w:t>
      </w:r>
      <w:r w:rsidR="003753E2">
        <w:rPr>
          <w:lang w:val="en-US"/>
        </w:rPr>
        <w:t xml:space="preserve">is </w:t>
      </w:r>
      <w:r w:rsidR="003753E2" w:rsidRPr="002D68E7">
        <w:rPr>
          <w:highlight w:val="white"/>
          <w:lang w:val="en-US"/>
        </w:rPr>
        <w:t xml:space="preserve">a stable (within-participant) pattern of responding </w:t>
      </w:r>
      <w:r w:rsidR="003753E2">
        <w:rPr>
          <w:highlight w:val="white"/>
          <w:lang w:val="en-US"/>
        </w:rPr>
        <w:t xml:space="preserve">that holds within and between </w:t>
      </w:r>
      <w:r w:rsidR="003753E2" w:rsidRPr="002D68E7">
        <w:rPr>
          <w:highlight w:val="white"/>
          <w:lang w:val="en-US"/>
        </w:rPr>
        <w:t>content domain</w:t>
      </w:r>
      <w:r w:rsidR="003753E2">
        <w:rPr>
          <w:lang w:val="en-US"/>
        </w:rPr>
        <w:t>s</w:t>
      </w:r>
      <w:r w:rsidR="003B7477">
        <w:rPr>
          <w:lang w:val="en-US"/>
        </w:rPr>
        <w:t>.</w:t>
      </w:r>
    </w:p>
    <w:p w14:paraId="70775A79" w14:textId="704F3993" w:rsidR="003753E2" w:rsidRDefault="003753E2" w:rsidP="003753E2">
      <w:pPr>
        <w:pStyle w:val="Normal1"/>
        <w:rPr>
          <w:highlight w:val="white"/>
          <w:lang w:val="en-US"/>
        </w:rPr>
      </w:pPr>
      <w:r>
        <w:rPr>
          <w:lang w:val="en-US"/>
        </w:rPr>
        <w:tab/>
        <w:t xml:space="preserve">Experiment 5 </w:t>
      </w:r>
      <w:r w:rsidR="00CD5403">
        <w:rPr>
          <w:lang w:val="en-US"/>
        </w:rPr>
        <w:t xml:space="preserve">extended our analyses to </w:t>
      </w:r>
      <w:r>
        <w:rPr>
          <w:lang w:val="en-US"/>
        </w:rPr>
        <w:t xml:space="preserve">three </w:t>
      </w:r>
      <w:r w:rsidR="003B7477">
        <w:rPr>
          <w:lang w:val="en-US"/>
        </w:rPr>
        <w:t xml:space="preserve">additional </w:t>
      </w:r>
      <w:r>
        <w:rPr>
          <w:lang w:val="en-US"/>
        </w:rPr>
        <w:t xml:space="preserve">questions: is </w:t>
      </w:r>
      <w:r w:rsidRPr="002622F5">
        <w:rPr>
          <w:highlight w:val="white"/>
          <w:lang w:val="en-US"/>
        </w:rPr>
        <w:t xml:space="preserve">the predictive </w:t>
      </w:r>
      <w:r>
        <w:rPr>
          <w:highlight w:val="white"/>
          <w:lang w:val="en-US"/>
        </w:rPr>
        <w:t xml:space="preserve">validity of </w:t>
      </w:r>
      <w:r w:rsidR="003B7477">
        <w:rPr>
          <w:highlight w:val="white"/>
          <w:lang w:val="en-US"/>
        </w:rPr>
        <w:t>the AMP effect</w:t>
      </w:r>
      <w:r>
        <w:rPr>
          <w:highlight w:val="white"/>
          <w:lang w:val="en-US"/>
        </w:rPr>
        <w:t xml:space="preserve"> </w:t>
      </w:r>
      <w:r w:rsidR="003B7477">
        <w:rPr>
          <w:highlight w:val="white"/>
          <w:lang w:val="en-US"/>
        </w:rPr>
        <w:t xml:space="preserve">also </w:t>
      </w:r>
      <w:r>
        <w:rPr>
          <w:highlight w:val="white"/>
          <w:lang w:val="en-US"/>
        </w:rPr>
        <w:t xml:space="preserve">dependent on influence awareness; is there intra-individual stability in </w:t>
      </w:r>
      <w:r w:rsidRPr="002622F5">
        <w:rPr>
          <w:highlight w:val="white"/>
          <w:lang w:val="en-US"/>
        </w:rPr>
        <w:t xml:space="preserve">influence </w:t>
      </w:r>
      <w:r>
        <w:rPr>
          <w:highlight w:val="white"/>
          <w:lang w:val="en-US"/>
        </w:rPr>
        <w:t xml:space="preserve">awareness from one </w:t>
      </w:r>
      <w:r w:rsidRPr="002622F5">
        <w:rPr>
          <w:highlight w:val="white"/>
          <w:lang w:val="en-US"/>
        </w:rPr>
        <w:t>AMP</w:t>
      </w:r>
      <w:r>
        <w:rPr>
          <w:highlight w:val="white"/>
          <w:lang w:val="en-US"/>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lang w:val="en-US"/>
        </w:rPr>
        <w:t xml:space="preserve">first </w:t>
      </w:r>
      <w:r>
        <w:rPr>
          <w:highlight w:val="white"/>
          <w:lang w:val="en-US"/>
        </w:rPr>
        <w:t>complete</w:t>
      </w:r>
      <w:r w:rsidR="003B7477">
        <w:rPr>
          <w:highlight w:val="white"/>
          <w:lang w:val="en-US"/>
        </w:rPr>
        <w:t>d</w:t>
      </w:r>
      <w:r>
        <w:rPr>
          <w:highlight w:val="white"/>
          <w:lang w:val="en-US"/>
        </w:rPr>
        <w:t xml:space="preserve"> a political </w:t>
      </w:r>
      <w:r w:rsidR="008D2B67">
        <w:rPr>
          <w:highlight w:val="white"/>
          <w:lang w:val="en-US"/>
        </w:rPr>
        <w:t>IA-</w:t>
      </w:r>
      <w:r>
        <w:rPr>
          <w:highlight w:val="white"/>
          <w:lang w:val="en-US"/>
        </w:rPr>
        <w:t>AMP and then a</w:t>
      </w:r>
      <w:r w:rsidR="003B363D">
        <w:rPr>
          <w:highlight w:val="white"/>
          <w:lang w:val="en-US"/>
        </w:rPr>
        <w:t>n</w:t>
      </w:r>
      <w:r>
        <w:rPr>
          <w:highlight w:val="white"/>
          <w:lang w:val="en-US"/>
        </w:rPr>
        <w:t xml:space="preserve"> </w:t>
      </w:r>
      <w:r w:rsidR="008D2B67">
        <w:rPr>
          <w:highlight w:val="white"/>
          <w:lang w:val="en-US"/>
        </w:rPr>
        <w:t>IA-</w:t>
      </w:r>
      <w:r>
        <w:rPr>
          <w:highlight w:val="white"/>
          <w:lang w:val="en-US"/>
        </w:rPr>
        <w:t>AMP with generic valenced primes.</w:t>
      </w:r>
      <w:r>
        <w:rPr>
          <w:lang w:val="en-US"/>
        </w:rPr>
        <w:t xml:space="preserve"> </w:t>
      </w:r>
      <w:r w:rsidR="00CD5403">
        <w:rPr>
          <w:lang w:val="en-US"/>
        </w:rPr>
        <w:t>We found that t</w:t>
      </w:r>
      <w:r>
        <w:rPr>
          <w:lang w:val="en-US"/>
        </w:rPr>
        <w:t xml:space="preserve">he </w:t>
      </w:r>
      <w:r w:rsidRPr="002622F5">
        <w:rPr>
          <w:highlight w:val="white"/>
          <w:lang w:val="en-US"/>
        </w:rPr>
        <w:t>AMP</w:t>
      </w:r>
      <w:r w:rsidR="00CD5403">
        <w:rPr>
          <w:highlight w:val="white"/>
          <w:lang w:val="en-US"/>
        </w:rPr>
        <w:t xml:space="preserve">’s ability </w:t>
      </w:r>
      <w:r w:rsidR="003B7477">
        <w:rPr>
          <w:highlight w:val="white"/>
          <w:lang w:val="en-US"/>
        </w:rPr>
        <w:t xml:space="preserve">to </w:t>
      </w:r>
      <w:r w:rsidR="00CD5403">
        <w:rPr>
          <w:highlight w:val="white"/>
          <w:lang w:val="en-US"/>
        </w:rPr>
        <w:t xml:space="preserve">correctly classify </w:t>
      </w:r>
      <w:r w:rsidR="003B7477">
        <w:rPr>
          <w:highlight w:val="white"/>
          <w:lang w:val="en-US"/>
        </w:rPr>
        <w:t xml:space="preserve">a person </w:t>
      </w:r>
      <w:r w:rsidR="00CD5403">
        <w:rPr>
          <w:highlight w:val="white"/>
          <w:lang w:val="en-US"/>
        </w:rPr>
        <w:t xml:space="preserve">as </w:t>
      </w:r>
      <w:r w:rsidR="003B7477">
        <w:rPr>
          <w:highlight w:val="white"/>
          <w:lang w:val="en-US"/>
        </w:rPr>
        <w:t xml:space="preserve">a Democrat or Republican </w:t>
      </w:r>
      <w:r w:rsidR="003E4F5F">
        <w:rPr>
          <w:highlight w:val="white"/>
          <w:lang w:val="en-US"/>
        </w:rPr>
        <w:t xml:space="preserve">was </w:t>
      </w:r>
      <w:r w:rsidR="00CD5403">
        <w:rPr>
          <w:highlight w:val="white"/>
          <w:lang w:val="en-US"/>
        </w:rPr>
        <w:t xml:space="preserve">superior </w:t>
      </w:r>
      <w:r w:rsidR="003E4F5F">
        <w:rPr>
          <w:highlight w:val="white"/>
          <w:lang w:val="en-US"/>
        </w:rPr>
        <w:t xml:space="preserve">when effects were </w:t>
      </w:r>
      <w:r>
        <w:rPr>
          <w:highlight w:val="white"/>
          <w:lang w:val="en-US"/>
        </w:rPr>
        <w:t xml:space="preserve">based </w:t>
      </w:r>
      <w:r w:rsidR="00CD5403">
        <w:rPr>
          <w:highlight w:val="white"/>
          <w:lang w:val="en-US"/>
        </w:rPr>
        <w:t xml:space="preserve">solely </w:t>
      </w:r>
      <w:r>
        <w:rPr>
          <w:highlight w:val="white"/>
          <w:lang w:val="en-US"/>
        </w:rPr>
        <w:t xml:space="preserve">on influence </w:t>
      </w:r>
      <w:r w:rsidRPr="002622F5">
        <w:rPr>
          <w:highlight w:val="white"/>
          <w:lang w:val="en-US"/>
        </w:rPr>
        <w:t>aware</w:t>
      </w:r>
      <w:r>
        <w:rPr>
          <w:highlight w:val="white"/>
          <w:lang w:val="en-US"/>
        </w:rPr>
        <w:t xml:space="preserve"> </w:t>
      </w:r>
      <w:r w:rsidRPr="002622F5">
        <w:rPr>
          <w:highlight w:val="white"/>
          <w:lang w:val="en-US"/>
        </w:rPr>
        <w:t xml:space="preserve">trials </w:t>
      </w:r>
      <w:r w:rsidR="003E4F5F">
        <w:rPr>
          <w:highlight w:val="white"/>
          <w:lang w:val="en-US"/>
        </w:rPr>
        <w:t xml:space="preserve">and inferior when </w:t>
      </w:r>
      <w:r>
        <w:rPr>
          <w:highlight w:val="white"/>
          <w:lang w:val="en-US"/>
        </w:rPr>
        <w:t xml:space="preserve">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sidR="003E4F5F">
        <w:rPr>
          <w:highlight w:val="white"/>
          <w:lang w:val="en-US"/>
        </w:rPr>
        <w:t xml:space="preserve">A </w:t>
      </w:r>
      <w:r>
        <w:rPr>
          <w:highlight w:val="white"/>
          <w:lang w:val="en-US"/>
        </w:rPr>
        <w:t xml:space="preserve">given person’s </w:t>
      </w:r>
      <w:r w:rsidRPr="002622F5">
        <w:rPr>
          <w:highlight w:val="white"/>
          <w:lang w:val="en-US"/>
        </w:rPr>
        <w:t xml:space="preserve">influence </w:t>
      </w:r>
      <w:r>
        <w:rPr>
          <w:highlight w:val="white"/>
          <w:lang w:val="en-US"/>
        </w:rPr>
        <w:t xml:space="preserve">awareness </w:t>
      </w:r>
      <w:r w:rsidRPr="002622F5">
        <w:rPr>
          <w:highlight w:val="white"/>
          <w:lang w:val="en-US"/>
        </w:rPr>
        <w:t xml:space="preserve">rate </w:t>
      </w:r>
      <w:r>
        <w:rPr>
          <w:highlight w:val="white"/>
          <w:lang w:val="en-US"/>
        </w:rPr>
        <w:t xml:space="preserve">on one </w:t>
      </w:r>
      <w:r w:rsidRPr="002622F5">
        <w:rPr>
          <w:highlight w:val="white"/>
          <w:lang w:val="en-US"/>
        </w:rPr>
        <w:t xml:space="preserve">AMP </w:t>
      </w:r>
      <w:r w:rsidR="003E4F5F">
        <w:rPr>
          <w:highlight w:val="white"/>
          <w:lang w:val="en-US"/>
        </w:rPr>
        <w:t xml:space="preserve">was also </w:t>
      </w:r>
      <w:r w:rsidRPr="002622F5">
        <w:rPr>
          <w:highlight w:val="white"/>
          <w:lang w:val="en-US"/>
        </w:rPr>
        <w:t xml:space="preserve">strongly correlated </w:t>
      </w:r>
      <w:r>
        <w:rPr>
          <w:highlight w:val="white"/>
          <w:lang w:val="en-US"/>
        </w:rPr>
        <w:t xml:space="preserve">with their influence awareness on another AMP, even when those tasks </w:t>
      </w:r>
      <w:r w:rsidRPr="002622F5">
        <w:rPr>
          <w:highlight w:val="white"/>
          <w:lang w:val="en-US"/>
        </w:rPr>
        <w:t xml:space="preserve">target entirely different </w:t>
      </w:r>
      <w:r w:rsidR="003E4F5F">
        <w:rPr>
          <w:highlight w:val="white"/>
          <w:lang w:val="en-US"/>
        </w:rPr>
        <w:t xml:space="preserve">attitude </w:t>
      </w:r>
      <w:r w:rsidRPr="002622F5">
        <w:rPr>
          <w:highlight w:val="white"/>
          <w:lang w:val="en-US"/>
        </w:rPr>
        <w:t xml:space="preserve">domains. </w:t>
      </w:r>
      <w:r w:rsidR="003E4F5F">
        <w:rPr>
          <w:highlight w:val="white"/>
          <w:lang w:val="en-US"/>
        </w:rPr>
        <w:t xml:space="preserve">Finally, </w:t>
      </w:r>
      <w:r w:rsidRPr="002622F5">
        <w:rPr>
          <w:highlight w:val="white"/>
          <w:lang w:val="en-US"/>
        </w:rPr>
        <w:t>the</w:t>
      </w:r>
      <w:r w:rsidR="00E477D4">
        <w:rPr>
          <w:highlight w:val="white"/>
          <w:lang w:val="en-US"/>
        </w:rPr>
        <w:t xml:space="preserve"> predictive</w:t>
      </w:r>
      <w:r w:rsidRPr="002622F5">
        <w:rPr>
          <w:highlight w:val="white"/>
          <w:lang w:val="en-US"/>
        </w:rPr>
        <w:t xml:space="preserve"> </w:t>
      </w:r>
      <w:r>
        <w:rPr>
          <w:highlight w:val="white"/>
          <w:lang w:val="en-US"/>
        </w:rPr>
        <w:t xml:space="preserve">relationship between </w:t>
      </w:r>
      <w:r w:rsidRPr="002622F5">
        <w:rPr>
          <w:highlight w:val="white"/>
          <w:lang w:val="en-US"/>
        </w:rPr>
        <w:t>influence</w:t>
      </w:r>
      <w:r w:rsidR="00851F65">
        <w:rPr>
          <w:highlight w:val="white"/>
          <w:lang w:val="en-US"/>
        </w:rPr>
        <w:t xml:space="preserve"> </w:t>
      </w:r>
      <w:r w:rsidRPr="002622F5">
        <w:rPr>
          <w:highlight w:val="white"/>
          <w:lang w:val="en-US"/>
        </w:rPr>
        <w:t xml:space="preserve">awareness </w:t>
      </w:r>
      <w:r>
        <w:rPr>
          <w:highlight w:val="white"/>
          <w:lang w:val="en-US"/>
        </w:rPr>
        <w:t xml:space="preserve">and </w:t>
      </w:r>
      <w:r w:rsidRPr="002622F5">
        <w:rPr>
          <w:highlight w:val="white"/>
          <w:lang w:val="en-US"/>
        </w:rPr>
        <w:t>AMP score</w:t>
      </w:r>
      <w:r>
        <w:rPr>
          <w:highlight w:val="white"/>
          <w:lang w:val="en-US"/>
        </w:rPr>
        <w:t>s</w:t>
      </w:r>
      <w:r w:rsidRPr="002622F5">
        <w:rPr>
          <w:highlight w:val="white"/>
          <w:lang w:val="en-US"/>
        </w:rPr>
        <w:t xml:space="preserve"> </w:t>
      </w:r>
      <w:r w:rsidR="00E477D4">
        <w:rPr>
          <w:highlight w:val="white"/>
          <w:lang w:val="en-US"/>
        </w:rPr>
        <w:t>was</w:t>
      </w:r>
      <w:r>
        <w:rPr>
          <w:highlight w:val="white"/>
          <w:lang w:val="en-US"/>
        </w:rPr>
        <w:t xml:space="preserve"> </w:t>
      </w:r>
      <w:r w:rsidRPr="00161577">
        <w:rPr>
          <w:highlight w:val="white"/>
          <w:lang w:val="en-US"/>
        </w:rPr>
        <w:t>bidirectional</w:t>
      </w:r>
      <w:r w:rsidR="00E477D4">
        <w:rPr>
          <w:highlight w:val="white"/>
          <w:lang w:val="en-US"/>
        </w:rPr>
        <w:t>; influence awareness from AMP #1 predicted the AMP effect of AMP #2, and vice versa</w:t>
      </w:r>
      <w:r>
        <w:rPr>
          <w:highlight w:val="white"/>
          <w:lang w:val="en-US"/>
        </w:rPr>
        <w:t>.</w:t>
      </w:r>
    </w:p>
    <w:p w14:paraId="55B7377A" w14:textId="7B918C2E" w:rsidR="005E710A" w:rsidRDefault="003753E2" w:rsidP="005E710A">
      <w:pPr>
        <w:pStyle w:val="Normal1"/>
        <w:rPr>
          <w:lang w:val="en-US"/>
        </w:rPr>
      </w:pPr>
      <w:r>
        <w:rPr>
          <w:highlight w:val="white"/>
          <w:lang w:val="en-US"/>
        </w:rPr>
        <w:lastRenderedPageBreak/>
        <w:tab/>
        <w:t xml:space="preserve">Experiment 6 took a </w:t>
      </w:r>
      <w:r w:rsidR="003E4F5F">
        <w:rPr>
          <w:highlight w:val="white"/>
          <w:lang w:val="en-US"/>
        </w:rPr>
        <w:t xml:space="preserve">newly </w:t>
      </w:r>
      <w:r>
        <w:rPr>
          <w:highlight w:val="white"/>
          <w:lang w:val="en-US"/>
        </w:rPr>
        <w:t xml:space="preserve">developed version of the AMP that purportedly </w:t>
      </w:r>
      <w:r w:rsidR="00C62956">
        <w:rPr>
          <w:highlight w:val="white"/>
          <w:lang w:val="en-US"/>
        </w:rPr>
        <w:t xml:space="preserve">reduces subset effects within the AMP </w:t>
      </w:r>
      <w:r>
        <w:rPr>
          <w:highlight w:val="white"/>
          <w:lang w:val="en-US"/>
        </w:rPr>
        <w:t xml:space="preserve">(the Mann et al. [2019] AMP) and examined if influence awareness also plays a role here too. </w:t>
      </w:r>
      <w:r>
        <w:rPr>
          <w:lang w:val="en-US"/>
        </w:rPr>
        <w:t xml:space="preserve">Participants first completed a standard Mann AMP and then </w:t>
      </w:r>
      <w:r w:rsidR="005E710A">
        <w:rPr>
          <w:lang w:val="en-US"/>
        </w:rPr>
        <w:t xml:space="preserve">a Mann </w:t>
      </w:r>
      <w:r w:rsidR="008D2B67">
        <w:rPr>
          <w:lang w:val="en-US"/>
        </w:rPr>
        <w:t>IA-</w:t>
      </w:r>
      <w:r w:rsidR="005E710A">
        <w:rPr>
          <w:lang w:val="en-US"/>
        </w:rPr>
        <w:t xml:space="preserve">AMP. Once </w:t>
      </w:r>
      <w:r w:rsidR="00E477D4">
        <w:rPr>
          <w:lang w:val="en-US"/>
        </w:rPr>
        <w:t>again,</w:t>
      </w:r>
      <w:r w:rsidR="005E710A">
        <w:rPr>
          <w:lang w:val="en-US"/>
        </w:rPr>
        <w:t xml:space="preserve"> the same pattern of findings emerged: </w:t>
      </w:r>
      <w:r w:rsidR="005E710A" w:rsidRPr="002622F5">
        <w:rPr>
          <w:lang w:val="en-US"/>
        </w:rPr>
        <w:t>a subset of influence</w:t>
      </w:r>
      <w:r w:rsidR="00851F65">
        <w:rPr>
          <w:lang w:val="en-US"/>
        </w:rPr>
        <w:t xml:space="preserve"> </w:t>
      </w:r>
      <w:r w:rsidR="005E710A" w:rsidRPr="002622F5">
        <w:rPr>
          <w:lang w:val="en-US"/>
        </w:rPr>
        <w:t>aware trials (within participants), and highly influence</w:t>
      </w:r>
      <w:r w:rsidR="00851F65">
        <w:rPr>
          <w:lang w:val="en-US"/>
        </w:rPr>
        <w:t xml:space="preserve"> </w:t>
      </w:r>
      <w:r w:rsidR="005E710A" w:rsidRPr="002622F5">
        <w:rPr>
          <w:lang w:val="en-US"/>
        </w:rPr>
        <w:t>awareness participants (between participants)</w:t>
      </w:r>
      <w:r w:rsidR="005E710A">
        <w:rPr>
          <w:lang w:val="en-US"/>
        </w:rPr>
        <w:t xml:space="preserve"> </w:t>
      </w:r>
      <w:r w:rsidR="004F3E5B">
        <w:rPr>
          <w:lang w:val="en-US"/>
        </w:rPr>
        <w:t xml:space="preserve">moderated </w:t>
      </w:r>
      <w:r w:rsidR="005E710A">
        <w:rPr>
          <w:lang w:val="en-US"/>
        </w:rPr>
        <w:t>AMP effects</w:t>
      </w:r>
      <w:r w:rsidR="005E710A" w:rsidRPr="002622F5">
        <w:rPr>
          <w:lang w:val="en-US"/>
        </w:rPr>
        <w:t>. Influence</w:t>
      </w:r>
      <w:r w:rsidR="00851F65">
        <w:rPr>
          <w:lang w:val="en-US"/>
        </w:rPr>
        <w:t xml:space="preserve"> </w:t>
      </w:r>
      <w:r w:rsidR="005E710A" w:rsidRPr="002622F5">
        <w:rPr>
          <w:lang w:val="en-US"/>
        </w:rPr>
        <w:t xml:space="preserve">awareness rates in the Mann </w:t>
      </w:r>
      <w:r w:rsidR="008D2B67">
        <w:rPr>
          <w:lang w:val="en-US"/>
        </w:rPr>
        <w:t>IA-</w:t>
      </w:r>
      <w:r w:rsidR="005E710A" w:rsidRPr="002622F5">
        <w:rPr>
          <w:lang w:val="en-US"/>
        </w:rPr>
        <w:t xml:space="preserve">AMP also predicted effects sizes in a previously completed Mann AMP. </w:t>
      </w:r>
      <w:r w:rsidR="005E710A">
        <w:rPr>
          <w:lang w:val="en-US"/>
        </w:rPr>
        <w:t>Put simply</w:t>
      </w:r>
      <w:r w:rsidR="005E710A" w:rsidRPr="002622F5">
        <w:rPr>
          <w:lang w:val="en-US"/>
        </w:rPr>
        <w:t xml:space="preserve">, the same pattern of outcomes </w:t>
      </w:r>
      <w:r w:rsidR="005E710A">
        <w:rPr>
          <w:lang w:val="en-US"/>
        </w:rPr>
        <w:t xml:space="preserve">emerged </w:t>
      </w:r>
      <w:r w:rsidR="00876F7E">
        <w:rPr>
          <w:lang w:val="en-US"/>
        </w:rPr>
        <w:t>even within a variant of the task designed to optimize the implicitness of the AMP</w:t>
      </w:r>
      <w:r w:rsidR="005E710A" w:rsidRPr="002622F5">
        <w:rPr>
          <w:lang w:val="en-US"/>
        </w:rPr>
        <w:t>.</w:t>
      </w:r>
    </w:p>
    <w:p w14:paraId="309ED07A" w14:textId="363DD924" w:rsidR="003753E2" w:rsidRDefault="005E710A" w:rsidP="00606FB5">
      <w:pPr>
        <w:pStyle w:val="Normal1"/>
        <w:rPr>
          <w:lang w:val="en-US"/>
        </w:rPr>
      </w:pPr>
      <w:r>
        <w:rPr>
          <w:lang w:val="en-US"/>
        </w:rPr>
        <w:tab/>
        <w:t xml:space="preserve">In our final two studies we modified the </w:t>
      </w:r>
      <w:r w:rsidR="008D2B67">
        <w:rPr>
          <w:lang w:val="en-US"/>
        </w:rPr>
        <w:t>IA-</w:t>
      </w:r>
      <w:r>
        <w:rPr>
          <w:lang w:val="en-US"/>
        </w:rPr>
        <w:t xml:space="preserve">AMP so that influence awareness was measured </w:t>
      </w:r>
      <w:r w:rsidRPr="00161577">
        <w:rPr>
          <w:i/>
          <w:lang w:val="en-US"/>
        </w:rPr>
        <w:t>prospectively</w:t>
      </w:r>
      <w:r>
        <w:rPr>
          <w:lang w:val="en-US"/>
        </w:rPr>
        <w:t xml:space="preserve">, either before the target was evaluated (Experiment 7) or before the target stimulus was even presented (Experiment 8). In this way influence awareness was measured before an overt </w:t>
      </w:r>
      <w:r w:rsidR="001D597F">
        <w:rPr>
          <w:lang w:val="en-US"/>
        </w:rPr>
        <w:t>evaluation</w:t>
      </w:r>
      <w:r>
        <w:rPr>
          <w:lang w:val="en-US"/>
        </w:rPr>
        <w:t xml:space="preserve"> </w:t>
      </w:r>
      <w:r w:rsidR="003E4F5F">
        <w:rPr>
          <w:lang w:val="en-US"/>
        </w:rPr>
        <w:t xml:space="preserve">took place </w:t>
      </w:r>
      <w:r>
        <w:rPr>
          <w:lang w:val="en-US"/>
        </w:rPr>
        <w:t xml:space="preserve">or a covert </w:t>
      </w:r>
      <w:r w:rsidR="001D597F">
        <w:rPr>
          <w:lang w:val="en-US"/>
        </w:rPr>
        <w:t>evaluation</w:t>
      </w:r>
      <w:r>
        <w:rPr>
          <w:lang w:val="en-US"/>
        </w:rPr>
        <w:t xml:space="preserve"> could </w:t>
      </w:r>
      <w:r w:rsidR="000A55FF">
        <w:rPr>
          <w:lang w:val="en-US"/>
        </w:rPr>
        <w:t xml:space="preserve">even </w:t>
      </w:r>
      <w:r>
        <w:rPr>
          <w:lang w:val="en-US"/>
        </w:rPr>
        <w:t xml:space="preserve">be formed. In both studies the same pattern of findings emerged as before. </w:t>
      </w:r>
    </w:p>
    <w:p w14:paraId="26D2C145" w14:textId="35C6C816" w:rsidR="00A76FDF" w:rsidRPr="00161577" w:rsidRDefault="00B3311A" w:rsidP="003C07D5">
      <w:pPr>
        <w:pStyle w:val="Normal1"/>
        <w:ind w:firstLine="720"/>
        <w:rPr>
          <w:highlight w:val="white"/>
          <w:lang w:val="en-US"/>
        </w:rPr>
      </w:pPr>
      <w:r>
        <w:rPr>
          <w:lang w:val="en-US"/>
        </w:rPr>
        <w:t>In short, o</w:t>
      </w:r>
      <w:r w:rsidR="00B53C37" w:rsidRPr="002622F5">
        <w:rPr>
          <w:lang w:val="en-US"/>
        </w:rPr>
        <w:t xml:space="preserve">ur findings demonstrate that (a) the AMP effect and its predictive validity </w:t>
      </w:r>
      <w:r w:rsidR="00A5607A">
        <w:rPr>
          <w:lang w:val="en-US"/>
        </w:rPr>
        <w:t xml:space="preserve">appear to be </w:t>
      </w:r>
      <w:r w:rsidR="004F3E5B">
        <w:rPr>
          <w:lang w:val="en-US"/>
        </w:rPr>
        <w:t xml:space="preserve">moderated by </w:t>
      </w:r>
      <w:r w:rsidR="00B53C37" w:rsidRPr="002622F5">
        <w:rPr>
          <w:lang w:val="en-US"/>
        </w:rPr>
        <w:t>influence</w:t>
      </w:r>
      <w:r w:rsidR="00851F65">
        <w:rPr>
          <w:lang w:val="en-US"/>
        </w:rPr>
        <w:t xml:space="preserve"> </w:t>
      </w:r>
      <w:r w:rsidR="00B53C37" w:rsidRPr="002622F5">
        <w:rPr>
          <w:lang w:val="en-US"/>
        </w:rPr>
        <w:t>aware responding, (b) influence</w:t>
      </w:r>
      <w:r w:rsidR="00851F65">
        <w:rPr>
          <w:lang w:val="en-US"/>
        </w:rPr>
        <w:t xml:space="preserve"> </w:t>
      </w:r>
      <w:r w:rsidR="00B53C37" w:rsidRPr="002622F5">
        <w:rPr>
          <w:lang w:val="en-US"/>
        </w:rPr>
        <w:t xml:space="preserve">awareness rates vary widely between individuals but are highly consistent within individuals, </w:t>
      </w:r>
      <w:r w:rsidR="000A55FF">
        <w:rPr>
          <w:lang w:val="en-US"/>
        </w:rPr>
        <w:t xml:space="preserve">within and between attitude </w:t>
      </w:r>
      <w:r w:rsidR="00B53C37" w:rsidRPr="002622F5">
        <w:rPr>
          <w:lang w:val="en-US"/>
        </w:rPr>
        <w:t>domains, (c) participants who are more highly influence</w:t>
      </w:r>
      <w:r w:rsidR="00851F65">
        <w:rPr>
          <w:lang w:val="en-US"/>
        </w:rPr>
        <w:t xml:space="preserve"> </w:t>
      </w:r>
      <w:r w:rsidR="00B53C37" w:rsidRPr="002622F5">
        <w:rPr>
          <w:lang w:val="en-US"/>
        </w:rPr>
        <w:t xml:space="preserve">aware </w:t>
      </w:r>
      <w:r w:rsidR="004F3E5B">
        <w:rPr>
          <w:lang w:val="en-US"/>
        </w:rPr>
        <w:t xml:space="preserve">contribute most to variance in </w:t>
      </w:r>
      <w:r w:rsidR="00A5607A">
        <w:rPr>
          <w:lang w:val="en-US"/>
        </w:rPr>
        <w:t>group-level</w:t>
      </w:r>
      <w:r w:rsidR="00A5607A" w:rsidRPr="002622F5">
        <w:rPr>
          <w:lang w:val="en-US"/>
        </w:rPr>
        <w:t xml:space="preserve"> </w:t>
      </w:r>
      <w:r w:rsidR="00B53C37" w:rsidRPr="002622F5">
        <w:rPr>
          <w:lang w:val="en-US"/>
        </w:rPr>
        <w:t xml:space="preserve">AMP effects, </w:t>
      </w:r>
      <w:r w:rsidR="00A76FDF">
        <w:rPr>
          <w:lang w:val="en-US"/>
        </w:rPr>
        <w:t xml:space="preserve">and that </w:t>
      </w:r>
      <w:r w:rsidR="00B53C37" w:rsidRPr="002622F5">
        <w:rPr>
          <w:lang w:val="en-US"/>
        </w:rPr>
        <w:t>(d) recent modifications to the AMP that purportedly control for such subsample effects do not reduce or resolve this issue</w:t>
      </w:r>
      <w:r w:rsidR="00A76FDF">
        <w:rPr>
          <w:lang w:val="en-US"/>
        </w:rPr>
        <w:t xml:space="preserve">. </w:t>
      </w:r>
      <w:r w:rsidR="00A76FDF">
        <w:rPr>
          <w:highlight w:val="white"/>
          <w:lang w:val="en-US"/>
        </w:rPr>
        <w:t xml:space="preserve">Although </w:t>
      </w:r>
      <w:r w:rsidR="00A76FDF" w:rsidRPr="002622F5">
        <w:rPr>
          <w:highlight w:val="white"/>
          <w:lang w:val="en-US"/>
        </w:rPr>
        <w:t>non-influence</w:t>
      </w:r>
      <w:r w:rsidR="00A76FDF">
        <w:rPr>
          <w:highlight w:val="white"/>
          <w:lang w:val="en-US"/>
        </w:rPr>
        <w:t xml:space="preserve"> </w:t>
      </w:r>
      <w:r w:rsidR="00A76FDF" w:rsidRPr="002622F5">
        <w:rPr>
          <w:highlight w:val="white"/>
          <w:lang w:val="en-US"/>
        </w:rPr>
        <w:t xml:space="preserve">aware trials retain some degree of predictive </w:t>
      </w:r>
      <w:r w:rsidR="00E477D4" w:rsidRPr="002622F5">
        <w:rPr>
          <w:highlight w:val="white"/>
          <w:lang w:val="en-US"/>
        </w:rPr>
        <w:t>validity and</w:t>
      </w:r>
      <w:r w:rsidR="00A76FDF">
        <w:rPr>
          <w:highlight w:val="white"/>
          <w:lang w:val="en-US"/>
        </w:rPr>
        <w:t xml:space="preserve"> contribute to some extent to the magnitude of effects, their contributions pale in comparison to that of influence aware trials. </w:t>
      </w:r>
    </w:p>
    <w:p w14:paraId="42CA953B" w14:textId="77777777" w:rsidR="00B53C37" w:rsidRPr="00163B51" w:rsidRDefault="00B53C37" w:rsidP="00B3311A">
      <w:pPr>
        <w:pStyle w:val="Heading2"/>
      </w:pPr>
      <w:r w:rsidRPr="00163B51">
        <w:t xml:space="preserve">Implications </w:t>
      </w:r>
    </w:p>
    <w:p w14:paraId="0BF28B43" w14:textId="77777777" w:rsidR="003C07D5" w:rsidRPr="00B3311A" w:rsidRDefault="003C07D5" w:rsidP="00B3311A">
      <w:pPr>
        <w:pStyle w:val="Heading3"/>
        <w:rPr>
          <w:lang w:val="en-US"/>
        </w:rPr>
      </w:pPr>
      <w:r w:rsidRPr="003C07D5">
        <w:rPr>
          <w:lang w:val="en-US"/>
        </w:rPr>
        <w:t>Implicit vs. Explicit Accounts</w:t>
      </w:r>
      <w:r w:rsidR="00B53C37" w:rsidRPr="00B3311A">
        <w:rPr>
          <w:lang w:val="en-US"/>
        </w:rPr>
        <w:t xml:space="preserve"> </w:t>
      </w:r>
    </w:p>
    <w:p w14:paraId="599AC519" w14:textId="5C4C1CAB" w:rsidR="00CB760F" w:rsidRDefault="00CB760F" w:rsidP="003C07D5">
      <w:pPr>
        <w:pStyle w:val="Normal1"/>
        <w:ind w:firstLine="720"/>
        <w:rPr>
          <w:lang w:val="en-US"/>
        </w:rPr>
      </w:pPr>
      <w:r>
        <w:rPr>
          <w:lang w:val="en-US"/>
        </w:rPr>
        <w:lastRenderedPageBreak/>
        <w:t>O</w:t>
      </w:r>
      <w:r w:rsidR="00A5607A">
        <w:rPr>
          <w:lang w:val="en-US"/>
        </w:rPr>
        <w:t>ur</w:t>
      </w:r>
      <w:r w:rsidR="00B53C37" w:rsidRPr="002622F5">
        <w:rPr>
          <w:lang w:val="en-US"/>
        </w:rPr>
        <w:t xml:space="preserve"> findings consistently show </w:t>
      </w:r>
      <w:r>
        <w:rPr>
          <w:lang w:val="en-US"/>
        </w:rPr>
        <w:t xml:space="preserve">that </w:t>
      </w:r>
      <w:r w:rsidR="00A5607A">
        <w:rPr>
          <w:lang w:val="en-US"/>
        </w:rPr>
        <w:t xml:space="preserve">the majority of </w:t>
      </w:r>
      <w:r>
        <w:rPr>
          <w:lang w:val="en-US"/>
        </w:rPr>
        <w:t xml:space="preserve">variance in </w:t>
      </w:r>
      <w:r w:rsidR="00A5607A">
        <w:rPr>
          <w:lang w:val="en-US"/>
        </w:rPr>
        <w:t xml:space="preserve">group-level AMP effects </w:t>
      </w:r>
      <w:r>
        <w:rPr>
          <w:lang w:val="en-US"/>
        </w:rPr>
        <w:t xml:space="preserve">is </w:t>
      </w:r>
      <w:r w:rsidR="00A5607A">
        <w:rPr>
          <w:lang w:val="en-US"/>
        </w:rPr>
        <w:t xml:space="preserve">explained by those trials </w:t>
      </w:r>
      <w:r>
        <w:rPr>
          <w:lang w:val="en-US"/>
        </w:rPr>
        <w:t xml:space="preserve">wherein </w:t>
      </w:r>
      <w:r w:rsidR="00A5607A">
        <w:rPr>
          <w:lang w:val="en-US"/>
        </w:rPr>
        <w:t xml:space="preserve">participants </w:t>
      </w:r>
      <w:r>
        <w:rPr>
          <w:lang w:val="en-US"/>
        </w:rPr>
        <w:t xml:space="preserve">are aware of how </w:t>
      </w:r>
      <w:r w:rsidR="00851F65">
        <w:rPr>
          <w:lang w:val="en-US"/>
        </w:rPr>
        <w:t xml:space="preserve">the prime </w:t>
      </w:r>
      <w:r>
        <w:rPr>
          <w:lang w:val="en-US"/>
        </w:rPr>
        <w:t xml:space="preserve">will (prospective measures) or has (retrospective measures) influence(d) </w:t>
      </w:r>
      <w:r w:rsidR="00851F65">
        <w:rPr>
          <w:lang w:val="en-US"/>
        </w:rPr>
        <w:t xml:space="preserve">their </w:t>
      </w:r>
      <w:r w:rsidR="001D597F">
        <w:rPr>
          <w:lang w:val="en-US"/>
        </w:rPr>
        <w:t>evaluations</w:t>
      </w:r>
      <w:r w:rsidR="00B53C37" w:rsidRPr="002622F5">
        <w:rPr>
          <w:lang w:val="en-US"/>
        </w:rPr>
        <w:t xml:space="preserve">. </w:t>
      </w:r>
      <w:r>
        <w:rPr>
          <w:lang w:val="en-US"/>
        </w:rPr>
        <w:t xml:space="preserve">This claim </w:t>
      </w:r>
      <w:r w:rsidR="00E10900">
        <w:rPr>
          <w:lang w:val="en-US"/>
        </w:rPr>
        <w:t xml:space="preserve">holds </w:t>
      </w:r>
      <w:r w:rsidR="000C714F">
        <w:rPr>
          <w:lang w:val="en-US"/>
        </w:rPr>
        <w:t xml:space="preserve">across </w:t>
      </w:r>
      <w:r>
        <w:rPr>
          <w:lang w:val="en-US"/>
        </w:rPr>
        <w:t xml:space="preserve">eight </w:t>
      </w:r>
      <w:r w:rsidR="003E03E5">
        <w:rPr>
          <w:lang w:val="en-US"/>
        </w:rPr>
        <w:t>prereg</w:t>
      </w:r>
      <w:r>
        <w:rPr>
          <w:lang w:val="en-US"/>
        </w:rPr>
        <w:t>istered studies</w:t>
      </w:r>
      <w:r w:rsidR="000C714F">
        <w:rPr>
          <w:lang w:val="en-US"/>
        </w:rPr>
        <w:t xml:space="preserve">, different </w:t>
      </w:r>
      <w:r>
        <w:rPr>
          <w:lang w:val="en-US"/>
        </w:rPr>
        <w:t xml:space="preserve">attitude </w:t>
      </w:r>
      <w:r w:rsidR="000C714F">
        <w:rPr>
          <w:lang w:val="en-US"/>
        </w:rPr>
        <w:t xml:space="preserve">domains, </w:t>
      </w:r>
      <w:r>
        <w:rPr>
          <w:lang w:val="en-US"/>
        </w:rPr>
        <w:t xml:space="preserve">multiple versions of the </w:t>
      </w:r>
      <w:r w:rsidR="000C714F">
        <w:rPr>
          <w:lang w:val="en-US"/>
        </w:rPr>
        <w:t xml:space="preserve">AMP </w:t>
      </w:r>
      <w:r>
        <w:rPr>
          <w:lang w:val="en-US"/>
        </w:rPr>
        <w:t xml:space="preserve">(standard, Mann et al., IA-AMP), and different influence awareness measures (prospective and retrospective measures taken on each trial vs. post hoc self-report questions). Thus </w:t>
      </w:r>
      <w:r w:rsidR="00765124">
        <w:rPr>
          <w:lang w:val="en-US"/>
        </w:rPr>
        <w:t xml:space="preserve">it </w:t>
      </w:r>
      <w:r w:rsidR="004F3E5B">
        <w:rPr>
          <w:lang w:val="en-US"/>
        </w:rPr>
        <w:t xml:space="preserve">seems reasonable to suggest that </w:t>
      </w:r>
      <w:r w:rsidR="000C714F">
        <w:rPr>
          <w:lang w:val="en-US"/>
        </w:rPr>
        <w:t>AMP effect</w:t>
      </w:r>
      <w:r w:rsidR="004F3E5B">
        <w:rPr>
          <w:lang w:val="en-US"/>
        </w:rPr>
        <w:t>s</w:t>
      </w:r>
      <w:r w:rsidR="000C714F">
        <w:rPr>
          <w:lang w:val="en-US"/>
        </w:rPr>
        <w:t xml:space="preserve"> </w:t>
      </w:r>
      <w:r w:rsidR="004F3E5B">
        <w:rPr>
          <w:lang w:val="en-US"/>
        </w:rPr>
        <w:t xml:space="preserve">may </w:t>
      </w:r>
      <w:r w:rsidR="000C714F">
        <w:rPr>
          <w:lang w:val="en-US"/>
        </w:rPr>
        <w:t xml:space="preserve">not </w:t>
      </w:r>
      <w:r w:rsidR="004F3E5B">
        <w:rPr>
          <w:lang w:val="en-US"/>
        </w:rPr>
        <w:t>be ‘</w:t>
      </w:r>
      <w:r w:rsidR="000C714F">
        <w:rPr>
          <w:lang w:val="en-US"/>
        </w:rPr>
        <w:t>implicit</w:t>
      </w:r>
      <w:r w:rsidR="004F3E5B">
        <w:rPr>
          <w:lang w:val="en-US"/>
        </w:rPr>
        <w:t>’</w:t>
      </w:r>
      <w:r w:rsidR="000C714F">
        <w:rPr>
          <w:lang w:val="en-US"/>
        </w:rPr>
        <w:t xml:space="preserve"> </w:t>
      </w:r>
      <w:r w:rsidR="004F3E5B">
        <w:rPr>
          <w:lang w:val="en-US"/>
        </w:rPr>
        <w:t xml:space="preserve">in the sense of </w:t>
      </w:r>
      <w:r w:rsidR="00851F65">
        <w:rPr>
          <w:lang w:val="en-US"/>
        </w:rPr>
        <w:t>unaware</w:t>
      </w:r>
      <w:r>
        <w:rPr>
          <w:lang w:val="en-US"/>
        </w:rPr>
        <w:t xml:space="preserve">. Rather our findings </w:t>
      </w:r>
      <w:r w:rsidR="004F3E5B">
        <w:rPr>
          <w:lang w:val="en-US"/>
        </w:rPr>
        <w:t xml:space="preserve">suggest </w:t>
      </w:r>
      <w:r>
        <w:rPr>
          <w:lang w:val="en-US"/>
        </w:rPr>
        <w:t>that people are aware of the prime</w:t>
      </w:r>
      <w:r w:rsidR="00E477D4">
        <w:rPr>
          <w:lang w:val="en-US"/>
        </w:rPr>
        <w:t xml:space="preserve">’s influence on </w:t>
      </w:r>
      <w:r w:rsidR="00851F65">
        <w:rPr>
          <w:lang w:val="en-US"/>
        </w:rPr>
        <w:t xml:space="preserve">how they are responding to the </w:t>
      </w:r>
      <w:r w:rsidR="00E477D4">
        <w:rPr>
          <w:lang w:val="en-US"/>
        </w:rPr>
        <w:t>target</w:t>
      </w:r>
      <w:r>
        <w:rPr>
          <w:lang w:val="en-US"/>
        </w:rPr>
        <w:t>.</w:t>
      </w:r>
      <w:r w:rsidR="004F3E5B">
        <w:rPr>
          <w:lang w:val="en-US"/>
        </w:rPr>
        <w:t xml:space="preserve"> </w:t>
      </w:r>
      <w:r w:rsidR="004F3E5B">
        <w:rPr>
          <w:rStyle w:val="FootnoteReference"/>
          <w:lang w:val="en-US"/>
        </w:rPr>
        <w:footnoteReference w:id="13"/>
      </w:r>
      <w:r w:rsidR="00FB4C6E">
        <w:rPr>
          <w:lang w:val="en-US"/>
        </w:rPr>
        <w:t xml:space="preserve"> </w:t>
      </w:r>
    </w:p>
    <w:p w14:paraId="0631E140" w14:textId="77777777" w:rsidR="00C6767B" w:rsidRDefault="003C07D5" w:rsidP="00B3311A">
      <w:pPr>
        <w:pStyle w:val="Heading3"/>
        <w:rPr>
          <w:lang w:val="en-US"/>
        </w:rPr>
      </w:pPr>
      <w:r>
        <w:rPr>
          <w:lang w:val="en-US"/>
        </w:rPr>
        <w:t xml:space="preserve">Theoretical Implications </w:t>
      </w:r>
    </w:p>
    <w:p w14:paraId="5102311D" w14:textId="76BC5557" w:rsidR="00D36B47" w:rsidRPr="00C6767B" w:rsidRDefault="003C07D5" w:rsidP="00C6767B">
      <w:pPr>
        <w:pStyle w:val="Heading3"/>
        <w:ind w:firstLine="720"/>
        <w:rPr>
          <w:b w:val="0"/>
          <w:i w:val="0"/>
          <w:lang w:val="en-US"/>
        </w:rPr>
      </w:pPr>
      <w:r w:rsidRPr="00C6767B">
        <w:rPr>
          <w:i w:val="0"/>
          <w:lang w:val="en-US"/>
        </w:rPr>
        <w:t>Do AMP Effects Reflect A Misattribution P</w:t>
      </w:r>
      <w:r w:rsidR="00B53C37" w:rsidRPr="00C6767B">
        <w:rPr>
          <w:i w:val="0"/>
          <w:lang w:val="en-US"/>
        </w:rPr>
        <w:t>rocess?</w:t>
      </w:r>
      <w:r w:rsidR="00DD706F" w:rsidRPr="00C6767B">
        <w:rPr>
          <w:i w:val="0"/>
          <w:lang w:val="en-US"/>
        </w:rPr>
        <w:t xml:space="preserve"> </w:t>
      </w:r>
      <w:r w:rsidR="00D05C41" w:rsidRPr="00C6767B">
        <w:rPr>
          <w:b w:val="0"/>
          <w:bCs/>
          <w:i w:val="0"/>
          <w:lang w:val="en-US"/>
        </w:rPr>
        <w:t xml:space="preserve">So far we have focused on the </w:t>
      </w:r>
      <w:r w:rsidR="00B5433A" w:rsidRPr="00C6767B">
        <w:rPr>
          <w:b w:val="0"/>
          <w:bCs/>
          <w:i w:val="0"/>
          <w:lang w:val="en-US"/>
        </w:rPr>
        <w:t xml:space="preserve">role of </w:t>
      </w:r>
      <w:r w:rsidR="000A46E1" w:rsidRPr="00C6767B">
        <w:rPr>
          <w:b w:val="0"/>
          <w:bCs/>
          <w:i w:val="0"/>
          <w:lang w:val="en-US"/>
        </w:rPr>
        <w:t>awareness</w:t>
      </w:r>
      <w:r w:rsidR="00B5433A" w:rsidRPr="00C6767B">
        <w:rPr>
          <w:b w:val="0"/>
          <w:bCs/>
          <w:i w:val="0"/>
          <w:lang w:val="en-US"/>
        </w:rPr>
        <w:t xml:space="preserve"> in AMP effects</w:t>
      </w:r>
      <w:r w:rsidR="00D05C41" w:rsidRPr="00C6767B">
        <w:rPr>
          <w:b w:val="0"/>
          <w:bCs/>
          <w:i w:val="0"/>
          <w:lang w:val="en-US"/>
        </w:rPr>
        <w:t>. However, our findings are also relevant to another issue</w:t>
      </w:r>
      <w:r w:rsidR="00FB4C6E" w:rsidRPr="00C6767B">
        <w:rPr>
          <w:b w:val="0"/>
          <w:bCs/>
          <w:i w:val="0"/>
          <w:lang w:val="en-US"/>
        </w:rPr>
        <w:t>,</w:t>
      </w:r>
      <w:r w:rsidR="00D05C41" w:rsidRPr="00C6767B">
        <w:rPr>
          <w:b w:val="0"/>
          <w:bCs/>
          <w:i w:val="0"/>
          <w:lang w:val="en-US"/>
        </w:rPr>
        <w:t xml:space="preserve"> namely</w:t>
      </w:r>
      <w:r w:rsidR="00FB4C6E" w:rsidRPr="00C6767B">
        <w:rPr>
          <w:b w:val="0"/>
          <w:bCs/>
          <w:i w:val="0"/>
          <w:lang w:val="en-US"/>
        </w:rPr>
        <w:t xml:space="preserve"> </w:t>
      </w:r>
      <w:r w:rsidR="00D05C41" w:rsidRPr="00C6767B">
        <w:rPr>
          <w:b w:val="0"/>
          <w:bCs/>
          <w:i w:val="0"/>
          <w:lang w:val="en-US"/>
        </w:rPr>
        <w:t xml:space="preserve">the idea that AMP effects are mediated </w:t>
      </w:r>
      <w:r w:rsidR="00765124" w:rsidRPr="00C6767B">
        <w:rPr>
          <w:b w:val="0"/>
          <w:bCs/>
          <w:i w:val="0"/>
          <w:lang w:val="en-US"/>
        </w:rPr>
        <w:t xml:space="preserve">at the mental level </w:t>
      </w:r>
      <w:r w:rsidR="00D05C41" w:rsidRPr="00C6767B">
        <w:rPr>
          <w:b w:val="0"/>
          <w:bCs/>
          <w:i w:val="0"/>
          <w:lang w:val="en-US"/>
        </w:rPr>
        <w:t xml:space="preserve">by </w:t>
      </w:r>
      <w:r w:rsidR="00DD706F" w:rsidRPr="00C6767B">
        <w:rPr>
          <w:b w:val="0"/>
          <w:bCs/>
          <w:i w:val="0"/>
          <w:lang w:val="en-US"/>
        </w:rPr>
        <w:t>misattribution</w:t>
      </w:r>
      <w:r w:rsidR="00D36B47" w:rsidRPr="00C6767B">
        <w:rPr>
          <w:b w:val="0"/>
          <w:i w:val="0"/>
          <w:lang w:val="en-US"/>
        </w:rPr>
        <w:t xml:space="preserve"> of prime valence to the target stimulus</w:t>
      </w:r>
      <w:r w:rsidR="00DD706F" w:rsidRPr="00C6767B">
        <w:rPr>
          <w:b w:val="0"/>
          <w:bCs/>
          <w:i w:val="0"/>
          <w:lang w:val="en-US"/>
        </w:rPr>
        <w:t>.</w:t>
      </w:r>
      <w:r w:rsidR="00B53C37" w:rsidRPr="00C6767B">
        <w:rPr>
          <w:b w:val="0"/>
          <w:i w:val="0"/>
          <w:lang w:val="en-US"/>
        </w:rPr>
        <w:t xml:space="preserve"> Misattribution is traditionally conceived of as occurring in the absence of awareness (Schwarz &amp; Clore, 1983</w:t>
      </w:r>
      <w:r w:rsidR="00F06B82" w:rsidRPr="00C6767B">
        <w:rPr>
          <w:b w:val="0"/>
          <w:i w:val="0"/>
          <w:lang w:val="en-US"/>
        </w:rPr>
        <w:t xml:space="preserve">; Payne et al., </w:t>
      </w:r>
      <w:r w:rsidR="00B53C37" w:rsidRPr="00C6767B">
        <w:rPr>
          <w:b w:val="0"/>
          <w:i w:val="0"/>
          <w:lang w:val="en-US"/>
        </w:rPr>
        <w:t>2005</w:t>
      </w:r>
      <w:r w:rsidR="00D80EBC" w:rsidRPr="00C6767B">
        <w:rPr>
          <w:b w:val="0"/>
          <w:i w:val="0"/>
          <w:lang w:val="en-US"/>
        </w:rPr>
        <w:t>).</w:t>
      </w:r>
      <w:r w:rsidR="00B53C37" w:rsidRPr="00C6767B">
        <w:rPr>
          <w:b w:val="0"/>
          <w:i w:val="0"/>
          <w:lang w:val="en-US"/>
        </w:rPr>
        <w:t xml:space="preserve"> Indeed, as </w:t>
      </w:r>
      <w:r w:rsidR="004F3E5B">
        <w:rPr>
          <w:b w:val="0"/>
          <w:i w:val="0"/>
          <w:lang w:val="en-US"/>
        </w:rPr>
        <w:t xml:space="preserve">a </w:t>
      </w:r>
      <w:r w:rsidR="00B53C37" w:rsidRPr="00C6767B">
        <w:rPr>
          <w:b w:val="0"/>
          <w:i w:val="0"/>
          <w:lang w:val="en-US"/>
        </w:rPr>
        <w:t xml:space="preserve">reviewer </w:t>
      </w:r>
      <w:r w:rsidR="00B32380" w:rsidRPr="00C6767B">
        <w:rPr>
          <w:b w:val="0"/>
          <w:i w:val="0"/>
          <w:lang w:val="en-US"/>
        </w:rPr>
        <w:t xml:space="preserve">of this </w:t>
      </w:r>
      <w:r w:rsidR="004F3E5B">
        <w:rPr>
          <w:b w:val="0"/>
          <w:i w:val="0"/>
          <w:lang w:val="en-US"/>
        </w:rPr>
        <w:t xml:space="preserve">paper </w:t>
      </w:r>
      <w:r w:rsidR="00B53C37" w:rsidRPr="00C6767B">
        <w:rPr>
          <w:b w:val="0"/>
          <w:i w:val="0"/>
          <w:lang w:val="en-US"/>
        </w:rPr>
        <w:t xml:space="preserve">noted, misattribution by definition cannot occur with awareness. </w:t>
      </w:r>
      <w:r w:rsidR="00B32380" w:rsidRPr="00C6767B">
        <w:rPr>
          <w:b w:val="0"/>
          <w:i w:val="0"/>
          <w:lang w:val="en-US"/>
        </w:rPr>
        <w:t>If</w:t>
      </w:r>
      <w:r w:rsidR="00B53C37" w:rsidRPr="00C6767B">
        <w:rPr>
          <w:b w:val="0"/>
          <w:i w:val="0"/>
          <w:lang w:val="en-US"/>
        </w:rPr>
        <w:t xml:space="preserve"> AMP effects </w:t>
      </w:r>
      <w:r w:rsidR="005A71AA" w:rsidRPr="00C6767B">
        <w:rPr>
          <w:b w:val="0"/>
          <w:i w:val="0"/>
          <w:lang w:val="en-US"/>
        </w:rPr>
        <w:t>rely heavily on those participants who show awareness of the prime and its influence on their evaluations</w:t>
      </w:r>
      <w:r w:rsidR="005A71AA" w:rsidRPr="00C6767B" w:rsidDel="005A71AA">
        <w:rPr>
          <w:b w:val="0"/>
          <w:i w:val="0"/>
          <w:lang w:val="en-US"/>
        </w:rPr>
        <w:t xml:space="preserve"> </w:t>
      </w:r>
      <w:r w:rsidR="00B32380" w:rsidRPr="00C6767B">
        <w:rPr>
          <w:b w:val="0"/>
          <w:i w:val="0"/>
          <w:lang w:val="en-US"/>
        </w:rPr>
        <w:t xml:space="preserve">(as our results </w:t>
      </w:r>
      <w:r w:rsidR="00D36B47" w:rsidRPr="00C6767B">
        <w:rPr>
          <w:b w:val="0"/>
          <w:i w:val="0"/>
          <w:lang w:val="en-US"/>
        </w:rPr>
        <w:t>indicate</w:t>
      </w:r>
      <w:r w:rsidR="00B32380" w:rsidRPr="00C6767B">
        <w:rPr>
          <w:b w:val="0"/>
          <w:i w:val="0"/>
          <w:lang w:val="en-US"/>
        </w:rPr>
        <w:t xml:space="preserve">), then this </w:t>
      </w:r>
      <w:r w:rsidR="00B53C37" w:rsidRPr="00C6767B">
        <w:rPr>
          <w:b w:val="0"/>
          <w:i w:val="0"/>
          <w:lang w:val="en-US"/>
        </w:rPr>
        <w:t xml:space="preserve">suggests two possibilities. </w:t>
      </w:r>
    </w:p>
    <w:p w14:paraId="76B006FE" w14:textId="7434A754" w:rsidR="00B53C37" w:rsidRPr="00D76784" w:rsidRDefault="00B53C37" w:rsidP="00325BE9">
      <w:pPr>
        <w:pStyle w:val="Normal1"/>
        <w:ind w:firstLine="720"/>
        <w:rPr>
          <w:lang w:val="en-US"/>
        </w:rPr>
      </w:pPr>
      <w:r w:rsidRPr="002622F5">
        <w:rPr>
          <w:lang w:val="en-US"/>
        </w:rPr>
        <w:t xml:space="preserve">On the one hand, AMP effects may </w:t>
      </w:r>
      <w:r>
        <w:rPr>
          <w:lang w:val="en-US"/>
        </w:rPr>
        <w:t>reflect</w:t>
      </w:r>
      <w:r w:rsidRPr="002622F5">
        <w:rPr>
          <w:lang w:val="en-US"/>
        </w:rPr>
        <w:t xml:space="preserve"> misattribution, as is often claimed, yet people are fully aware that misattribution is taking place. </w:t>
      </w:r>
      <w:r w:rsidR="008942E8">
        <w:rPr>
          <w:lang w:val="en-US"/>
        </w:rPr>
        <w:t>O</w:t>
      </w:r>
      <w:r w:rsidR="0030113F">
        <w:rPr>
          <w:lang w:val="en-US"/>
        </w:rPr>
        <w:t xml:space="preserve">ur findings with prospective measures in Experiments 7-8 would </w:t>
      </w:r>
      <w:r w:rsidR="008942E8">
        <w:rPr>
          <w:lang w:val="en-US"/>
        </w:rPr>
        <w:t xml:space="preserve">also </w:t>
      </w:r>
      <w:r w:rsidR="0030113F">
        <w:rPr>
          <w:lang w:val="en-US"/>
        </w:rPr>
        <w:t xml:space="preserve">require people to not only be aware of misattribution but be able to predict that it is going to occur even before a target is evaluated or a target stimulus is even </w:t>
      </w:r>
      <w:r w:rsidR="0030113F">
        <w:rPr>
          <w:lang w:val="en-US"/>
        </w:rPr>
        <w:lastRenderedPageBreak/>
        <w:t xml:space="preserve">presented. </w:t>
      </w:r>
      <w:r w:rsidR="00A97CAA">
        <w:rPr>
          <w:lang w:val="en-US"/>
        </w:rPr>
        <w:t xml:space="preserve">Although this idea runs </w:t>
      </w:r>
      <w:r w:rsidRPr="002622F5">
        <w:rPr>
          <w:lang w:val="en-US"/>
        </w:rPr>
        <w:t>contrary to how misattribution is traditionally defined (Schwarz &amp; Clore, 1983)</w:t>
      </w:r>
      <w:r w:rsidR="00A97CAA">
        <w:rPr>
          <w:lang w:val="en-US"/>
        </w:rPr>
        <w:t xml:space="preserve"> it is possible</w:t>
      </w:r>
      <w:r w:rsidR="00D53ED2">
        <w:rPr>
          <w:lang w:val="en-US"/>
        </w:rPr>
        <w:t xml:space="preserve">. For instance, </w:t>
      </w:r>
      <w:r w:rsidR="004F3E5B">
        <w:rPr>
          <w:lang w:val="en-US"/>
        </w:rPr>
        <w:t xml:space="preserve">a </w:t>
      </w:r>
      <w:r w:rsidR="00D53ED2">
        <w:rPr>
          <w:lang w:val="en-US"/>
        </w:rPr>
        <w:t xml:space="preserve">reviewer </w:t>
      </w:r>
      <w:r w:rsidR="00A97CAA">
        <w:rPr>
          <w:lang w:val="en-US"/>
        </w:rPr>
        <w:t xml:space="preserve">of this paper </w:t>
      </w:r>
      <w:r w:rsidR="00D53ED2">
        <w:rPr>
          <w:lang w:val="en-US"/>
        </w:rPr>
        <w:t xml:space="preserve">argued that </w:t>
      </w:r>
      <w:r w:rsidR="00D53ED2" w:rsidRPr="00D53ED2">
        <w:rPr>
          <w:lang w:val="en-US"/>
        </w:rPr>
        <w:t>misattribution</w:t>
      </w:r>
      <w:r w:rsidR="00D53ED2">
        <w:rPr>
          <w:lang w:val="en-US"/>
        </w:rPr>
        <w:t xml:space="preserve">s are - by definition </w:t>
      </w:r>
      <w:r w:rsidR="00A97CAA">
        <w:rPr>
          <w:lang w:val="en-US"/>
        </w:rPr>
        <w:t>-</w:t>
      </w:r>
      <w:r w:rsidR="00D53ED2">
        <w:rPr>
          <w:lang w:val="en-US"/>
        </w:rPr>
        <w:t xml:space="preserve"> mistakes. As such, they cannot </w:t>
      </w:r>
      <w:r w:rsidR="00D53ED2" w:rsidRPr="00D53ED2">
        <w:rPr>
          <w:lang w:val="en-US"/>
        </w:rPr>
        <w:t>be entirely understood by the person making the misattribution</w:t>
      </w:r>
      <w:r w:rsidR="00D53ED2">
        <w:rPr>
          <w:lang w:val="en-US"/>
        </w:rPr>
        <w:t xml:space="preserve"> </w:t>
      </w:r>
      <w:r w:rsidR="00D53ED2" w:rsidRPr="00D53ED2">
        <w:rPr>
          <w:lang w:val="en-US"/>
        </w:rPr>
        <w:t xml:space="preserve">otherwise they would presumably not make that error. </w:t>
      </w:r>
      <w:r w:rsidR="00A97CAA">
        <w:rPr>
          <w:lang w:val="en-US"/>
        </w:rPr>
        <w:t>When it comes to the AMP</w:t>
      </w:r>
      <w:r w:rsidR="00D53ED2" w:rsidRPr="00D53ED2">
        <w:rPr>
          <w:lang w:val="en-US"/>
        </w:rPr>
        <w:t xml:space="preserve"> </w:t>
      </w:r>
      <w:r w:rsidR="00D53ED2">
        <w:rPr>
          <w:lang w:val="en-US"/>
        </w:rPr>
        <w:t xml:space="preserve">participants may </w:t>
      </w:r>
      <w:r w:rsidR="00A97CAA">
        <w:rPr>
          <w:lang w:val="en-US"/>
        </w:rPr>
        <w:t xml:space="preserve">be aware </w:t>
      </w:r>
      <w:r w:rsidR="00D53ED2" w:rsidRPr="00D53ED2">
        <w:rPr>
          <w:lang w:val="en-US"/>
        </w:rPr>
        <w:t xml:space="preserve">that their </w:t>
      </w:r>
      <w:r w:rsidR="00A97CAA">
        <w:rPr>
          <w:lang w:val="en-US"/>
        </w:rPr>
        <w:t xml:space="preserve">target </w:t>
      </w:r>
      <w:r w:rsidR="00D53ED2" w:rsidRPr="00D53ED2">
        <w:rPr>
          <w:lang w:val="en-US"/>
        </w:rPr>
        <w:t xml:space="preserve">evaluations are influenced by </w:t>
      </w:r>
      <w:r w:rsidR="00A97CAA">
        <w:rPr>
          <w:lang w:val="en-US"/>
        </w:rPr>
        <w:t xml:space="preserve">the </w:t>
      </w:r>
      <w:r w:rsidR="00D53ED2" w:rsidRPr="00D53ED2">
        <w:rPr>
          <w:lang w:val="en-US"/>
        </w:rPr>
        <w:t xml:space="preserve">primes (especially </w:t>
      </w:r>
      <w:r w:rsidR="00A97CAA">
        <w:rPr>
          <w:lang w:val="en-US"/>
        </w:rPr>
        <w:t xml:space="preserve">in cases where </w:t>
      </w:r>
      <w:r w:rsidR="00D53ED2" w:rsidRPr="00D53ED2">
        <w:rPr>
          <w:lang w:val="en-US"/>
        </w:rPr>
        <w:t>they feel strongly about the primes)</w:t>
      </w:r>
      <w:r w:rsidR="00A97CAA">
        <w:rPr>
          <w:lang w:val="en-US"/>
        </w:rPr>
        <w:t>. B</w:t>
      </w:r>
      <w:r w:rsidR="00D53ED2" w:rsidRPr="00D53ED2">
        <w:rPr>
          <w:lang w:val="en-US"/>
        </w:rPr>
        <w:t xml:space="preserve">ut </w:t>
      </w:r>
      <w:r w:rsidR="00A97CAA">
        <w:rPr>
          <w:lang w:val="en-US"/>
        </w:rPr>
        <w:t xml:space="preserve">they may </w:t>
      </w:r>
      <w:r w:rsidR="00D53ED2" w:rsidRPr="00D53ED2">
        <w:rPr>
          <w:lang w:val="en-US"/>
        </w:rPr>
        <w:t xml:space="preserve">also </w:t>
      </w:r>
      <w:r w:rsidR="00A97CAA">
        <w:rPr>
          <w:lang w:val="en-US"/>
        </w:rPr>
        <w:t xml:space="preserve">hold the </w:t>
      </w:r>
      <w:r w:rsidR="00D53ED2" w:rsidRPr="00D53ED2">
        <w:rPr>
          <w:lang w:val="en-US"/>
        </w:rPr>
        <w:t xml:space="preserve">believe that the target really </w:t>
      </w:r>
      <w:r w:rsidR="00A97CAA">
        <w:rPr>
          <w:lang w:val="en-US"/>
        </w:rPr>
        <w:t>does have a particular valence</w:t>
      </w:r>
      <w:r w:rsidR="00D53ED2" w:rsidRPr="00D53ED2">
        <w:rPr>
          <w:lang w:val="en-US"/>
        </w:rPr>
        <w:t xml:space="preserve">. </w:t>
      </w:r>
      <w:r w:rsidR="00325BE9">
        <w:rPr>
          <w:lang w:val="en-US"/>
        </w:rPr>
        <w:t xml:space="preserve">In other words, just because </w:t>
      </w:r>
      <w:r w:rsidR="00FD3738" w:rsidRPr="00FD3738">
        <w:rPr>
          <w:lang w:val="en-US"/>
        </w:rPr>
        <w:t xml:space="preserve">participants are aware of the priming effect </w:t>
      </w:r>
      <w:r w:rsidR="00FD3738">
        <w:rPr>
          <w:lang w:val="en-US"/>
        </w:rPr>
        <w:t xml:space="preserve">does not </w:t>
      </w:r>
      <w:r w:rsidR="00325BE9">
        <w:rPr>
          <w:lang w:val="en-US"/>
        </w:rPr>
        <w:t xml:space="preserve">necessarily </w:t>
      </w:r>
      <w:r w:rsidR="00FD3738">
        <w:rPr>
          <w:lang w:val="en-US"/>
        </w:rPr>
        <w:t xml:space="preserve">mean </w:t>
      </w:r>
      <w:r w:rsidR="00FD3738" w:rsidRPr="00FD3738">
        <w:rPr>
          <w:lang w:val="en-US"/>
        </w:rPr>
        <w:t>that they are aware of how it occurred</w:t>
      </w:r>
      <w:r w:rsidR="00FD3738">
        <w:rPr>
          <w:lang w:val="en-US"/>
        </w:rPr>
        <w:t xml:space="preserve">. </w:t>
      </w:r>
      <w:r w:rsidR="00325BE9">
        <w:rPr>
          <w:lang w:val="en-US"/>
        </w:rPr>
        <w:t xml:space="preserve">And despite this awareness they may </w:t>
      </w:r>
      <w:r w:rsidR="007871E7">
        <w:rPr>
          <w:lang w:val="en-US"/>
        </w:rPr>
        <w:t xml:space="preserve">also </w:t>
      </w:r>
      <w:r w:rsidR="00325BE9">
        <w:rPr>
          <w:lang w:val="en-US"/>
        </w:rPr>
        <w:t xml:space="preserve">still genuinely </w:t>
      </w:r>
      <w:r w:rsidR="00FD3738">
        <w:rPr>
          <w:lang w:val="en-US"/>
        </w:rPr>
        <w:t>consider the target to be positive or negative</w:t>
      </w:r>
      <w:r w:rsidR="00FD3738" w:rsidRPr="00FD3738">
        <w:rPr>
          <w:lang w:val="en-US"/>
        </w:rPr>
        <w:t>.</w:t>
      </w:r>
      <w:r w:rsidR="00325BE9">
        <w:rPr>
          <w:lang w:val="en-US"/>
        </w:rPr>
        <w:t xml:space="preserve"> </w:t>
      </w:r>
    </w:p>
    <w:p w14:paraId="5A094631" w14:textId="45EE9066" w:rsidR="00B53C37" w:rsidRDefault="00B53C37" w:rsidP="00B53C37">
      <w:pPr>
        <w:pStyle w:val="Normal1"/>
        <w:ind w:firstLine="720"/>
        <w:rPr>
          <w:lang w:val="en-US"/>
        </w:rPr>
      </w:pPr>
      <w:r w:rsidRPr="002622F5">
        <w:rPr>
          <w:lang w:val="en-US"/>
        </w:rPr>
        <w:t xml:space="preserve"> On the other hand, </w:t>
      </w:r>
      <w:r w:rsidR="00325BE9">
        <w:rPr>
          <w:lang w:val="en-US"/>
        </w:rPr>
        <w:t xml:space="preserve">if one contends that misattribution is a mistake made by the individual, and one that occurs </w:t>
      </w:r>
      <w:r w:rsidR="00325BE9" w:rsidRPr="007871E7">
        <w:rPr>
          <w:lang w:val="en-US"/>
        </w:rPr>
        <w:t>without</w:t>
      </w:r>
      <w:r w:rsidR="00325BE9">
        <w:rPr>
          <w:lang w:val="en-US"/>
        </w:rPr>
        <w:t xml:space="preserve"> </w:t>
      </w:r>
      <w:r w:rsidR="007871E7">
        <w:rPr>
          <w:lang w:val="en-US"/>
        </w:rPr>
        <w:t xml:space="preserve">either prospective or retrospective </w:t>
      </w:r>
      <w:r w:rsidR="00325BE9">
        <w:rPr>
          <w:lang w:val="en-US"/>
        </w:rPr>
        <w:t>awareness</w:t>
      </w:r>
      <w:r w:rsidR="007871E7">
        <w:rPr>
          <w:lang w:val="en-US"/>
        </w:rPr>
        <w:t xml:space="preserve"> of the prime and its eventual influence on their target responses</w:t>
      </w:r>
      <w:r w:rsidR="00325BE9">
        <w:rPr>
          <w:lang w:val="en-US"/>
        </w:rPr>
        <w:t xml:space="preserve">, then </w:t>
      </w:r>
      <w:r w:rsidRPr="002622F5">
        <w:rPr>
          <w:lang w:val="en-US"/>
        </w:rPr>
        <w:t xml:space="preserve">it may be that misattribution is not the </w:t>
      </w:r>
      <w:r w:rsidR="00325BE9">
        <w:rPr>
          <w:lang w:val="en-US"/>
        </w:rPr>
        <w:t xml:space="preserve">best </w:t>
      </w:r>
      <w:r w:rsidRPr="002622F5">
        <w:rPr>
          <w:lang w:val="en-US"/>
        </w:rPr>
        <w:t xml:space="preserve">mechanism </w:t>
      </w:r>
      <w:r w:rsidR="00325BE9">
        <w:rPr>
          <w:lang w:val="en-US"/>
        </w:rPr>
        <w:t xml:space="preserve">to explain our </w:t>
      </w:r>
      <w:r w:rsidRPr="002622F5">
        <w:rPr>
          <w:lang w:val="en-US"/>
        </w:rPr>
        <w:t xml:space="preserve">AMP effects. This possibility would have implications for </w:t>
      </w:r>
      <w:r w:rsidR="00B5433A">
        <w:rPr>
          <w:lang w:val="en-US"/>
        </w:rPr>
        <w:t xml:space="preserve">those </w:t>
      </w:r>
      <w:r w:rsidRPr="002622F5">
        <w:rPr>
          <w:lang w:val="en-US"/>
        </w:rPr>
        <w:t xml:space="preserve">theories and methods that rest on this idea. For instance, it would challenge </w:t>
      </w:r>
      <w:r w:rsidR="00B5433A">
        <w:rPr>
          <w:lang w:val="en-US"/>
        </w:rPr>
        <w:t xml:space="preserve">a </w:t>
      </w:r>
      <w:r w:rsidRPr="002622F5">
        <w:rPr>
          <w:lang w:val="en-US"/>
        </w:rPr>
        <w:t>misattribution account of AMP effects</w:t>
      </w:r>
      <w:r w:rsidR="00B5433A">
        <w:rPr>
          <w:lang w:val="en-US"/>
        </w:rPr>
        <w:t xml:space="preserve"> as well as </w:t>
      </w:r>
      <w:r w:rsidRPr="002622F5">
        <w:rPr>
          <w:lang w:val="en-US"/>
        </w:rPr>
        <w:t xml:space="preserve">theoretical perspectives on misattribution that rely on the AMP for support. This includes theoretical models relating to the process of misattribution itself (e.g., the process model of misattribution: Payne, Hall, Cameron, &amp; Bishara’s, 2010), as well as claims that evaluative conditioning is based on a misattribution process (Jones et al., 2009), and that psychological properties beyond evaluations can also be misattributed (Blaison, Imhoff, Hühnel, Hess, &amp; Banse, 2012). It would also call into question a number of second-generational tasks that attempt to exploit the misattribution of meaning (the Semantic Misattribution Procedure: Sava et al., 2012) and truth (the Truth Misattribution Procedure: Cummins &amp; De </w:t>
      </w:r>
      <w:r w:rsidRPr="002622F5">
        <w:rPr>
          <w:lang w:val="en-US"/>
        </w:rPr>
        <w:lastRenderedPageBreak/>
        <w:t>Houwer, 2019). It seems likely that the very same issues associated with influence</w:t>
      </w:r>
      <w:r w:rsidR="00851F65">
        <w:rPr>
          <w:lang w:val="en-US"/>
        </w:rPr>
        <w:t xml:space="preserve"> </w:t>
      </w:r>
      <w:r w:rsidRPr="002622F5">
        <w:rPr>
          <w:lang w:val="en-US"/>
        </w:rPr>
        <w:t xml:space="preserve">awareness in the </w:t>
      </w:r>
      <w:r w:rsidR="000441E8">
        <w:rPr>
          <w:lang w:val="en-US"/>
        </w:rPr>
        <w:t xml:space="preserve">standard </w:t>
      </w:r>
      <w:r w:rsidRPr="002622F5">
        <w:rPr>
          <w:lang w:val="en-US"/>
        </w:rPr>
        <w:t xml:space="preserve">AMP are likely to play similar roles in these other procedures. Future work could employ a similar </w:t>
      </w:r>
      <w:r w:rsidR="008D2B67">
        <w:rPr>
          <w:lang w:val="en-US"/>
        </w:rPr>
        <w:t>IA-</w:t>
      </w:r>
      <w:r w:rsidRPr="002622F5">
        <w:rPr>
          <w:lang w:val="en-US"/>
        </w:rPr>
        <w:t>AMP</w:t>
      </w:r>
      <w:r w:rsidR="000441E8">
        <w:rPr>
          <w:lang w:val="en-US"/>
        </w:rPr>
        <w:t xml:space="preserve"> </w:t>
      </w:r>
      <w:r w:rsidRPr="002622F5">
        <w:rPr>
          <w:lang w:val="en-US"/>
        </w:rPr>
        <w:t xml:space="preserve">style manipulation to these variants to investigate this issue in more detail. </w:t>
      </w:r>
    </w:p>
    <w:p w14:paraId="253787FD" w14:textId="32DD674C" w:rsidR="008337EE" w:rsidRPr="008337EE" w:rsidRDefault="00C6767B" w:rsidP="008337EE">
      <w:pPr>
        <w:pStyle w:val="Normal1"/>
        <w:ind w:firstLine="720"/>
        <w:rPr>
          <w:lang w:val="en-US"/>
        </w:rPr>
      </w:pPr>
      <w:r w:rsidRPr="00C6767B">
        <w:rPr>
          <w:b/>
          <w:lang w:val="en-US"/>
        </w:rPr>
        <w:t>Alternative Theoretical Possibilities</w:t>
      </w:r>
      <w:r>
        <w:rPr>
          <w:lang w:val="en-US"/>
        </w:rPr>
        <w:t xml:space="preserve">. </w:t>
      </w:r>
      <w:r w:rsidR="008337EE" w:rsidRPr="008337EE">
        <w:rPr>
          <w:lang w:val="en-US"/>
        </w:rPr>
        <w:t xml:space="preserve">During the review process, several reviewers offered </w:t>
      </w:r>
      <w:r w:rsidR="008942E8">
        <w:rPr>
          <w:lang w:val="en-US"/>
        </w:rPr>
        <w:t xml:space="preserve">alternative </w:t>
      </w:r>
      <w:r w:rsidR="008337EE" w:rsidRPr="008337EE">
        <w:rPr>
          <w:lang w:val="en-US"/>
        </w:rPr>
        <w:t xml:space="preserve">theoretical </w:t>
      </w:r>
      <w:r w:rsidR="008942E8">
        <w:rPr>
          <w:lang w:val="en-US"/>
        </w:rPr>
        <w:t xml:space="preserve">accounts of </w:t>
      </w:r>
      <w:r w:rsidR="008337EE" w:rsidRPr="008337EE">
        <w:rPr>
          <w:lang w:val="en-US"/>
        </w:rPr>
        <w:t xml:space="preserve">our findings. One advanced an </w:t>
      </w:r>
      <w:r w:rsidR="008337EE" w:rsidRPr="008337EE">
        <w:rPr>
          <w:i/>
          <w:lang w:val="en-US"/>
        </w:rPr>
        <w:t>inferential perspective</w:t>
      </w:r>
      <w:r w:rsidR="008337EE" w:rsidRPr="008337EE">
        <w:rPr>
          <w:lang w:val="en-US"/>
        </w:rPr>
        <w:t xml:space="preserve">, according to which participants generate a series of inferences about the stimuli they encounter during the task which </w:t>
      </w:r>
      <w:r w:rsidR="00607450">
        <w:rPr>
          <w:lang w:val="en-US"/>
        </w:rPr>
        <w:t xml:space="preserve">then </w:t>
      </w:r>
      <w:r w:rsidR="008337EE" w:rsidRPr="008337EE">
        <w:rPr>
          <w:lang w:val="en-US"/>
        </w:rPr>
        <w:t xml:space="preserve">guide how they respond. For instance, when retrospectively asked about awareness in Experiments </w:t>
      </w:r>
      <w:ins w:id="11" w:author="Ian Hussey" w:date="2022-02-11T15:25:00Z">
        <w:r w:rsidR="00645A26">
          <w:rPr>
            <w:lang w:val="en-US"/>
          </w:rPr>
          <w:t>1</w:t>
        </w:r>
      </w:ins>
      <w:del w:id="12" w:author="Ian Hussey" w:date="2022-02-11T15:25:00Z">
        <w:r w:rsidR="008337EE" w:rsidRPr="008337EE" w:rsidDel="00645A26">
          <w:rPr>
            <w:lang w:val="en-US"/>
          </w:rPr>
          <w:delText>2</w:delText>
        </w:r>
      </w:del>
      <w:r w:rsidR="008337EE" w:rsidRPr="008337EE">
        <w:rPr>
          <w:lang w:val="en-US"/>
        </w:rPr>
        <w:t xml:space="preserve">-6 (i.e., </w:t>
      </w:r>
      <w:ins w:id="13" w:author="Ian Hussey" w:date="2022-02-11T15:49:00Z">
        <w:r w:rsidR="00BC3BBB">
          <w:rPr>
            <w:lang w:val="en-US"/>
          </w:rPr>
          <w:t xml:space="preserve">before or </w:t>
        </w:r>
      </w:ins>
      <w:r w:rsidR="008337EE" w:rsidRPr="008337EE">
        <w:rPr>
          <w:lang w:val="en-US"/>
        </w:rPr>
        <w:t>after they emitted a</w:t>
      </w:r>
      <w:ins w:id="14" w:author="Ian Hussey" w:date="2022-02-11T15:25:00Z">
        <w:r w:rsidR="00645A26">
          <w:rPr>
            <w:lang w:val="en-US"/>
          </w:rPr>
          <w:t>n evaluative</w:t>
        </w:r>
      </w:ins>
      <w:r w:rsidR="008337EE" w:rsidRPr="008337EE">
        <w:rPr>
          <w:lang w:val="en-US"/>
        </w:rPr>
        <w:t xml:space="preserve"> response on each trial</w:t>
      </w:r>
      <w:ins w:id="15" w:author="Ian Hussey" w:date="2022-02-11T15:48:00Z">
        <w:r w:rsidR="00BC3BBB">
          <w:rPr>
            <w:lang w:val="en-US"/>
          </w:rPr>
          <w:t xml:space="preserve"> in Experiments 2-</w:t>
        </w:r>
      </w:ins>
      <w:ins w:id="16" w:author="Ian Hussey" w:date="2022-02-11T15:49:00Z">
        <w:r w:rsidR="00BC3BBB">
          <w:rPr>
            <w:lang w:val="en-US"/>
          </w:rPr>
          <w:t>8</w:t>
        </w:r>
      </w:ins>
      <w:ins w:id="17" w:author="Ian Hussey" w:date="2022-02-11T15:25:00Z">
        <w:r w:rsidR="00645A26">
          <w:rPr>
            <w:lang w:val="en-US"/>
          </w:rPr>
          <w:t>, or in lieu of an evaluative response</w:t>
        </w:r>
      </w:ins>
      <w:ins w:id="18" w:author="Ian Hussey" w:date="2022-02-11T15:49:00Z">
        <w:r w:rsidR="00BC3BBB">
          <w:rPr>
            <w:lang w:val="en-US"/>
          </w:rPr>
          <w:t xml:space="preserve"> in Experiment 1</w:t>
        </w:r>
      </w:ins>
      <w:r w:rsidR="008337EE" w:rsidRPr="008337EE">
        <w:rPr>
          <w:lang w:val="en-US"/>
        </w:rPr>
        <w:t xml:space="preserve">), participants may have inferred </w:t>
      </w:r>
      <w:r w:rsidR="00607450">
        <w:rPr>
          <w:lang w:val="en-US"/>
        </w:rPr>
        <w:t>that their evaluative response</w:t>
      </w:r>
      <w:r w:rsidR="008337EE" w:rsidRPr="008337EE">
        <w:rPr>
          <w:lang w:val="en-US"/>
        </w:rPr>
        <w:t xml:space="preserve"> had been influenced by the preceding prime stimulus. This could also have been the case in Experiment 7 (prospective awareness assessed before a response was emitted), if one were to assume that participants knew what their evaluation of the target was going to be when they were given the chance to emit it at the end of the trial. One could even postulate an inferential explanation for Experiment 8 (prospective awareness before the target was even presented), such that participants may have inferred that priming is likely to occur based on the extremity of their reaction to the prime</w:t>
      </w:r>
      <w:r w:rsidR="00607450">
        <w:rPr>
          <w:lang w:val="en-US"/>
        </w:rPr>
        <w:t>;</w:t>
      </w:r>
      <w:r w:rsidR="008337EE" w:rsidRPr="008337EE">
        <w:rPr>
          <w:lang w:val="en-US"/>
        </w:rPr>
        <w:t xml:space="preserve"> perhaps because they knew that, in general, they do</w:t>
      </w:r>
      <w:r w:rsidR="00607450">
        <w:rPr>
          <w:lang w:val="en-US"/>
        </w:rPr>
        <w:t xml:space="preserve"> not </w:t>
      </w:r>
      <w:r w:rsidR="008337EE" w:rsidRPr="008337EE">
        <w:rPr>
          <w:lang w:val="en-US"/>
        </w:rPr>
        <w:t>have much of an opinion about the target stimulus.</w:t>
      </w:r>
      <w:r w:rsidR="008337EE">
        <w:rPr>
          <w:lang w:val="en-US"/>
        </w:rPr>
        <w:t xml:space="preserve"> </w:t>
      </w:r>
      <w:r w:rsidR="008337EE" w:rsidRPr="008337EE">
        <w:rPr>
          <w:lang w:val="en-US"/>
        </w:rPr>
        <w:t xml:space="preserve">This inferential perspective also makes assumptions about some of the more unexpected findings in our paper. Take the fact that standard AMP effects at Time 1 were strongly related to influence awareness rates in the IA AMP at Time 2. It is possible that participants who showed priming effects in the standard AMP may be more likely to infer that priming sometimes occurs, based on their observation of the congruency between their evaluation of the primes and their evaluation </w:t>
      </w:r>
      <w:r w:rsidR="008337EE" w:rsidRPr="008337EE">
        <w:rPr>
          <w:lang w:val="en-US"/>
        </w:rPr>
        <w:lastRenderedPageBreak/>
        <w:t xml:space="preserve">of the targets. Then, in the IA-AMP, when they see primes that elicit strong reactions, they are more likely to predict that priming is about to happen. </w:t>
      </w:r>
      <w:r w:rsidR="008337EE">
        <w:rPr>
          <w:lang w:val="en-US"/>
        </w:rPr>
        <w:t xml:space="preserve">Such an account </w:t>
      </w:r>
      <w:r w:rsidR="00BA79D4">
        <w:rPr>
          <w:lang w:val="en-US"/>
        </w:rPr>
        <w:t xml:space="preserve">shares commonalities </w:t>
      </w:r>
      <w:r w:rsidR="008337EE">
        <w:rPr>
          <w:lang w:val="en-US"/>
        </w:rPr>
        <w:t xml:space="preserve">with predictive processing </w:t>
      </w:r>
      <w:r w:rsidR="00BA79D4">
        <w:rPr>
          <w:lang w:val="en-US"/>
        </w:rPr>
        <w:t>theories</w:t>
      </w:r>
      <w:r w:rsidR="008337EE">
        <w:rPr>
          <w:lang w:val="en-US"/>
        </w:rPr>
        <w:t xml:space="preserve"> </w:t>
      </w:r>
      <w:r w:rsidR="00BA79D4">
        <w:rPr>
          <w:lang w:val="en-US"/>
        </w:rPr>
        <w:t xml:space="preserve">elsewhere </w:t>
      </w:r>
      <w:r w:rsidR="008337EE">
        <w:rPr>
          <w:lang w:val="en-US"/>
        </w:rPr>
        <w:t>in psychology (</w:t>
      </w:r>
      <w:r w:rsidR="00BA79D4" w:rsidRPr="00BA79D4">
        <w:rPr>
          <w:lang w:val="en-US"/>
        </w:rPr>
        <w:t xml:space="preserve">Corlett, Mohanty, </w:t>
      </w:r>
      <w:r w:rsidR="00BA79D4">
        <w:rPr>
          <w:lang w:val="en-US"/>
        </w:rPr>
        <w:t xml:space="preserve">&amp; MacDonald, </w:t>
      </w:r>
      <w:r w:rsidR="00BA79D4" w:rsidRPr="00BA79D4">
        <w:rPr>
          <w:lang w:val="en-US"/>
        </w:rPr>
        <w:t>2020</w:t>
      </w:r>
      <w:r w:rsidR="008337EE">
        <w:rPr>
          <w:lang w:val="en-US"/>
        </w:rPr>
        <w:t xml:space="preserve">) </w:t>
      </w:r>
      <w:r w:rsidR="00BA79D4">
        <w:rPr>
          <w:lang w:val="en-US"/>
        </w:rPr>
        <w:t xml:space="preserve">as well as </w:t>
      </w:r>
      <w:r w:rsidR="008337EE">
        <w:rPr>
          <w:lang w:val="en-US"/>
        </w:rPr>
        <w:t xml:space="preserve">inferential accounts in attitude research </w:t>
      </w:r>
      <w:r w:rsidR="00BA79D4">
        <w:rPr>
          <w:lang w:val="en-US"/>
        </w:rPr>
        <w:t xml:space="preserve">in particular </w:t>
      </w:r>
      <w:r w:rsidR="008337EE">
        <w:rPr>
          <w:lang w:val="en-US"/>
        </w:rPr>
        <w:t xml:space="preserve">(De Houwer, 2018). </w:t>
      </w:r>
      <w:ins w:id="19" w:author="Ian Hussey" w:date="2022-02-11T15:28:00Z">
        <w:r w:rsidR="00645A26">
          <w:rPr>
            <w:lang w:val="en-US"/>
          </w:rPr>
          <w:t>It’s important to note that</w:t>
        </w:r>
      </w:ins>
      <w:ins w:id="20" w:author="Ian Hussey" w:date="2022-02-11T15:26:00Z">
        <w:r w:rsidR="00645A26">
          <w:rPr>
            <w:lang w:val="en-US"/>
          </w:rPr>
          <w:t xml:space="preserve"> i</w:t>
        </w:r>
      </w:ins>
      <w:ins w:id="21" w:author="Ian Hussey" w:date="2022-02-11T15:17:00Z">
        <w:r w:rsidR="00505A45">
          <w:rPr>
            <w:lang w:val="en-US"/>
          </w:rPr>
          <w:t>f one accept</w:t>
        </w:r>
      </w:ins>
      <w:ins w:id="22" w:author="Ian Hussey" w:date="2022-02-11T15:30:00Z">
        <w:r w:rsidR="00FF0C4D">
          <w:rPr>
            <w:lang w:val="en-US"/>
          </w:rPr>
          <w:t>s</w:t>
        </w:r>
      </w:ins>
      <w:ins w:id="23" w:author="Ian Hussey" w:date="2022-02-11T15:17:00Z">
        <w:r w:rsidR="00505A45">
          <w:rPr>
            <w:lang w:val="en-US"/>
          </w:rPr>
          <w:t xml:space="preserve"> </w:t>
        </w:r>
      </w:ins>
      <w:ins w:id="24" w:author="Ian Hussey" w:date="2022-02-11T15:22:00Z">
        <w:r w:rsidR="00AF539F">
          <w:rPr>
            <w:lang w:val="en-US"/>
          </w:rPr>
          <w:t xml:space="preserve">this </w:t>
        </w:r>
      </w:ins>
      <w:ins w:id="25" w:author="Ian Hussey" w:date="2022-02-11T15:21:00Z">
        <w:r w:rsidR="00AF539F">
          <w:rPr>
            <w:lang w:val="en-US"/>
          </w:rPr>
          <w:t>account</w:t>
        </w:r>
      </w:ins>
      <w:ins w:id="26" w:author="Ian Hussey" w:date="2022-02-11T15:17:00Z">
        <w:r w:rsidR="00505A45">
          <w:rPr>
            <w:lang w:val="en-US"/>
          </w:rPr>
          <w:t xml:space="preserve"> it necessarily </w:t>
        </w:r>
      </w:ins>
      <w:ins w:id="27" w:author="Ian Hussey" w:date="2022-02-11T15:51:00Z">
        <w:r w:rsidR="00E43197">
          <w:rPr>
            <w:lang w:val="en-US"/>
          </w:rPr>
          <w:t xml:space="preserve">also </w:t>
        </w:r>
      </w:ins>
      <w:ins w:id="28" w:author="Ian Hussey" w:date="2022-02-11T15:17:00Z">
        <w:r w:rsidR="00505A45">
          <w:rPr>
            <w:lang w:val="en-US"/>
          </w:rPr>
          <w:t>appl</w:t>
        </w:r>
      </w:ins>
      <w:ins w:id="29" w:author="Ian Hussey" w:date="2022-02-11T15:30:00Z">
        <w:r w:rsidR="00FF0C4D">
          <w:rPr>
            <w:lang w:val="en-US"/>
          </w:rPr>
          <w:t xml:space="preserve">ies </w:t>
        </w:r>
        <w:r w:rsidR="00D548C6">
          <w:rPr>
            <w:lang w:val="en-US"/>
          </w:rPr>
          <w:t xml:space="preserve">to </w:t>
        </w:r>
      </w:ins>
      <w:ins w:id="30" w:author="Ian Hussey" w:date="2022-02-11T15:17:00Z">
        <w:r w:rsidR="00505A45">
          <w:rPr>
            <w:lang w:val="en-US"/>
          </w:rPr>
          <w:t xml:space="preserve">the original study that is cited as providing </w:t>
        </w:r>
      </w:ins>
      <w:ins w:id="31" w:author="Ian Hussey" w:date="2022-02-11T15:18:00Z">
        <w:r w:rsidR="00505A45">
          <w:rPr>
            <w:lang w:val="en-US"/>
          </w:rPr>
          <w:t xml:space="preserve">evidence that AMP effects </w:t>
        </w:r>
      </w:ins>
      <w:ins w:id="32" w:author="Ian Hussey" w:date="2022-02-11T15:31:00Z">
        <w:r w:rsidR="00D548C6">
          <w:rPr>
            <w:lang w:val="en-US"/>
          </w:rPr>
          <w:t>are un</w:t>
        </w:r>
      </w:ins>
      <w:ins w:id="33" w:author="Ian Hussey" w:date="2022-02-11T15:18:00Z">
        <w:r w:rsidR="00505A45">
          <w:rPr>
            <w:lang w:val="en-US"/>
          </w:rPr>
          <w:t>aware (</w:t>
        </w:r>
      </w:ins>
      <w:ins w:id="34" w:author="Ian Hussey" w:date="2022-02-11T15:31:00Z">
        <w:r w:rsidR="00D548C6">
          <w:rPr>
            <w:lang w:val="en-US"/>
          </w:rPr>
          <w:t xml:space="preserve">i.e., </w:t>
        </w:r>
      </w:ins>
      <w:ins w:id="35" w:author="Ian Hussey" w:date="2022-02-11T15:16:00Z">
        <w:r w:rsidR="00505A45">
          <w:rPr>
            <w:lang w:val="en-US"/>
          </w:rPr>
          <w:t xml:space="preserve">Payne et al. 2013, </w:t>
        </w:r>
      </w:ins>
      <w:ins w:id="36" w:author="Ian Hussey" w:date="2022-02-11T15:17:00Z">
        <w:r w:rsidR="00505A45">
          <w:rPr>
            <w:lang w:val="en-US"/>
          </w:rPr>
          <w:t>Experiment 3)</w:t>
        </w:r>
      </w:ins>
      <w:ins w:id="37" w:author="Ian Hussey" w:date="2022-02-11T15:23:00Z">
        <w:r w:rsidR="00AF539F">
          <w:rPr>
            <w:lang w:val="en-US"/>
          </w:rPr>
          <w:t xml:space="preserve">. That is, this </w:t>
        </w:r>
      </w:ins>
      <w:ins w:id="38" w:author="Ian Hussey" w:date="2022-02-11T15:31:00Z">
        <w:r w:rsidR="005F3C1F">
          <w:rPr>
            <w:lang w:val="en-US"/>
          </w:rPr>
          <w:t>account does not argue that AMP effects are in fact unaware, but rather than the evidence to date</w:t>
        </w:r>
      </w:ins>
      <w:ins w:id="39" w:author="Ian Hussey" w:date="2022-02-11T15:32:00Z">
        <w:r w:rsidR="005F3C1F">
          <w:rPr>
            <w:lang w:val="en-US"/>
          </w:rPr>
          <w:t xml:space="preserve"> cannot answer this question. As</w:t>
        </w:r>
      </w:ins>
      <w:ins w:id="40" w:author="Ian Hussey" w:date="2022-02-11T15:33:00Z">
        <w:r w:rsidR="005F3C1F">
          <w:rPr>
            <w:lang w:val="en-US"/>
          </w:rPr>
          <w:t xml:space="preserve"> such, the key implication of this account </w:t>
        </w:r>
      </w:ins>
      <w:ins w:id="41" w:author="Ian Hussey" w:date="2022-02-11T15:34:00Z">
        <w:r w:rsidR="005F3C1F">
          <w:rPr>
            <w:lang w:val="en-US"/>
          </w:rPr>
          <w:t>is</w:t>
        </w:r>
      </w:ins>
      <w:ins w:id="42" w:author="Ian Hussey" w:date="2022-02-11T15:33:00Z">
        <w:r w:rsidR="005F3C1F">
          <w:rPr>
            <w:lang w:val="en-US"/>
          </w:rPr>
          <w:t xml:space="preserve"> congruent with our own</w:t>
        </w:r>
      </w:ins>
      <w:ins w:id="43" w:author="Ian Hussey" w:date="2022-02-11T15:34:00Z">
        <w:r w:rsidR="005F3C1F">
          <w:rPr>
            <w:lang w:val="en-US"/>
          </w:rPr>
          <w:t xml:space="preserve"> account</w:t>
        </w:r>
      </w:ins>
      <w:ins w:id="44" w:author="Ian Hussey" w:date="2022-02-11T15:33:00Z">
        <w:r w:rsidR="005F3C1F">
          <w:rPr>
            <w:lang w:val="en-US"/>
          </w:rPr>
          <w:t>: that this is little evidence supporting the claim that the AMP is unaware.</w:t>
        </w:r>
      </w:ins>
      <w:ins w:id="45" w:author="Ian Hussey" w:date="2022-02-11T15:34:00Z">
        <w:r w:rsidR="00F7463A">
          <w:rPr>
            <w:lang w:val="en-US"/>
          </w:rPr>
          <w:t xml:space="preserve"> </w:t>
        </w:r>
        <w:commentRangeStart w:id="46"/>
        <w:r w:rsidR="00F7463A">
          <w:rPr>
            <w:lang w:val="en-US"/>
          </w:rPr>
          <w:t xml:space="preserve">Regardless, it is important to </w:t>
        </w:r>
      </w:ins>
      <w:ins w:id="47" w:author="Ian Hussey" w:date="2022-02-11T15:35:00Z">
        <w:r w:rsidR="00F7463A">
          <w:rPr>
            <w:lang w:val="en-US"/>
          </w:rPr>
          <w:t xml:space="preserve">acknowledge that this account cannot </w:t>
        </w:r>
      </w:ins>
      <w:ins w:id="48" w:author="Ian Hussey" w:date="2022-02-11T15:36:00Z">
        <w:r w:rsidR="00E00ACA">
          <w:rPr>
            <w:lang w:val="en-US"/>
          </w:rPr>
          <w:t xml:space="preserve">easily </w:t>
        </w:r>
      </w:ins>
      <w:ins w:id="49" w:author="Ian Hussey" w:date="2022-02-11T15:35:00Z">
        <w:r w:rsidR="00F7463A">
          <w:rPr>
            <w:lang w:val="en-US"/>
          </w:rPr>
          <w:t xml:space="preserve">account for the results of Experiment 8, where participants were asked to report whether </w:t>
        </w:r>
        <w:r w:rsidR="00E00ACA">
          <w:rPr>
            <w:lang w:val="en-US"/>
          </w:rPr>
          <w:t>the prime</w:t>
        </w:r>
      </w:ins>
      <w:ins w:id="50" w:author="Ian Hussey" w:date="2022-02-11T15:36:00Z">
        <w:r w:rsidR="00E00ACA">
          <w:rPr>
            <w:lang w:val="en-US"/>
          </w:rPr>
          <w:t xml:space="preserve"> stimulus is likely to influence their later evaluation of the target stimulus, given that this rating was provided before the target stimulus was p</w:t>
        </w:r>
      </w:ins>
      <w:ins w:id="51" w:author="Ian Hussey" w:date="2022-02-11T15:37:00Z">
        <w:r w:rsidR="00E00ACA">
          <w:rPr>
            <w:lang w:val="en-US"/>
          </w:rPr>
          <w:t>resented or an evaluation of it was given.</w:t>
        </w:r>
        <w:commentRangeEnd w:id="46"/>
        <w:r w:rsidR="00CC1036">
          <w:rPr>
            <w:rStyle w:val="CommentReference"/>
          </w:rPr>
          <w:commentReference w:id="46"/>
        </w:r>
      </w:ins>
    </w:p>
    <w:p w14:paraId="40FE8436" w14:textId="040A2608" w:rsidR="00B52CB1" w:rsidRDefault="00AC786A" w:rsidP="0097325F">
      <w:pPr>
        <w:pStyle w:val="Normal1"/>
        <w:ind w:firstLine="720"/>
        <w:rPr>
          <w:lang w:val="en-US"/>
        </w:rPr>
      </w:pPr>
      <w:r>
        <w:t xml:space="preserve">Another reviewer advanced an </w:t>
      </w:r>
      <w:r w:rsidRPr="00AC786A">
        <w:rPr>
          <w:i/>
        </w:rPr>
        <w:t>attitude strength</w:t>
      </w:r>
      <w:r>
        <w:t xml:space="preserve"> perspective on our findings. The idea here is that </w:t>
      </w:r>
      <w:r w:rsidRPr="00AC786A">
        <w:t xml:space="preserve">if the AMP is equally valid for all </w:t>
      </w:r>
      <w:r>
        <w:t xml:space="preserve">participants, </w:t>
      </w:r>
      <w:r w:rsidRPr="00AC786A">
        <w:t>and judgments of influence are caused by attitude strength (i.e., the strength of affective reactions to the primes)</w:t>
      </w:r>
      <w:r>
        <w:t xml:space="preserve">, then participants </w:t>
      </w:r>
      <w:r w:rsidRPr="00AC786A">
        <w:t xml:space="preserve">with stronger attitudes will </w:t>
      </w:r>
      <w:r w:rsidR="00607450">
        <w:t xml:space="preserve">consequently </w:t>
      </w:r>
      <w:r w:rsidRPr="00AC786A">
        <w:t xml:space="preserve">report more influence </w:t>
      </w:r>
      <w:r>
        <w:t>of the primes</w:t>
      </w:r>
      <w:r w:rsidRPr="00AC786A">
        <w:t xml:space="preserve">. </w:t>
      </w:r>
      <w:r>
        <w:t>W</w:t>
      </w:r>
      <w:r w:rsidRPr="00AC786A">
        <w:t xml:space="preserve">hen </w:t>
      </w:r>
      <w:r>
        <w:t xml:space="preserve">participants </w:t>
      </w:r>
      <w:r w:rsidRPr="00AC786A">
        <w:t xml:space="preserve">are separated </w:t>
      </w:r>
      <w:r>
        <w:t xml:space="preserve">based on their </w:t>
      </w:r>
      <w:r w:rsidRPr="00AC786A">
        <w:t>influence</w:t>
      </w:r>
      <w:r>
        <w:t xml:space="preserve"> awareness ratings</w:t>
      </w:r>
      <w:r w:rsidRPr="00AC786A">
        <w:t xml:space="preserve">, the ones who report little influence will be </w:t>
      </w:r>
      <w:r>
        <w:t xml:space="preserve">those </w:t>
      </w:r>
      <w:r w:rsidRPr="00AC786A">
        <w:t xml:space="preserve">with weak attitudes and little variability on AMP scores. </w:t>
      </w:r>
      <w:r>
        <w:t xml:space="preserve">Those who report </w:t>
      </w:r>
      <w:r w:rsidRPr="00AC786A">
        <w:t>high influence</w:t>
      </w:r>
      <w:r>
        <w:t xml:space="preserve"> </w:t>
      </w:r>
      <w:r w:rsidRPr="00AC786A">
        <w:t xml:space="preserve">will have strong attitudes and more extreme priming effects. </w:t>
      </w:r>
      <w:r w:rsidR="00607450">
        <w:t>Thus,</w:t>
      </w:r>
      <w:r>
        <w:t xml:space="preserve"> influence awareness </w:t>
      </w:r>
      <w:del w:id="52" w:author="Ian Hussey" w:date="2022-02-11T15:44:00Z">
        <w:r w:rsidDel="006B0A1D">
          <w:delText xml:space="preserve">is </w:delText>
        </w:r>
      </w:del>
      <w:ins w:id="53" w:author="Ian Hussey" w:date="2022-02-11T15:44:00Z">
        <w:r w:rsidR="006B0A1D">
          <w:t>would be</w:t>
        </w:r>
        <w:r w:rsidR="006B0A1D">
          <w:t xml:space="preserve"> </w:t>
        </w:r>
      </w:ins>
      <w:r>
        <w:t>a by-product or corollary of attitude strength rather than the main factor driving AMP effects.</w:t>
      </w:r>
      <w:r w:rsidR="006B0A1D">
        <w:t xml:space="preserve"> </w:t>
      </w:r>
      <w:ins w:id="54" w:author="Ian Hussey" w:date="2022-02-11T15:55:00Z">
        <w:r w:rsidR="00326DCF">
          <w:t xml:space="preserve">This implications of this account for what we should conclude about whether AMP effects are </w:t>
        </w:r>
      </w:ins>
      <w:ins w:id="55" w:author="Ian Hussey" w:date="2022-02-11T15:56:00Z">
        <w:r w:rsidR="00326DCF">
          <w:t>unaware could be one of two options</w:t>
        </w:r>
      </w:ins>
      <w:ins w:id="56" w:author="Ian Hussey" w:date="2022-02-11T15:57:00Z">
        <w:r w:rsidR="00326DCF">
          <w:t>. The first possibility is that</w:t>
        </w:r>
      </w:ins>
      <w:ins w:id="57" w:author="Ian Hussey" w:date="2022-02-11T15:56:00Z">
        <w:r w:rsidR="00326DCF">
          <w:t xml:space="preserve"> </w:t>
        </w:r>
      </w:ins>
      <w:ins w:id="58" w:author="Ian Hussey" w:date="2022-02-11T15:45:00Z">
        <w:r w:rsidR="006B0A1D">
          <w:t xml:space="preserve">this </w:t>
        </w:r>
      </w:ins>
      <w:ins w:id="59" w:author="Ian Hussey" w:date="2022-02-11T15:55:00Z">
        <w:r w:rsidR="00326DCF">
          <w:t xml:space="preserve">issue also </w:t>
        </w:r>
      </w:ins>
      <w:ins w:id="60" w:author="Ian Hussey" w:date="2022-02-11T15:45:00Z">
        <w:r w:rsidR="006B0A1D">
          <w:t>appl</w:t>
        </w:r>
      </w:ins>
      <w:ins w:id="61" w:author="Ian Hussey" w:date="2022-02-11T15:56:00Z">
        <w:r w:rsidR="00326DCF">
          <w:t>ies</w:t>
        </w:r>
      </w:ins>
      <w:ins w:id="62" w:author="Ian Hussey" w:date="2022-02-11T15:45:00Z">
        <w:r w:rsidR="006B0A1D">
          <w:t xml:space="preserve"> to the </w:t>
        </w:r>
        <w:r w:rsidR="006B0A1D">
          <w:lastRenderedPageBreak/>
          <w:t>evidence presented by Payne et al. (2013, Experiment 3</w:t>
        </w:r>
      </w:ins>
      <w:ins w:id="63" w:author="Ian Hussey" w:date="2022-02-11T15:57:00Z">
        <w:r w:rsidR="00326DCF">
          <w:t xml:space="preserve">). For example, perhaps </w:t>
        </w:r>
      </w:ins>
      <w:ins w:id="64" w:author="Ian Hussey" w:date="2022-02-11T15:46:00Z">
        <w:r w:rsidR="006B0A1D">
          <w:t>the decision to skip highly influence</w:t>
        </w:r>
      </w:ins>
      <w:ins w:id="65" w:author="Ian Hussey" w:date="2022-02-11T15:56:00Z">
        <w:r w:rsidR="00326DCF">
          <w:t>d</w:t>
        </w:r>
      </w:ins>
      <w:ins w:id="66" w:author="Ian Hussey" w:date="2022-02-11T15:46:00Z">
        <w:r w:rsidR="006B0A1D">
          <w:t xml:space="preserve"> trials would also be a corollary of the evaluation</w:t>
        </w:r>
      </w:ins>
      <w:ins w:id="67" w:author="Ian Hussey" w:date="2022-02-11T15:58:00Z">
        <w:r w:rsidR="00326DCF">
          <w:t>. In this case, t</w:t>
        </w:r>
      </w:ins>
      <w:ins w:id="68" w:author="Ian Hussey" w:date="2022-02-11T15:46:00Z">
        <w:r w:rsidR="006B0A1D">
          <w:t xml:space="preserve">his would </w:t>
        </w:r>
      </w:ins>
      <w:ins w:id="69" w:author="Ian Hussey" w:date="2022-02-11T15:58:00Z">
        <w:r w:rsidR="00326DCF">
          <w:t xml:space="preserve">again </w:t>
        </w:r>
      </w:ins>
      <w:ins w:id="70" w:author="Ian Hussey" w:date="2022-02-11T15:47:00Z">
        <w:r w:rsidR="006B0A1D">
          <w:t xml:space="preserve">remove </w:t>
        </w:r>
        <w:r w:rsidR="00242D60">
          <w:t xml:space="preserve">the evidence both for and against the </w:t>
        </w:r>
      </w:ins>
      <w:ins w:id="71" w:author="Ian Hussey" w:date="2022-02-11T15:58:00Z">
        <w:r w:rsidR="0044610A">
          <w:t>claim that the AMP</w:t>
        </w:r>
      </w:ins>
      <w:ins w:id="72" w:author="Ian Hussey" w:date="2022-02-11T15:47:00Z">
        <w:r w:rsidR="00242D60">
          <w:t xml:space="preserve"> </w:t>
        </w:r>
      </w:ins>
      <w:ins w:id="73" w:author="Ian Hussey" w:date="2022-02-11T15:58:00Z">
        <w:r w:rsidR="0044610A">
          <w:t xml:space="preserve">is </w:t>
        </w:r>
      </w:ins>
      <w:ins w:id="74" w:author="Ian Hussey" w:date="2022-02-11T15:47:00Z">
        <w:r w:rsidR="00242D60">
          <w:t>unaware</w:t>
        </w:r>
      </w:ins>
      <w:ins w:id="75" w:author="Ian Hussey" w:date="2022-02-11T15:58:00Z">
        <w:r w:rsidR="0044610A">
          <w:t>, leaving this core claim unsupported</w:t>
        </w:r>
      </w:ins>
      <w:ins w:id="76" w:author="Ian Hussey" w:date="2022-02-11T15:47:00Z">
        <w:r w:rsidR="00242D60">
          <w:t>.</w:t>
        </w:r>
      </w:ins>
      <w:ins w:id="77" w:author="Ian Hussey" w:date="2022-02-11T15:58:00Z">
        <w:r w:rsidR="00EF037D">
          <w:t xml:space="preserve"> </w:t>
        </w:r>
      </w:ins>
      <w:ins w:id="78" w:author="Ian Hussey" w:date="2022-02-11T15:59:00Z">
        <w:r w:rsidR="00EF037D">
          <w:t>The second possibility is that this issue does not apply to the Skip-AMP paradigm employed by Payne et al. (2013, Experiment 2), perhaps because this paradigm doe</w:t>
        </w:r>
      </w:ins>
      <w:ins w:id="79" w:author="Ian Hussey" w:date="2022-02-11T16:00:00Z">
        <w:r w:rsidR="00EF037D">
          <w:t xml:space="preserve">s not ask participants to report any evaluation they may have </w:t>
        </w:r>
      </w:ins>
      <w:ins w:id="80" w:author="Ian Hussey" w:date="2022-02-11T16:01:00Z">
        <w:r w:rsidR="00EF037D">
          <w:t>if they were influenced by the prime. However, in this case</w:t>
        </w:r>
      </w:ins>
      <w:ins w:id="81" w:author="Ian Hussey" w:date="2022-02-11T16:04:00Z">
        <w:r w:rsidR="00C01F8E">
          <w:t>,</w:t>
        </w:r>
      </w:ins>
      <w:ins w:id="82" w:author="Ian Hussey" w:date="2022-02-11T16:01:00Z">
        <w:r w:rsidR="00EF037D">
          <w:t xml:space="preserve"> then </w:t>
        </w:r>
      </w:ins>
      <w:ins w:id="83" w:author="Ian Hussey" w:date="2022-02-11T16:04:00Z">
        <w:r w:rsidR="00C01F8E">
          <w:t xml:space="preserve">this issue </w:t>
        </w:r>
      </w:ins>
      <w:ins w:id="84" w:author="Ian Hussey" w:date="2022-02-11T16:01:00Z">
        <w:r w:rsidR="00EF037D">
          <w:t xml:space="preserve">also does not apply to our </w:t>
        </w:r>
      </w:ins>
      <w:ins w:id="85" w:author="Ian Hussey" w:date="2022-02-11T16:04:00Z">
        <w:r w:rsidR="00B6587B">
          <w:t xml:space="preserve">failed </w:t>
        </w:r>
      </w:ins>
      <w:ins w:id="86" w:author="Ian Hussey" w:date="2022-02-11T16:01:00Z">
        <w:r w:rsidR="00EF037D">
          <w:t xml:space="preserve">replication </w:t>
        </w:r>
      </w:ins>
      <w:ins w:id="87" w:author="Ian Hussey" w:date="2022-02-11T16:04:00Z">
        <w:r w:rsidR="00C01F8E">
          <w:t xml:space="preserve">of Payne et al.’s study </w:t>
        </w:r>
      </w:ins>
      <w:ins w:id="88" w:author="Ian Hussey" w:date="2022-02-11T16:02:00Z">
        <w:r w:rsidR="00EF037D">
          <w:t>in Experiment 1</w:t>
        </w:r>
      </w:ins>
      <w:ins w:id="89" w:author="Ian Hussey" w:date="2022-02-11T16:04:00Z">
        <w:r w:rsidR="005A4B66">
          <w:t xml:space="preserve">. </w:t>
        </w:r>
        <w:r w:rsidR="00EF1968">
          <w:t xml:space="preserve">As </w:t>
        </w:r>
      </w:ins>
      <w:ins w:id="90" w:author="Ian Hussey" w:date="2022-02-11T16:05:00Z">
        <w:r w:rsidR="00EF1968">
          <w:t>such, regardless of the theoretical account</w:t>
        </w:r>
      </w:ins>
      <w:ins w:id="91" w:author="Ian Hussey" w:date="2022-02-11T16:06:00Z">
        <w:r w:rsidR="00CA0CAB">
          <w:t xml:space="preserve"> one adopts</w:t>
        </w:r>
      </w:ins>
      <w:ins w:id="92" w:author="Ian Hussey" w:date="2022-02-11T16:05:00Z">
        <w:r w:rsidR="00EF1968">
          <w:t xml:space="preserve">, there is reason to doubt that there is firm evidence that AMP effects are unaware. </w:t>
        </w:r>
      </w:ins>
      <w:r w:rsidR="007871E7">
        <w:t>Regardless of which theoretical account one advocates for</w:t>
      </w:r>
      <w:r w:rsidR="0097325F">
        <w:t xml:space="preserve">, </w:t>
      </w:r>
      <w:r w:rsidR="0097325F">
        <w:rPr>
          <w:lang w:val="en-US"/>
        </w:rPr>
        <w:t xml:space="preserve">our </w:t>
      </w:r>
      <w:r w:rsidR="0097325F" w:rsidRPr="008337EE">
        <w:rPr>
          <w:lang w:val="en-US"/>
        </w:rPr>
        <w:t xml:space="preserve">findings inspire new theoretical </w:t>
      </w:r>
      <w:r w:rsidR="0097325F">
        <w:rPr>
          <w:lang w:val="en-US"/>
        </w:rPr>
        <w:t xml:space="preserve">perspectives on the AMP effects </w:t>
      </w:r>
      <w:r w:rsidR="0097325F">
        <w:t>and highlight</w:t>
      </w:r>
      <w:r w:rsidR="00607450">
        <w:t xml:space="preserve"> the need for more elaborated consideration of the role and nature of awareness within the </w:t>
      </w:r>
      <w:r w:rsidR="008942E8">
        <w:t>task</w:t>
      </w:r>
      <w:r w:rsidR="00B52CB1">
        <w:t>.</w:t>
      </w:r>
    </w:p>
    <w:p w14:paraId="211EFE0E" w14:textId="77777777" w:rsidR="00B53C37" w:rsidRPr="00143C5F" w:rsidRDefault="00B53C37" w:rsidP="00B3311A">
      <w:pPr>
        <w:pStyle w:val="Heading2"/>
      </w:pPr>
      <w:r w:rsidRPr="00143C5F">
        <w:t>Future Research Directions</w:t>
      </w:r>
    </w:p>
    <w:p w14:paraId="616D22CA" w14:textId="03FCA537" w:rsidR="00741EF8" w:rsidRPr="00741EF8" w:rsidRDefault="00741EF8" w:rsidP="00B3311A">
      <w:pPr>
        <w:pStyle w:val="Heading3"/>
        <w:rPr>
          <w:lang w:val="en-US"/>
        </w:rPr>
      </w:pPr>
      <w:r w:rsidRPr="00741EF8">
        <w:rPr>
          <w:lang w:val="en-US"/>
        </w:rPr>
        <w:t xml:space="preserve">Creating </w:t>
      </w:r>
      <w:r w:rsidR="00E95F03" w:rsidRPr="00741EF8">
        <w:rPr>
          <w:lang w:val="en-US"/>
        </w:rPr>
        <w:t>a</w:t>
      </w:r>
      <w:r w:rsidRPr="00741EF8">
        <w:rPr>
          <w:lang w:val="en-US"/>
        </w:rPr>
        <w:t xml:space="preserve"> Better Implicit M</w:t>
      </w:r>
      <w:r w:rsidR="00B53C37" w:rsidRPr="00741EF8">
        <w:rPr>
          <w:lang w:val="en-US"/>
        </w:rPr>
        <w:t xml:space="preserve">easure </w:t>
      </w:r>
    </w:p>
    <w:p w14:paraId="3D0517E2" w14:textId="72795C24" w:rsidR="00B53C37" w:rsidRPr="002622F5" w:rsidRDefault="00B53C37" w:rsidP="00741EF8">
      <w:pPr>
        <w:pStyle w:val="Normal1"/>
        <w:ind w:firstLine="720"/>
        <w:rPr>
          <w:lang w:val="en-US"/>
        </w:rPr>
      </w:pPr>
      <w:r w:rsidRPr="002622F5">
        <w:rPr>
          <w:lang w:val="en-US"/>
        </w:rPr>
        <w:t xml:space="preserve">One </w:t>
      </w:r>
      <w:r w:rsidR="00994012">
        <w:rPr>
          <w:lang w:val="en-US"/>
        </w:rPr>
        <w:t xml:space="preserve">option is to </w:t>
      </w:r>
      <w:r w:rsidRPr="002622F5">
        <w:rPr>
          <w:lang w:val="en-US"/>
        </w:rPr>
        <w:t>modif</w:t>
      </w:r>
      <w:r w:rsidR="00994012">
        <w:rPr>
          <w:lang w:val="en-US"/>
        </w:rPr>
        <w:t>y the AMP</w:t>
      </w:r>
      <w:r w:rsidRPr="002622F5">
        <w:rPr>
          <w:lang w:val="en-US"/>
        </w:rPr>
        <w:t xml:space="preserve"> </w:t>
      </w:r>
      <w:r w:rsidR="00994012">
        <w:rPr>
          <w:lang w:val="en-US"/>
        </w:rPr>
        <w:t xml:space="preserve">effect </w:t>
      </w:r>
      <w:r w:rsidRPr="002622F5">
        <w:rPr>
          <w:lang w:val="en-US"/>
        </w:rPr>
        <w:t xml:space="preserve">in </w:t>
      </w:r>
      <w:r w:rsidR="00994012">
        <w:rPr>
          <w:lang w:val="en-US"/>
        </w:rPr>
        <w:t xml:space="preserve">ways that </w:t>
      </w:r>
      <w:r w:rsidRPr="002622F5">
        <w:rPr>
          <w:lang w:val="en-US"/>
        </w:rPr>
        <w:t xml:space="preserve">exclude </w:t>
      </w:r>
      <w:r w:rsidR="00851F65">
        <w:rPr>
          <w:lang w:val="en-US"/>
        </w:rPr>
        <w:t>influence aware</w:t>
      </w:r>
      <w:r w:rsidRPr="002622F5">
        <w:rPr>
          <w:lang w:val="en-US"/>
        </w:rPr>
        <w:t xml:space="preserve"> </w:t>
      </w:r>
      <w:r w:rsidR="00716A57" w:rsidRPr="002622F5">
        <w:rPr>
          <w:lang w:val="en-US"/>
        </w:rPr>
        <w:t>trials or</w:t>
      </w:r>
      <w:r w:rsidRPr="002622F5">
        <w:rPr>
          <w:lang w:val="en-US"/>
        </w:rPr>
        <w:t xml:space="preserve"> </w:t>
      </w:r>
      <w:r w:rsidR="00994012">
        <w:rPr>
          <w:lang w:val="en-US"/>
        </w:rPr>
        <w:t xml:space="preserve">refine the task itself in some way </w:t>
      </w:r>
      <w:r w:rsidRPr="002622F5">
        <w:rPr>
          <w:lang w:val="en-US"/>
        </w:rPr>
        <w:t>that diminishes the role of influence</w:t>
      </w:r>
      <w:r w:rsidR="0001297A">
        <w:rPr>
          <w:lang w:val="en-US"/>
        </w:rPr>
        <w:t xml:space="preserve"> </w:t>
      </w:r>
      <w:r w:rsidRPr="002622F5">
        <w:rPr>
          <w:lang w:val="en-US"/>
        </w:rPr>
        <w:t xml:space="preserve">awareness on </w:t>
      </w:r>
      <w:r w:rsidR="00994012">
        <w:rPr>
          <w:lang w:val="en-US"/>
        </w:rPr>
        <w:t>those effects</w:t>
      </w:r>
      <w:r w:rsidRPr="002622F5">
        <w:rPr>
          <w:lang w:val="en-US"/>
        </w:rPr>
        <w:t xml:space="preserve">. These changes would allow </w:t>
      </w:r>
      <w:r w:rsidR="00994012">
        <w:rPr>
          <w:lang w:val="en-US"/>
        </w:rPr>
        <w:t xml:space="preserve">the AMP </w:t>
      </w:r>
      <w:r w:rsidRPr="002622F5">
        <w:rPr>
          <w:lang w:val="en-US"/>
        </w:rPr>
        <w:t xml:space="preserve">to maintain its status as an implicit measure. Our results could be seen </w:t>
      </w:r>
      <w:r w:rsidR="00994012">
        <w:rPr>
          <w:lang w:val="en-US"/>
        </w:rPr>
        <w:t xml:space="preserve">as </w:t>
      </w:r>
      <w:r w:rsidRPr="002622F5">
        <w:rPr>
          <w:lang w:val="en-US"/>
        </w:rPr>
        <w:t>support</w:t>
      </w:r>
      <w:r w:rsidR="00994012">
        <w:rPr>
          <w:lang w:val="en-US"/>
        </w:rPr>
        <w:t>ing</w:t>
      </w:r>
      <w:r w:rsidRPr="002622F5">
        <w:rPr>
          <w:lang w:val="en-US"/>
        </w:rPr>
        <w:t xml:space="preserve"> this </w:t>
      </w:r>
      <w:r w:rsidR="00994012">
        <w:rPr>
          <w:lang w:val="en-US"/>
        </w:rPr>
        <w:t xml:space="preserve">approach </w:t>
      </w:r>
      <w:r w:rsidRPr="002622F5">
        <w:rPr>
          <w:lang w:val="en-US"/>
        </w:rPr>
        <w:t xml:space="preserve">given that (a) even those participants with </w:t>
      </w:r>
      <w:r w:rsidR="00851F65">
        <w:rPr>
          <w:lang w:val="en-US"/>
        </w:rPr>
        <w:t>influence aware</w:t>
      </w:r>
      <w:r w:rsidRPr="002622F5">
        <w:rPr>
          <w:lang w:val="en-US"/>
        </w:rPr>
        <w:t xml:space="preserve">ness rates of zero demonstrated (very small) </w:t>
      </w:r>
      <w:r w:rsidR="008D2B67">
        <w:rPr>
          <w:lang w:val="en-US"/>
        </w:rPr>
        <w:t>IA-</w:t>
      </w:r>
      <w:r w:rsidRPr="002622F5">
        <w:rPr>
          <w:lang w:val="en-US"/>
        </w:rPr>
        <w:t xml:space="preserve">AMP effects, and (b) </w:t>
      </w:r>
      <w:r w:rsidR="008D2B67">
        <w:rPr>
          <w:lang w:val="en-US"/>
        </w:rPr>
        <w:t>IA-</w:t>
      </w:r>
      <w:r w:rsidRPr="002622F5">
        <w:rPr>
          <w:lang w:val="en-US"/>
        </w:rPr>
        <w:t>AMP effects calculated from non-influence</w:t>
      </w:r>
      <w:r w:rsidR="00143C5F">
        <w:rPr>
          <w:lang w:val="en-US"/>
        </w:rPr>
        <w:t xml:space="preserve"> </w:t>
      </w:r>
      <w:r w:rsidRPr="002622F5">
        <w:rPr>
          <w:lang w:val="en-US"/>
        </w:rPr>
        <w:t xml:space="preserve">aware trials still possessed some predictive validity for discriminating between known groups. </w:t>
      </w:r>
      <w:r w:rsidR="00994012">
        <w:rPr>
          <w:lang w:val="en-US"/>
        </w:rPr>
        <w:t>As such</w:t>
      </w:r>
      <w:r w:rsidRPr="002622F5">
        <w:rPr>
          <w:lang w:val="en-US"/>
        </w:rPr>
        <w:t xml:space="preserve">, researchers may be tempted to set the </w:t>
      </w:r>
      <w:r w:rsidR="00143C5F">
        <w:rPr>
          <w:lang w:val="en-US"/>
        </w:rPr>
        <w:t xml:space="preserve">standard </w:t>
      </w:r>
      <w:r w:rsidRPr="002622F5">
        <w:rPr>
          <w:lang w:val="en-US"/>
        </w:rPr>
        <w:t xml:space="preserve">AMP to the side, employ an </w:t>
      </w:r>
      <w:r w:rsidR="008D2B67">
        <w:rPr>
          <w:lang w:val="en-US"/>
        </w:rPr>
        <w:t>IA-</w:t>
      </w:r>
      <w:r w:rsidRPr="002622F5">
        <w:rPr>
          <w:lang w:val="en-US"/>
        </w:rPr>
        <w:t>AMP, exclude all influence</w:t>
      </w:r>
      <w:r w:rsidR="00143C5F">
        <w:rPr>
          <w:lang w:val="en-US"/>
        </w:rPr>
        <w:t xml:space="preserve"> </w:t>
      </w:r>
      <w:r w:rsidRPr="002622F5">
        <w:rPr>
          <w:lang w:val="en-US"/>
        </w:rPr>
        <w:t xml:space="preserve">aware trials, and calculate an effect. This is certainly one way forward. Yet </w:t>
      </w:r>
      <w:r w:rsidR="00994012">
        <w:rPr>
          <w:lang w:val="en-US"/>
        </w:rPr>
        <w:t xml:space="preserve">it also </w:t>
      </w:r>
      <w:r w:rsidR="00143C5F">
        <w:rPr>
          <w:lang w:val="en-US"/>
        </w:rPr>
        <w:t xml:space="preserve">comes with </w:t>
      </w:r>
      <w:r w:rsidR="00071188">
        <w:rPr>
          <w:lang w:val="en-US"/>
        </w:rPr>
        <w:t xml:space="preserve">its own </w:t>
      </w:r>
      <w:r w:rsidRPr="002622F5">
        <w:rPr>
          <w:lang w:val="en-US"/>
        </w:rPr>
        <w:t>issues.</w:t>
      </w:r>
    </w:p>
    <w:p w14:paraId="077206CE" w14:textId="4AAF0C21" w:rsidR="00B53C37" w:rsidRPr="002622F5" w:rsidRDefault="00B53C37" w:rsidP="00B53C37">
      <w:pPr>
        <w:pStyle w:val="Normal1"/>
        <w:ind w:firstLine="720"/>
        <w:rPr>
          <w:lang w:val="en-US"/>
        </w:rPr>
      </w:pPr>
      <w:r w:rsidRPr="002622F5">
        <w:rPr>
          <w:lang w:val="en-US"/>
        </w:rPr>
        <w:lastRenderedPageBreak/>
        <w:t>First, one should not conflate ‘</w:t>
      </w:r>
      <w:r w:rsidRPr="002622F5">
        <w:rPr>
          <w:i/>
          <w:lang w:val="en-US"/>
        </w:rPr>
        <w:t>non</w:t>
      </w:r>
      <w:r w:rsidRPr="002622F5">
        <w:rPr>
          <w:lang w:val="en-US"/>
        </w:rPr>
        <w:t>-influence</w:t>
      </w:r>
      <w:r w:rsidR="00143C5F">
        <w:rPr>
          <w:lang w:val="en-US"/>
        </w:rPr>
        <w:t xml:space="preserve"> </w:t>
      </w:r>
      <w:r w:rsidRPr="002622F5">
        <w:rPr>
          <w:lang w:val="en-US"/>
        </w:rPr>
        <w:t>aware’ with ‘influence</w:t>
      </w:r>
      <w:r w:rsidR="00143C5F">
        <w:rPr>
          <w:lang w:val="en-US"/>
        </w:rPr>
        <w:t xml:space="preserve"> </w:t>
      </w:r>
      <w:r w:rsidRPr="002622F5">
        <w:rPr>
          <w:i/>
          <w:lang w:val="en-US"/>
        </w:rPr>
        <w:t>unaware’</w:t>
      </w:r>
      <w:r w:rsidRPr="002622F5">
        <w:rPr>
          <w:lang w:val="en-US"/>
        </w:rPr>
        <w:t xml:space="preserve"> responding. The </w:t>
      </w:r>
      <w:r w:rsidR="008D2B67">
        <w:rPr>
          <w:lang w:val="en-US"/>
        </w:rPr>
        <w:t>IA-</w:t>
      </w:r>
      <w:r w:rsidRPr="002622F5">
        <w:rPr>
          <w:lang w:val="en-US"/>
        </w:rPr>
        <w:t xml:space="preserve">AMPs used here asked participants to press the spacebar if their </w:t>
      </w:r>
      <w:r w:rsidR="001D597F">
        <w:rPr>
          <w:lang w:val="en-US"/>
        </w:rPr>
        <w:t>evaluation</w:t>
      </w:r>
      <w:r w:rsidRPr="002622F5">
        <w:rPr>
          <w:lang w:val="en-US"/>
        </w:rPr>
        <w:t xml:space="preserve"> was influenced by the prime. The presence of such a response provides a measure of influence</w:t>
      </w:r>
      <w:r w:rsidR="00143C5F">
        <w:rPr>
          <w:lang w:val="en-US"/>
        </w:rPr>
        <w:t xml:space="preserve"> </w:t>
      </w:r>
      <w:r w:rsidRPr="002622F5">
        <w:rPr>
          <w:lang w:val="en-US"/>
        </w:rPr>
        <w:t>awareness. Yet the absence of such a response is far more ambiguous. It may be that such trials are free from influence</w:t>
      </w:r>
      <w:r w:rsidR="00143C5F">
        <w:rPr>
          <w:lang w:val="en-US"/>
        </w:rPr>
        <w:t xml:space="preserve"> </w:t>
      </w:r>
      <w:r w:rsidRPr="002622F5">
        <w:rPr>
          <w:lang w:val="en-US"/>
        </w:rPr>
        <w:t>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r w:rsidR="00143C5F">
        <w:rPr>
          <w:lang w:val="en-US"/>
        </w:rPr>
        <w:t>Put simply, c</w:t>
      </w:r>
      <w:r w:rsidR="00922707">
        <w:rPr>
          <w:lang w:val="en-US"/>
        </w:rPr>
        <w:t>aution</w:t>
      </w:r>
      <w:r w:rsidRPr="002622F5">
        <w:rPr>
          <w:lang w:val="en-US"/>
        </w:rPr>
        <w:t xml:space="preserve"> </w:t>
      </w:r>
      <w:r w:rsidR="00922707">
        <w:rPr>
          <w:lang w:val="en-US"/>
        </w:rPr>
        <w:t>should</w:t>
      </w:r>
      <w:r w:rsidR="00922707" w:rsidRPr="002622F5">
        <w:rPr>
          <w:lang w:val="en-US"/>
        </w:rPr>
        <w:t xml:space="preserve"> </w:t>
      </w:r>
      <w:r w:rsidRPr="002622F5">
        <w:rPr>
          <w:lang w:val="en-US"/>
        </w:rPr>
        <w:t xml:space="preserve">be exercised when assigning a specific meaning to </w:t>
      </w:r>
      <w:r w:rsidR="003952A6">
        <w:rPr>
          <w:lang w:val="en-US"/>
        </w:rPr>
        <w:t>non-influence</w:t>
      </w:r>
      <w:r w:rsidR="00143C5F">
        <w:rPr>
          <w:lang w:val="en-US"/>
        </w:rPr>
        <w:t xml:space="preserve"> </w:t>
      </w:r>
      <w:r w:rsidR="003952A6">
        <w:rPr>
          <w:lang w:val="en-US"/>
        </w:rPr>
        <w:t>aware trials</w:t>
      </w:r>
      <w:r w:rsidRPr="002622F5">
        <w:rPr>
          <w:lang w:val="en-US"/>
        </w:rPr>
        <w:t xml:space="preserve"> in the </w:t>
      </w:r>
      <w:r w:rsidR="008D2B67">
        <w:rPr>
          <w:lang w:val="en-US"/>
        </w:rPr>
        <w:t>IA-</w:t>
      </w:r>
      <w:r w:rsidRPr="002622F5">
        <w:rPr>
          <w:lang w:val="en-US"/>
        </w:rPr>
        <w:t xml:space="preserve">AMP. </w:t>
      </w:r>
      <w:r w:rsidR="003952A6">
        <w:rPr>
          <w:lang w:val="en-US"/>
        </w:rPr>
        <w:t>To better investigate influence-unaware trials</w:t>
      </w:r>
      <w:r w:rsidRPr="002622F5">
        <w:rPr>
          <w:lang w:val="en-US"/>
        </w:rPr>
        <w:t xml:space="preserve">,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w:t>
      </w:r>
    </w:p>
    <w:p w14:paraId="3C7BCE2D" w14:textId="3CED237D" w:rsidR="00B53C37" w:rsidRPr="002622F5" w:rsidRDefault="00994012" w:rsidP="00B53C37">
      <w:pPr>
        <w:pStyle w:val="Normal1"/>
        <w:ind w:firstLine="720"/>
        <w:rPr>
          <w:lang w:val="en-US"/>
        </w:rPr>
      </w:pPr>
      <w:r>
        <w:rPr>
          <w:lang w:val="en-US"/>
        </w:rPr>
        <w:t xml:space="preserve">Yet even </w:t>
      </w:r>
      <w:r w:rsidR="00B53C37" w:rsidRPr="002622F5">
        <w:rPr>
          <w:lang w:val="en-US"/>
        </w:rPr>
        <w:t xml:space="preserve">an IU-AMP would not be without issue. Imagine that an applied researcher in a specific domain wishes to examine differences between two known-groups using the IU-AMP and obtains results similar to what we report in Experiment </w:t>
      </w:r>
      <w:r w:rsidR="001739A4">
        <w:rPr>
          <w:lang w:val="en-US"/>
        </w:rPr>
        <w:t>5</w:t>
      </w:r>
      <w:r w:rsidR="00B53C37" w:rsidRPr="002622F5">
        <w:rPr>
          <w:lang w:val="en-US"/>
        </w:rPr>
        <w:t xml:space="preserve"> (</w:t>
      </w:r>
      <w:r w:rsidR="00B53C37" w:rsidRPr="002622F5">
        <w:rPr>
          <w:i/>
          <w:lang w:val="en-US"/>
        </w:rPr>
        <w:t>d</w:t>
      </w:r>
      <w:r w:rsidR="00B53C37" w:rsidRPr="002622F5">
        <w:rPr>
          <w:lang w:val="en-US"/>
        </w:rPr>
        <w:t xml:space="preserve"> = 0.62, using IA-AMP non-influence</w:t>
      </w:r>
      <w:r w:rsidR="00143C5F">
        <w:rPr>
          <w:lang w:val="en-US"/>
        </w:rPr>
        <w:t xml:space="preserve"> </w:t>
      </w:r>
      <w:r w:rsidR="00B53C37" w:rsidRPr="002622F5">
        <w:rPr>
          <w:lang w:val="en-US"/>
        </w:rPr>
        <w:t>aware trials for comparison). To appropriately power her study using the IU-AMP to detect group differences would require at least 138 participants.</w:t>
      </w:r>
      <w:r w:rsidR="00B53C37" w:rsidRPr="002622F5">
        <w:rPr>
          <w:rStyle w:val="FootnoteReference"/>
          <w:lang w:val="en-US"/>
        </w:rPr>
        <w:footnoteReference w:id="14"/>
      </w:r>
      <w:r w:rsidR="00B53C37" w:rsidRPr="002622F5">
        <w:rPr>
          <w:lang w:val="en-US"/>
        </w:rPr>
        <w:t xml:space="preserve"> For the applied researcher, collecting such sample sizes is often either unfeasible or a poor use of limited resources. In contrast, if predictive utility was more important to her than ‘process purity’, then an </w:t>
      </w:r>
      <w:r w:rsidR="008D2B67">
        <w:rPr>
          <w:lang w:val="en-US"/>
        </w:rPr>
        <w:t>IA-</w:t>
      </w:r>
      <w:r w:rsidR="00B53C37" w:rsidRPr="002622F5">
        <w:rPr>
          <w:lang w:val="en-US"/>
        </w:rPr>
        <w:t>AMP capturing influence</w:t>
      </w:r>
      <w:r w:rsidR="00143C5F">
        <w:rPr>
          <w:lang w:val="en-US"/>
        </w:rPr>
        <w:t xml:space="preserve"> </w:t>
      </w:r>
      <w:r w:rsidR="00B53C37" w:rsidRPr="002622F5">
        <w:rPr>
          <w:lang w:val="en-US"/>
        </w:rPr>
        <w:t xml:space="preserve">aware responses could detect group differences with as few as 16 participants (i.e., IA-AMP effects calculated from </w:t>
      </w:r>
      <w:r w:rsidR="00851F65">
        <w:rPr>
          <w:lang w:val="en-US"/>
        </w:rPr>
        <w:t>influence aware</w:t>
      </w:r>
      <w:r w:rsidR="00B53C37" w:rsidRPr="002622F5">
        <w:rPr>
          <w:lang w:val="en-US"/>
        </w:rPr>
        <w:t xml:space="preserve"> trials: </w:t>
      </w:r>
      <w:r w:rsidR="00B53C37" w:rsidRPr="002622F5">
        <w:rPr>
          <w:i/>
          <w:lang w:val="en-US"/>
        </w:rPr>
        <w:t>d</w:t>
      </w:r>
      <w:r w:rsidR="00B53C37" w:rsidRPr="002622F5">
        <w:rPr>
          <w:lang w:val="en-US"/>
        </w:rPr>
        <w:t xml:space="preserve"> = 2.08). </w:t>
      </w:r>
    </w:p>
    <w:p w14:paraId="74A156CE" w14:textId="0D7BF18E" w:rsidR="00B53C37" w:rsidRPr="002622F5" w:rsidRDefault="00B53C37" w:rsidP="00B53C37">
      <w:pPr>
        <w:pStyle w:val="Normal1"/>
        <w:ind w:firstLine="720"/>
        <w:rPr>
          <w:lang w:val="en-US"/>
        </w:rPr>
      </w:pPr>
      <w:r w:rsidRPr="002622F5">
        <w:rPr>
          <w:lang w:val="en-US"/>
        </w:rPr>
        <w:t xml:space="preserve">Now imagine the </w:t>
      </w:r>
      <w:r w:rsidR="001E28CA">
        <w:rPr>
          <w:lang w:val="en-US"/>
        </w:rPr>
        <w:t>flipside</w:t>
      </w:r>
      <w:r w:rsidRPr="002622F5">
        <w:rPr>
          <w:lang w:val="en-US"/>
        </w:rPr>
        <w:t xml:space="preserve">. For basic researchers, the need to collect larger sample sizes may be both feasible and desirable if this allows them to study implicit processes in a relatively ‘pure’ manner. The problem here is that an IU-AMP will likely also lead to a significant number </w:t>
      </w:r>
      <w:r w:rsidRPr="002622F5">
        <w:rPr>
          <w:lang w:val="en-US"/>
        </w:rPr>
        <w:lastRenderedPageBreak/>
        <w:t>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w:t>
      </w:r>
      <w:r w:rsidR="00362C99">
        <w:rPr>
          <w:lang w:val="en-US"/>
        </w:rPr>
        <w:t xml:space="preserve"> still</w:t>
      </w:r>
      <w:r w:rsidRPr="002622F5">
        <w:rPr>
          <w:lang w:val="en-US"/>
        </w:rPr>
        <w:t xml:space="preserve">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Norenzayan, 2010; neuroscience tending to only study the brains of right-handed people: Willems, der Haegen, Fisher, &amp; Francks, 2014; animal models of pathology that are based on male biology but not female: Mogil, 2016), we need to do the same. Both applied and basic researchers using the AMP (or AMP-like tasks, including the IU-AMP) need to carefully attend to the dangers of making inferences and generalizations about people </w:t>
      </w:r>
      <w:r w:rsidRPr="00161577">
        <w:rPr>
          <w:i/>
          <w:lang w:val="en-US"/>
        </w:rPr>
        <w:t>in general</w:t>
      </w:r>
      <w:r w:rsidRPr="002622F5">
        <w:rPr>
          <w:lang w:val="en-US"/>
        </w:rPr>
        <w:t xml:space="preserve"> from </w:t>
      </w:r>
      <w:r w:rsidR="00994012">
        <w:rPr>
          <w:lang w:val="en-US"/>
        </w:rPr>
        <w:t xml:space="preserve">an effect that reflects a </w:t>
      </w:r>
      <w:r w:rsidRPr="002622F5">
        <w:rPr>
          <w:lang w:val="en-US"/>
        </w:rPr>
        <w:t xml:space="preserve">special subset of people. </w:t>
      </w:r>
    </w:p>
    <w:p w14:paraId="1256CBF6" w14:textId="3E13F5BB" w:rsidR="00741EF8" w:rsidRPr="00741EF8" w:rsidRDefault="00741EF8" w:rsidP="00B3311A">
      <w:pPr>
        <w:pStyle w:val="Heading3"/>
        <w:rPr>
          <w:lang w:val="en-US"/>
        </w:rPr>
      </w:pPr>
      <w:r w:rsidRPr="00741EF8">
        <w:rPr>
          <w:lang w:val="en-US"/>
        </w:rPr>
        <w:t xml:space="preserve">Revision </w:t>
      </w:r>
      <w:r w:rsidR="00E95F03" w:rsidRPr="00741EF8">
        <w:rPr>
          <w:lang w:val="en-US"/>
        </w:rPr>
        <w:t>of</w:t>
      </w:r>
      <w:r w:rsidRPr="00741EF8">
        <w:rPr>
          <w:lang w:val="en-US"/>
        </w:rPr>
        <w:t xml:space="preserve"> Existing Findings</w:t>
      </w:r>
      <w:r w:rsidR="00B53C37" w:rsidRPr="00741EF8">
        <w:rPr>
          <w:lang w:val="en-US"/>
        </w:rPr>
        <w:t xml:space="preserve"> </w:t>
      </w:r>
    </w:p>
    <w:p w14:paraId="56EC72D3" w14:textId="1425F5B3" w:rsidR="00B53C37" w:rsidRPr="002622F5" w:rsidRDefault="00A826B9" w:rsidP="00741EF8">
      <w:pPr>
        <w:pStyle w:val="Normal1"/>
        <w:ind w:firstLine="720"/>
        <w:rPr>
          <w:lang w:val="en-US"/>
        </w:rPr>
      </w:pPr>
      <w:r>
        <w:rPr>
          <w:lang w:val="en-US"/>
        </w:rPr>
        <w:t xml:space="preserve">Research on the </w:t>
      </w:r>
      <w:r w:rsidR="00B53C37" w:rsidRPr="002622F5">
        <w:rPr>
          <w:lang w:val="en-US"/>
        </w:rPr>
        <w:t xml:space="preserve">AMP </w:t>
      </w:r>
      <w:r>
        <w:rPr>
          <w:lang w:val="en-US"/>
        </w:rPr>
        <w:t xml:space="preserve">is </w:t>
      </w:r>
      <w:r w:rsidR="00B53C37" w:rsidRPr="002622F5">
        <w:rPr>
          <w:lang w:val="en-US"/>
        </w:rPr>
        <w:t xml:space="preserve">typically </w:t>
      </w:r>
      <w:r>
        <w:rPr>
          <w:lang w:val="en-US"/>
        </w:rPr>
        <w:t xml:space="preserve">founded on </w:t>
      </w:r>
      <w:r w:rsidR="00B53C37" w:rsidRPr="002622F5">
        <w:rPr>
          <w:lang w:val="en-US"/>
        </w:rPr>
        <w:t xml:space="preserve">two assumptions: (a) that AMP effects are reflective of implicit attitudes, and (b) that AMP effects represent an equally valid measure of such attitudes across all individuals (e.g., Fox et al., 2018; Kalmoe &amp; Piston, 2013; Mann et al., 2019; Payne et al., 2005; Rinck &amp; Becker, 2007; Spring &amp; Bulik, 2014). To illustrate, consider a study by Franklin, Puzia, Lee, and Prinstein (2014), which concluded that “young adults with a history of non-suicidal self-injury (NSSI) display a significantly stronger </w:t>
      </w:r>
      <w:r w:rsidR="00B53C37" w:rsidRPr="002622F5">
        <w:rPr>
          <w:i/>
          <w:lang w:val="en-US"/>
        </w:rPr>
        <w:t>implicit</w:t>
      </w:r>
      <w:r w:rsidR="00B53C37" w:rsidRPr="002622F5">
        <w:rPr>
          <w:lang w:val="en-US"/>
        </w:rPr>
        <w:t xml:space="preserve"> identification with [images of skin] cutting” compared to their counterparts without such a history of NSSI. Our findings suggest that such a result should instead be interpreted as “in those young adults who are highly </w:t>
      </w:r>
      <w:r w:rsidR="00851F65">
        <w:rPr>
          <w:lang w:val="en-US"/>
        </w:rPr>
        <w:t>influence aware</w:t>
      </w:r>
      <w:r w:rsidR="00B53C37" w:rsidRPr="002622F5">
        <w:rPr>
          <w:lang w:val="en-US"/>
        </w:rPr>
        <w:t xml:space="preserve"> on the AMP, those with a history of NSSI also self-identify more with NSSI compared to those who had no such history. However, little can be said about those </w:t>
      </w:r>
      <w:r w:rsidR="00B53C37" w:rsidRPr="002622F5">
        <w:rPr>
          <w:lang w:val="en-US"/>
        </w:rPr>
        <w:lastRenderedPageBreak/>
        <w:t xml:space="preserve">with low </w:t>
      </w:r>
      <w:r w:rsidR="00851F65">
        <w:rPr>
          <w:lang w:val="en-US"/>
        </w:rPr>
        <w:t>influence aware</w:t>
      </w:r>
      <w:r w:rsidR="00B53C37" w:rsidRPr="002622F5">
        <w:rPr>
          <w:lang w:val="en-US"/>
        </w:rPr>
        <w:t xml:space="preserve">ness rates.” This is just one example; similar revisions need to be applied to the core claims of research using the AMP (e.g., via systematic review), which may alter the conclusions derived from that body of work. </w:t>
      </w:r>
    </w:p>
    <w:p w14:paraId="5FF0A73B" w14:textId="77777777" w:rsidR="00741EF8" w:rsidRPr="00741EF8" w:rsidRDefault="00741EF8" w:rsidP="00B3311A">
      <w:pPr>
        <w:pStyle w:val="Heading3"/>
        <w:rPr>
          <w:lang w:val="en-US"/>
        </w:rPr>
      </w:pPr>
      <w:r w:rsidRPr="00741EF8">
        <w:rPr>
          <w:lang w:val="en-US"/>
        </w:rPr>
        <w:t>What Makes A Person I</w:t>
      </w:r>
      <w:r w:rsidR="00B53C37" w:rsidRPr="00741EF8">
        <w:rPr>
          <w:lang w:val="en-US"/>
        </w:rPr>
        <w:t>nfluence</w:t>
      </w:r>
      <w:r w:rsidR="00851F65" w:rsidRPr="00741EF8">
        <w:rPr>
          <w:lang w:val="en-US"/>
        </w:rPr>
        <w:t xml:space="preserve"> </w:t>
      </w:r>
      <w:r w:rsidRPr="00741EF8">
        <w:rPr>
          <w:lang w:val="en-US"/>
        </w:rPr>
        <w:t>A</w:t>
      </w:r>
      <w:r w:rsidR="00B53C37" w:rsidRPr="00741EF8">
        <w:rPr>
          <w:lang w:val="en-US"/>
        </w:rPr>
        <w:t xml:space="preserve">ware? </w:t>
      </w:r>
    </w:p>
    <w:p w14:paraId="47FDE317" w14:textId="1597364D" w:rsidR="00B53C37" w:rsidRDefault="00B53C37" w:rsidP="00741EF8">
      <w:pPr>
        <w:pStyle w:val="Normal1"/>
        <w:ind w:firstLine="720"/>
        <w:rPr>
          <w:lang w:val="en-US"/>
        </w:rPr>
      </w:pPr>
      <w:r w:rsidRPr="002622F5">
        <w:rPr>
          <w:lang w:val="en-US"/>
        </w:rPr>
        <w:t>Our results also raise the question of what characterizes and differentiates highly influence</w:t>
      </w:r>
      <w:r w:rsidR="00851F65">
        <w:rPr>
          <w:lang w:val="en-US"/>
        </w:rPr>
        <w:t xml:space="preserve"> </w:t>
      </w:r>
      <w:r w:rsidRPr="002622F5">
        <w:rPr>
          <w:lang w:val="en-US"/>
        </w:rPr>
        <w:t xml:space="preserve">aware participants who </w:t>
      </w:r>
      <w:r w:rsidR="00B36927">
        <w:rPr>
          <w:lang w:val="en-US"/>
        </w:rPr>
        <w:t xml:space="preserve">moderate </w:t>
      </w:r>
      <w:r w:rsidRPr="002622F5">
        <w:rPr>
          <w:lang w:val="en-US"/>
        </w:rPr>
        <w:t xml:space="preserve">AMP effects from the rest of the </w:t>
      </w:r>
      <w:r w:rsidR="00D80EBC" w:rsidRPr="002622F5">
        <w:rPr>
          <w:lang w:val="en-US"/>
        </w:rPr>
        <w:t>population.</w:t>
      </w:r>
      <w:r w:rsidRPr="002622F5">
        <w:rPr>
          <w:lang w:val="en-US"/>
        </w:rPr>
        <w:t xml:space="preserve"> Experiment </w:t>
      </w:r>
      <w:r w:rsidR="00FB73C6">
        <w:rPr>
          <w:lang w:val="en-US"/>
        </w:rPr>
        <w:t>6</w:t>
      </w:r>
      <w:r w:rsidRPr="002622F5">
        <w:rPr>
          <w:lang w:val="en-US"/>
        </w:rPr>
        <w:t>, which employed the modifications to the AMP suggested by Mann et al. (2019), suggest</w:t>
      </w:r>
      <w:r w:rsidR="00994012">
        <w:rPr>
          <w:lang w:val="en-US"/>
        </w:rPr>
        <w:t>s</w:t>
      </w:r>
      <w:r w:rsidRPr="002622F5">
        <w:rPr>
          <w:lang w:val="en-US"/>
        </w:rPr>
        <w:t xml:space="preserve"> that </w:t>
      </w:r>
      <w:r w:rsidR="00607450" w:rsidRPr="002622F5">
        <w:rPr>
          <w:lang w:val="en-US"/>
        </w:rPr>
        <w:t>both</w:t>
      </w:r>
      <w:r w:rsidR="006F0A70">
        <w:rPr>
          <w:lang w:val="en-US"/>
        </w:rPr>
        <w:t xml:space="preserve"> influence awareness </w:t>
      </w:r>
      <w:r w:rsidRPr="002622F5">
        <w:rPr>
          <w:lang w:val="en-US"/>
        </w:rPr>
        <w:t xml:space="preserve">rate and </w:t>
      </w:r>
      <w:r w:rsidR="006F0A70">
        <w:rPr>
          <w:lang w:val="en-US"/>
        </w:rPr>
        <w:t xml:space="preserve">moderation of the magnitude of </w:t>
      </w:r>
      <w:r w:rsidRPr="002622F5">
        <w:rPr>
          <w:lang w:val="en-US"/>
        </w:rPr>
        <w:t xml:space="preserve">AMP effects </w:t>
      </w:r>
      <w:r w:rsidR="006F0A70">
        <w:rPr>
          <w:lang w:val="en-US"/>
        </w:rPr>
        <w:t xml:space="preserve">by influence awareness </w:t>
      </w:r>
      <w:r w:rsidRPr="002622F5">
        <w:rPr>
          <w:lang w:val="en-US"/>
        </w:rPr>
        <w:t xml:space="preserve">is not reduced through simple alterations to the task itself. Experiment </w:t>
      </w:r>
      <w:r w:rsidR="0090605F">
        <w:rPr>
          <w:lang w:val="en-US"/>
        </w:rPr>
        <w:t>5</w:t>
      </w:r>
      <w:r w:rsidRPr="002622F5">
        <w:rPr>
          <w:lang w:val="en-US"/>
        </w:rPr>
        <w:t xml:space="preserve"> suggest</w:t>
      </w:r>
      <w:r w:rsidR="00994012">
        <w:rPr>
          <w:lang w:val="en-US"/>
        </w:rPr>
        <w:t>s</w:t>
      </w:r>
      <w:r w:rsidRPr="002622F5">
        <w:rPr>
          <w:lang w:val="en-US"/>
        </w:rPr>
        <w:t xml:space="preserve"> that an individual’s </w:t>
      </w:r>
      <w:r w:rsidR="00851F65">
        <w:rPr>
          <w:lang w:val="en-US"/>
        </w:rPr>
        <w:t>influence aware</w:t>
      </w:r>
      <w:r w:rsidRPr="002622F5">
        <w:rPr>
          <w:lang w:val="en-US"/>
        </w:rPr>
        <w:t xml:space="preserve">ness rate is consistent across </w:t>
      </w:r>
      <w:r w:rsidR="008D2B67">
        <w:rPr>
          <w:lang w:val="en-US"/>
        </w:rPr>
        <w:t>IA-</w:t>
      </w:r>
      <w:r w:rsidRPr="002622F5">
        <w:rPr>
          <w:lang w:val="en-US"/>
        </w:rPr>
        <w:t xml:space="preserve">AMPs assessing different domains, and that the </w:t>
      </w:r>
      <w:r w:rsidR="00851F65">
        <w:rPr>
          <w:lang w:val="en-US"/>
        </w:rPr>
        <w:t>influence aware</w:t>
      </w:r>
      <w:r w:rsidRPr="002622F5">
        <w:rPr>
          <w:lang w:val="en-US"/>
        </w:rPr>
        <w:t xml:space="preserve">ness rate demonstrated in one domain predicts AMP effects in another. As such, it seems that </w:t>
      </w:r>
      <w:r w:rsidR="00851F65">
        <w:rPr>
          <w:lang w:val="en-US"/>
        </w:rPr>
        <w:t>influence aware</w:t>
      </w:r>
      <w:r w:rsidRPr="002622F5">
        <w:rPr>
          <w:lang w:val="en-US"/>
        </w:rPr>
        <w:t xml:space="preserve">ness rates are an individual difference variable rather than merely random noise or properties of the task itself. While beyond the scope of the current research, future work </w:t>
      </w:r>
      <w:r w:rsidR="00994012">
        <w:rPr>
          <w:lang w:val="en-US"/>
        </w:rPr>
        <w:t xml:space="preserve">could </w:t>
      </w:r>
      <w:r w:rsidRPr="002622F5">
        <w:rPr>
          <w:lang w:val="en-US"/>
        </w:rPr>
        <w:t xml:space="preserve">examine whether </w:t>
      </w:r>
      <w:r w:rsidR="00851F65">
        <w:rPr>
          <w:lang w:val="en-US"/>
        </w:rPr>
        <w:t>influence aware</w:t>
      </w:r>
      <w:r w:rsidRPr="002622F5">
        <w:rPr>
          <w:lang w:val="en-US"/>
        </w:rPr>
        <w:t xml:space="preserve">ness is a state- or trait-like property (e.g., whether it is consistent across time and context), whether it is related to other individual differences (e.g., Need for Cognition: Cacioppo &amp; Petty, 1982), or indeed whether </w:t>
      </w:r>
      <w:r w:rsidR="00851F65">
        <w:rPr>
          <w:lang w:val="en-US"/>
        </w:rPr>
        <w:t>influence aware</w:t>
      </w:r>
      <w:r w:rsidRPr="002622F5">
        <w:rPr>
          <w:lang w:val="en-US"/>
        </w:rPr>
        <w:t xml:space="preserve">ness on the AMP is related to performance on other kinds of implicit measures (e.g., the Implicit Association Test). </w:t>
      </w:r>
      <w:r w:rsidR="00AF0E2D">
        <w:rPr>
          <w:rStyle w:val="FootnoteReference"/>
          <w:lang w:val="en-US"/>
        </w:rPr>
        <w:footnoteReference w:id="15"/>
      </w:r>
    </w:p>
    <w:p w14:paraId="71FDCC68" w14:textId="77777777" w:rsidR="00B53C37" w:rsidRDefault="00B53C37" w:rsidP="00B3311A">
      <w:pPr>
        <w:pStyle w:val="Heading2"/>
      </w:pPr>
      <w:r w:rsidRPr="00AF70F7">
        <w:lastRenderedPageBreak/>
        <w:t>Diversity and Inclusiveness</w:t>
      </w:r>
      <w:r>
        <w:t xml:space="preserve"> </w:t>
      </w:r>
    </w:p>
    <w:p w14:paraId="3097B6EE" w14:textId="3729DFEA" w:rsidR="00B53C37" w:rsidRPr="002622F5" w:rsidRDefault="00B53C37" w:rsidP="00B53C37">
      <w:pPr>
        <w:pStyle w:val="Normal1"/>
        <w:ind w:firstLine="720"/>
        <w:rPr>
          <w:lang w:val="en-US"/>
        </w:rPr>
      </w:pPr>
      <w:r w:rsidRPr="00A75888">
        <w:rPr>
          <w:lang w:val="en-US"/>
        </w:rPr>
        <w:t>Experiments 1-</w:t>
      </w:r>
      <w:r w:rsidR="001B793F" w:rsidRPr="00A75888">
        <w:rPr>
          <w:lang w:val="en-US"/>
        </w:rPr>
        <w:t>8</w:t>
      </w:r>
      <w:r w:rsidRPr="00A75888">
        <w:rPr>
          <w:lang w:val="en-US"/>
        </w:rPr>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rPr>
          <w:lang w:val="en-US"/>
        </w:rPr>
        <w:t>4</w:t>
      </w:r>
      <w:r w:rsidRPr="00A75888">
        <w:rPr>
          <w:lang w:val="en-US"/>
        </w:rPr>
        <w:t xml:space="preserve"> and </w:t>
      </w:r>
      <w:r w:rsidR="001B793F" w:rsidRPr="00A75888">
        <w:rPr>
          <w:lang w:val="en-US"/>
        </w:rPr>
        <w:t>5</w:t>
      </w:r>
      <w:r w:rsidRPr="00A75888">
        <w:rPr>
          <w:lang w:val="en-US"/>
        </w:rPr>
        <w:t>]) revealed that our samples were broadly representative in terms of age (ranging from 18 to 65 years), and balanced in terms of gender (</w:t>
      </w:r>
      <w:r w:rsidR="00FA6AF5">
        <w:rPr>
          <w:lang w:val="en-US"/>
        </w:rPr>
        <w:t>847</w:t>
      </w:r>
      <w:r w:rsidR="00202F10" w:rsidRPr="00A75888">
        <w:rPr>
          <w:lang w:val="en-US"/>
        </w:rPr>
        <w:t xml:space="preserve"> </w:t>
      </w:r>
      <w:r w:rsidRPr="00A75888">
        <w:rPr>
          <w:lang w:val="en-US"/>
        </w:rPr>
        <w:t xml:space="preserve">women, </w:t>
      </w:r>
      <w:r w:rsidR="00FA6AF5">
        <w:rPr>
          <w:lang w:val="en-US"/>
        </w:rPr>
        <w:t>741</w:t>
      </w:r>
      <w:r w:rsidR="00202F10" w:rsidRPr="00A75888">
        <w:rPr>
          <w:lang w:val="en-US"/>
        </w:rPr>
        <w:t xml:space="preserve"> </w:t>
      </w:r>
      <w:r w:rsidRPr="00A75888">
        <w:rPr>
          <w:lang w:val="en-US"/>
        </w:rPr>
        <w:t>men</w:t>
      </w:r>
      <w:r w:rsidR="00202F10">
        <w:rPr>
          <w:lang w:val="en-US"/>
        </w:rPr>
        <w:t xml:space="preserve">, </w:t>
      </w:r>
      <w:r w:rsidR="00FA6AF5">
        <w:rPr>
          <w:lang w:val="en-US"/>
        </w:rPr>
        <w:t>15</w:t>
      </w:r>
      <w:r w:rsidR="00202F10">
        <w:rPr>
          <w:lang w:val="en-US"/>
        </w:rPr>
        <w:t xml:space="preserve"> other</w:t>
      </w:r>
      <w:r w:rsidRPr="00A75888">
        <w:rPr>
          <w:lang w:val="en-US"/>
        </w:rPr>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rPr>
          <w:lang w:val="en-US"/>
        </w:rPr>
        <w:t xml:space="preserve"> solely</w:t>
      </w:r>
      <w:r w:rsidRPr="00A75888">
        <w:rPr>
          <w:lang w:val="en-US"/>
        </w:rPr>
        <w:t xml:space="preserve"> from undergraduate students (i.e., more balanced in terms of </w:t>
      </w:r>
      <w:r w:rsidR="008F182D" w:rsidRPr="00A75888">
        <w:rPr>
          <w:lang w:val="en-US"/>
        </w:rPr>
        <w:t>age and levels of education</w:t>
      </w:r>
      <w:r w:rsidRPr="00A75888">
        <w:rPr>
          <w:lang w:val="en-US"/>
        </w:rPr>
        <w:t xml:space="preserve">). That said, we did not request information on other demographic variables (e.g., sexuality, ethnicity). Although we had no theoretical reason to assume that such variables would moderate performance on a generic </w:t>
      </w:r>
      <w:r w:rsidR="00E5122B">
        <w:rPr>
          <w:lang w:val="en-US"/>
        </w:rPr>
        <w:t>valence</w:t>
      </w:r>
      <w:r w:rsidRPr="00A75888">
        <w:rPr>
          <w:lang w:val="en-US"/>
        </w:rPr>
        <w:t xml:space="preserve"> AMP, it is perhaps plausible they are associated with performance on the political </w:t>
      </w:r>
      <w:r w:rsidR="008D2B67">
        <w:rPr>
          <w:lang w:val="en-US"/>
        </w:rPr>
        <w:t>IA-</w:t>
      </w:r>
      <w:r w:rsidRPr="00A75888">
        <w:rPr>
          <w:lang w:val="en-US"/>
        </w:rPr>
        <w:t>AMPs</w:t>
      </w:r>
      <w:r w:rsidR="003179AF" w:rsidRPr="00A75888">
        <w:rPr>
          <w:lang w:val="en-US"/>
        </w:rPr>
        <w:t xml:space="preserve"> in particular</w:t>
      </w:r>
      <w:r w:rsidRPr="00A75888">
        <w:rPr>
          <w:lang w:val="en-US"/>
        </w:rPr>
        <w:t xml:space="preserve">. Likewise, given that Experiments </w:t>
      </w:r>
      <w:r w:rsidR="00F16ABB" w:rsidRPr="00A75888">
        <w:rPr>
          <w:lang w:val="en-US"/>
        </w:rPr>
        <w:t>4</w:t>
      </w:r>
      <w:r w:rsidRPr="00A75888">
        <w:rPr>
          <w:lang w:val="en-US"/>
        </w:rPr>
        <w:t>-</w:t>
      </w:r>
      <w:r w:rsidR="00F16ABB" w:rsidRPr="00A75888">
        <w:rPr>
          <w:lang w:val="en-US"/>
        </w:rPr>
        <w:t>5</w:t>
      </w:r>
      <w:r w:rsidRPr="00A75888">
        <w:rPr>
          <w:lang w:val="en-US"/>
        </w:rPr>
        <w:t xml:space="preserve"> were sampled exclusively from US residents, and that the majority of Prolific Academic participants reside in the UK, our samples are primarily made up of (and potentially over-represent) individuals from these nations. Future work may therefore wish to capture more detailed demographics information or could replicate our findings across different nationalities to further expand its remit.</w:t>
      </w:r>
      <w:r>
        <w:rPr>
          <w:lang w:val="en-US"/>
        </w:rPr>
        <w:t xml:space="preserve"> </w:t>
      </w:r>
    </w:p>
    <w:p w14:paraId="16D7ACCC" w14:textId="77777777" w:rsidR="00B53C37" w:rsidRPr="00A13F5D" w:rsidRDefault="00B53C37" w:rsidP="00B3311A">
      <w:pPr>
        <w:pStyle w:val="Heading2"/>
      </w:pPr>
      <w:r w:rsidRPr="00A13F5D">
        <w:t>Conclusion</w:t>
      </w:r>
    </w:p>
    <w:p w14:paraId="76EBF707" w14:textId="7286062D" w:rsidR="0075391A" w:rsidRDefault="00AF0C68" w:rsidP="00741EF8">
      <w:pPr>
        <w:pStyle w:val="Normal1"/>
        <w:ind w:firstLine="720"/>
        <w:rPr>
          <w:lang w:val="en-US"/>
        </w:rPr>
      </w:pPr>
      <w:r>
        <w:rPr>
          <w:lang w:val="en-US"/>
        </w:rPr>
        <w:t xml:space="preserve">AMP effects </w:t>
      </w:r>
      <w:r w:rsidR="00A826B9">
        <w:rPr>
          <w:lang w:val="en-US"/>
        </w:rPr>
        <w:t xml:space="preserve">do </w:t>
      </w:r>
      <w:r w:rsidR="009C1360">
        <w:rPr>
          <w:lang w:val="en-US"/>
        </w:rPr>
        <w:t xml:space="preserve">not </w:t>
      </w:r>
      <w:r w:rsidR="00A826B9">
        <w:rPr>
          <w:lang w:val="en-US"/>
        </w:rPr>
        <w:t xml:space="preserve">appear to be </w:t>
      </w:r>
      <w:r w:rsidR="009C1360">
        <w:rPr>
          <w:lang w:val="en-US"/>
        </w:rPr>
        <w:t xml:space="preserve">implicit in </w:t>
      </w:r>
      <w:r w:rsidR="00A826B9">
        <w:rPr>
          <w:lang w:val="en-US"/>
        </w:rPr>
        <w:t xml:space="preserve">at least one sense </w:t>
      </w:r>
      <w:r w:rsidR="00851F65">
        <w:rPr>
          <w:lang w:val="en-US"/>
        </w:rPr>
        <w:t>(</w:t>
      </w:r>
      <w:r w:rsidR="00CE0295">
        <w:rPr>
          <w:lang w:val="en-US"/>
        </w:rPr>
        <w:t xml:space="preserve">i.e., </w:t>
      </w:r>
      <w:r w:rsidR="00851F65">
        <w:rPr>
          <w:lang w:val="en-US"/>
        </w:rPr>
        <w:t>unaware)</w:t>
      </w:r>
      <w:r w:rsidR="00757232">
        <w:rPr>
          <w:lang w:val="en-US"/>
        </w:rPr>
        <w:t xml:space="preserve">. </w:t>
      </w:r>
      <w:r w:rsidR="00BB73B3">
        <w:rPr>
          <w:lang w:val="en-US"/>
        </w:rPr>
        <w:t>Our results show that both the magnitude of AMP effects and their predictive validity are strongly moderated by awareness. As such, i</w:t>
      </w:r>
      <w:r w:rsidR="00B331DE">
        <w:rPr>
          <w:lang w:val="en-US"/>
        </w:rPr>
        <w:t xml:space="preserve">nsofar as </w:t>
      </w:r>
      <w:r w:rsidR="00BB73B3">
        <w:rPr>
          <w:lang w:val="en-US"/>
        </w:rPr>
        <w:t xml:space="preserve">(1) </w:t>
      </w:r>
      <w:r w:rsidR="00B331DE">
        <w:rPr>
          <w:lang w:val="en-US"/>
        </w:rPr>
        <w:t>the AMP has been claimed to be implicit in the sense of being unaware</w:t>
      </w:r>
      <w:r w:rsidR="002B512B">
        <w:rPr>
          <w:lang w:val="en-US"/>
        </w:rPr>
        <w:t xml:space="preserve"> and </w:t>
      </w:r>
      <w:r w:rsidR="00BB73B3">
        <w:rPr>
          <w:lang w:val="en-US"/>
        </w:rPr>
        <w:t xml:space="preserve">(2) </w:t>
      </w:r>
      <w:r w:rsidR="002B512B">
        <w:rPr>
          <w:lang w:val="en-US"/>
        </w:rPr>
        <w:t xml:space="preserve">utility can be defined in terms of large AMP effects and/or AMP </w:t>
      </w:r>
      <w:r w:rsidR="00D53CAE">
        <w:rPr>
          <w:lang w:val="en-US"/>
        </w:rPr>
        <w:lastRenderedPageBreak/>
        <w:t>effects</w:t>
      </w:r>
      <w:r w:rsidR="002B512B">
        <w:rPr>
          <w:lang w:val="en-US"/>
        </w:rPr>
        <w:t xml:space="preserve"> that possess predictive validity (i.e., the criteria employed in this previous </w:t>
      </w:r>
      <w:r w:rsidR="00D53CAE">
        <w:rPr>
          <w:lang w:val="en-US"/>
        </w:rPr>
        <w:t>literature</w:t>
      </w:r>
      <w:r w:rsidR="002B512B">
        <w:rPr>
          <w:lang w:val="en-US"/>
        </w:rPr>
        <w:t xml:space="preserve"> to date; e.g., Payne et al., 2013)</w:t>
      </w:r>
      <w:r w:rsidR="00B331DE">
        <w:rPr>
          <w:lang w:val="en-US"/>
        </w:rPr>
        <w:t>, w</w:t>
      </w:r>
      <w:r w:rsidR="00757232">
        <w:rPr>
          <w:lang w:val="en-US"/>
        </w:rPr>
        <w:t>hat is useful about the effect is not</w:t>
      </w:r>
      <w:r w:rsidR="001E28CA">
        <w:rPr>
          <w:lang w:val="en-US"/>
        </w:rPr>
        <w:t xml:space="preserve"> particularly</w:t>
      </w:r>
      <w:r w:rsidR="00757232">
        <w:rPr>
          <w:lang w:val="en-US"/>
        </w:rPr>
        <w:t xml:space="preserve"> implicit, and what is implicit</w:t>
      </w:r>
      <w:r w:rsidR="001E28CA">
        <w:rPr>
          <w:lang w:val="en-US"/>
        </w:rPr>
        <w:t xml:space="preserve"> about the effect</w:t>
      </w:r>
      <w:r w:rsidR="00757232">
        <w:rPr>
          <w:lang w:val="en-US"/>
        </w:rPr>
        <w:t xml:space="preserve"> is not </w:t>
      </w:r>
      <w:r w:rsidR="001E28CA">
        <w:rPr>
          <w:lang w:val="en-US"/>
        </w:rPr>
        <w:t>particularly</w:t>
      </w:r>
      <w:r w:rsidR="00757232">
        <w:rPr>
          <w:lang w:val="en-US"/>
        </w:rPr>
        <w:t xml:space="preserve"> useful</w:t>
      </w:r>
      <w:r w:rsidR="00BB73B3">
        <w:rPr>
          <w:lang w:val="en-US"/>
        </w:rPr>
        <w:t xml:space="preserve">. </w:t>
      </w:r>
      <w:r w:rsidR="00B53C37" w:rsidRPr="002622F5">
        <w:rPr>
          <w:lang w:val="en-US"/>
        </w:rPr>
        <w:t xml:space="preserve">This </w:t>
      </w:r>
      <w:r w:rsidR="009C1360">
        <w:rPr>
          <w:lang w:val="en-US"/>
        </w:rPr>
        <w:t xml:space="preserve">finding </w:t>
      </w:r>
      <w:r w:rsidR="001E28CA">
        <w:rPr>
          <w:lang w:val="en-US"/>
        </w:rPr>
        <w:t>raises</w:t>
      </w:r>
      <w:r w:rsidR="00757232">
        <w:rPr>
          <w:lang w:val="en-US"/>
        </w:rPr>
        <w:t xml:space="preserve"> </w:t>
      </w:r>
      <w:r w:rsidR="00B53C37" w:rsidRPr="002622F5">
        <w:rPr>
          <w:lang w:val="en-US"/>
        </w:rPr>
        <w:t xml:space="preserve">a host of conceptual, theoretical, and applied </w:t>
      </w:r>
      <w:r w:rsidR="00DD09C5">
        <w:rPr>
          <w:lang w:val="en-US"/>
        </w:rPr>
        <w:t>questions</w:t>
      </w:r>
      <w:r w:rsidR="00B53C37" w:rsidRPr="002622F5">
        <w:rPr>
          <w:lang w:val="en-US"/>
        </w:rPr>
        <w:t xml:space="preserve"> for past and future research using the </w:t>
      </w:r>
      <w:r w:rsidR="00757232">
        <w:rPr>
          <w:lang w:val="en-US"/>
        </w:rPr>
        <w:t xml:space="preserve">task as well as its ability to </w:t>
      </w:r>
      <w:r w:rsidR="00B53C37" w:rsidRPr="002622F5">
        <w:rPr>
          <w:lang w:val="en-US"/>
        </w:rPr>
        <w:t>make inferences about psychological phenomena</w:t>
      </w:r>
      <w:r w:rsidR="00757232">
        <w:rPr>
          <w:lang w:val="en-US"/>
        </w:rPr>
        <w:t xml:space="preserve"> in people </w:t>
      </w:r>
      <w:r w:rsidR="00757232" w:rsidRPr="00A75888">
        <w:rPr>
          <w:i/>
          <w:lang w:val="en-US"/>
        </w:rPr>
        <w:t>in general</w:t>
      </w:r>
      <w:r w:rsidR="009D7F25">
        <w:rPr>
          <w:i/>
          <w:lang w:val="en-US"/>
        </w:rPr>
        <w:t xml:space="preserve"> </w:t>
      </w:r>
      <w:r w:rsidR="009D7F25" w:rsidRPr="00163B51">
        <w:rPr>
          <w:iCs/>
          <w:lang w:val="en-US"/>
        </w:rPr>
        <w:t>(i.e., rather tha</w:t>
      </w:r>
      <w:r w:rsidR="009D7F25">
        <w:rPr>
          <w:iCs/>
          <w:lang w:val="en-US"/>
        </w:rPr>
        <w:t>n merely in a subset of highly aware participants)</w:t>
      </w:r>
      <w:r w:rsidR="00B53C37" w:rsidRPr="002622F5">
        <w:rPr>
          <w:lang w:val="en-US"/>
        </w:rPr>
        <w:t xml:space="preserve">. </w:t>
      </w:r>
      <w:r w:rsidR="0075391A">
        <w:rPr>
          <w:lang w:val="en-US"/>
        </w:rPr>
        <w:br w:type="page"/>
      </w:r>
    </w:p>
    <w:p w14:paraId="2914BBD6" w14:textId="77777777" w:rsidR="00B53C37" w:rsidRPr="005F3F24" w:rsidRDefault="00B53C37" w:rsidP="005F3F24">
      <w:pPr>
        <w:pStyle w:val="Heading1"/>
        <w:rPr>
          <w:b w:val="0"/>
          <w:bCs/>
          <w:lang w:val="en-US"/>
        </w:rPr>
      </w:pPr>
      <w:r w:rsidRPr="005F3F24">
        <w:rPr>
          <w:b w:val="0"/>
          <w:bCs/>
          <w:lang w:val="en-US"/>
        </w:rPr>
        <w:lastRenderedPageBreak/>
        <w:t>References</w:t>
      </w:r>
    </w:p>
    <w:p w14:paraId="62015702" w14:textId="77777777" w:rsidR="00E45837" w:rsidRPr="00D9026C" w:rsidRDefault="00E45837" w:rsidP="00E45837">
      <w:pPr>
        <w:pStyle w:val="Normal1"/>
        <w:ind w:left="885" w:hanging="885"/>
        <w:rPr>
          <w:lang w:val="en-US"/>
        </w:rPr>
      </w:pPr>
      <w:r w:rsidRPr="00D9026C">
        <w:rPr>
          <w:lang w:val="en-US"/>
        </w:rPr>
        <w:t xml:space="preserve">Bar-Anan, Y., &amp; Nosek, B. A. (2012). Reporting intentional rating of the primes predicts priming effects in the affective misattribution procedure. </w:t>
      </w:r>
      <w:r w:rsidRPr="00D9026C">
        <w:rPr>
          <w:i/>
          <w:lang w:val="en-US"/>
        </w:rPr>
        <w:t>Personality &amp; Social Psychology Bulletin</w:t>
      </w:r>
      <w:r w:rsidRPr="00D9026C">
        <w:rPr>
          <w:lang w:val="en-US"/>
        </w:rPr>
        <w:t xml:space="preserve">, </w:t>
      </w:r>
      <w:r w:rsidRPr="00D9026C">
        <w:rPr>
          <w:i/>
          <w:lang w:val="en-US"/>
        </w:rPr>
        <w:t>38</w:t>
      </w:r>
      <w:r w:rsidRPr="00D9026C">
        <w:rPr>
          <w:lang w:val="en-US"/>
        </w:rPr>
        <w:t>, 1194–1208.</w:t>
      </w:r>
      <w:hyperlink r:id="rId22">
        <w:r w:rsidRPr="00D9026C">
          <w:rPr>
            <w:lang w:val="en-US"/>
          </w:rPr>
          <w:t xml:space="preserve"> </w:t>
        </w:r>
      </w:hyperlink>
      <w:r w:rsidRPr="00D9026C">
        <w:rPr>
          <w:lang w:val="en-US"/>
        </w:rPr>
        <w:fldChar w:fldCharType="begin"/>
      </w:r>
      <w:r w:rsidRPr="00D9026C">
        <w:rPr>
          <w:lang w:val="en-US"/>
        </w:rPr>
        <w:instrText xml:space="preserve"> HYPERLINK "https://doi.org/10.1177/0146167212446835" </w:instrText>
      </w:r>
      <w:r w:rsidRPr="00D9026C">
        <w:rPr>
          <w:lang w:val="en-US"/>
        </w:rPr>
        <w:fldChar w:fldCharType="separate"/>
      </w:r>
      <w:r w:rsidRPr="00D9026C">
        <w:rPr>
          <w:lang w:val="en-US"/>
        </w:rPr>
        <w:t>https://doi.org/10.1177/0146167212446835</w:t>
      </w:r>
    </w:p>
    <w:p w14:paraId="4133AB88" w14:textId="5A86480D"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Bates, D., Mächler, M., Bolker, B., &amp; Walker, S. (2015). Fitting Linear Mixed-Effects Models Using lme4. </w:t>
      </w:r>
      <w:r w:rsidRPr="00D9026C">
        <w:rPr>
          <w:i/>
          <w:lang w:val="en-US"/>
        </w:rPr>
        <w:t>Journal of Statistical Software, 67</w:t>
      </w:r>
      <w:r w:rsidRPr="00D9026C">
        <w:rPr>
          <w:lang w:val="en-US"/>
        </w:rPr>
        <w:t xml:space="preserve">, 1–48. </w:t>
      </w:r>
      <w:r w:rsidRPr="0019057F">
        <w:rPr>
          <w:lang w:val="en-US"/>
        </w:rPr>
        <w:t>https://doi.org/10.18637/jss.v067.i01</w:t>
      </w:r>
      <w:r w:rsidRPr="00D9026C">
        <w:rPr>
          <w:lang w:val="en-US"/>
        </w:rPr>
        <w:t xml:space="preserve"> </w:t>
      </w:r>
    </w:p>
    <w:p w14:paraId="76484C75" w14:textId="77777777" w:rsidR="00E45837" w:rsidRPr="00D9026C" w:rsidRDefault="00E45837" w:rsidP="00E45837">
      <w:pPr>
        <w:pStyle w:val="Normal1"/>
        <w:ind w:left="880" w:hanging="880"/>
        <w:rPr>
          <w:lang w:val="en-US"/>
        </w:rPr>
      </w:pPr>
      <w:r w:rsidRPr="00D9026C">
        <w:rPr>
          <w:lang w:val="en-US"/>
        </w:rPr>
        <w:t xml:space="preserve">Blaison, C., Imhoff, R., Hühnel, I., Hess, U., &amp; Banse, R. (2012). The Affect Misattribution Procedure: hot or not? </w:t>
      </w:r>
      <w:r w:rsidRPr="00D9026C">
        <w:rPr>
          <w:i/>
          <w:lang w:val="en-US"/>
        </w:rPr>
        <w:t>Emotion</w:t>
      </w:r>
      <w:r w:rsidRPr="00D9026C">
        <w:rPr>
          <w:lang w:val="en-US"/>
        </w:rPr>
        <w:t xml:space="preserve">, </w:t>
      </w:r>
      <w:r w:rsidRPr="00D9026C">
        <w:rPr>
          <w:i/>
          <w:lang w:val="en-US"/>
        </w:rPr>
        <w:t>12</w:t>
      </w:r>
      <w:r w:rsidRPr="00D9026C">
        <w:rPr>
          <w:lang w:val="en-US"/>
        </w:rPr>
        <w:t>, 403–412.</w:t>
      </w:r>
      <w:hyperlink r:id="rId23">
        <w:r w:rsidRPr="00D9026C">
          <w:rPr>
            <w:lang w:val="en-US"/>
          </w:rPr>
          <w:t xml:space="preserve"> </w:t>
        </w:r>
      </w:hyperlink>
      <w:r w:rsidRPr="00D9026C">
        <w:rPr>
          <w:lang w:val="en-US"/>
        </w:rPr>
        <w:fldChar w:fldCharType="begin"/>
      </w:r>
      <w:r w:rsidRPr="00D9026C">
        <w:rPr>
          <w:lang w:val="en-US"/>
        </w:rPr>
        <w:instrText xml:space="preserve"> HYPERLINK "https://doi.org/10.1037/a0026907" </w:instrText>
      </w:r>
      <w:r w:rsidRPr="00D9026C">
        <w:rPr>
          <w:lang w:val="en-US"/>
        </w:rPr>
        <w:fldChar w:fldCharType="separate"/>
      </w:r>
      <w:r w:rsidRPr="00D9026C">
        <w:rPr>
          <w:lang w:val="en-US"/>
        </w:rPr>
        <w:t>https://doi.org/10.1037/a0026907</w:t>
      </w:r>
    </w:p>
    <w:p w14:paraId="4EAA0C5B" w14:textId="77777777" w:rsidR="00E45837"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Brownstein, M., Madva, A., &amp; Gawronski, B. (2019). What do implicit measures measure? </w:t>
      </w:r>
      <w:r w:rsidRPr="00D9026C">
        <w:rPr>
          <w:i/>
          <w:lang w:val="en-US"/>
        </w:rPr>
        <w:t>Wiley Interdisciplinary Reviews: Cognitive Science, 10</w:t>
      </w:r>
      <w:r w:rsidRPr="00D9026C">
        <w:rPr>
          <w:lang w:val="en-US"/>
        </w:rPr>
        <w:t>, e1501.</w:t>
      </w:r>
    </w:p>
    <w:p w14:paraId="6CA8CF9B" w14:textId="77777777" w:rsidR="00E45837" w:rsidRPr="00D9026C" w:rsidRDefault="00E45837" w:rsidP="00E45837">
      <w:pPr>
        <w:pStyle w:val="Normal1"/>
        <w:ind w:left="880" w:hanging="880"/>
        <w:rPr>
          <w:lang w:val="en-US"/>
        </w:rPr>
      </w:pPr>
      <w:r w:rsidRPr="00D9026C">
        <w:rPr>
          <w:lang w:val="en-US"/>
        </w:rPr>
        <w:t xml:space="preserve">Cacioppo, J. T., &amp; Petty, R. E. (1982). The need for cognition. </w:t>
      </w:r>
      <w:r w:rsidRPr="00D9026C">
        <w:rPr>
          <w:i/>
          <w:lang w:val="en-US"/>
        </w:rPr>
        <w:t>Journal of Personality and Social Psychology</w:t>
      </w:r>
      <w:r w:rsidRPr="00D9026C">
        <w:rPr>
          <w:lang w:val="en-US"/>
        </w:rPr>
        <w:t xml:space="preserve">, </w:t>
      </w:r>
      <w:r>
        <w:rPr>
          <w:i/>
          <w:lang w:val="en-US"/>
        </w:rPr>
        <w:t>42</w:t>
      </w:r>
      <w:r w:rsidRPr="00D9026C">
        <w:rPr>
          <w:lang w:val="en-US"/>
        </w:rPr>
        <w:t>, 116–131.</w:t>
      </w:r>
      <w:hyperlink r:id="rId24">
        <w:r w:rsidRPr="00D9026C">
          <w:rPr>
            <w:lang w:val="en-US"/>
          </w:rPr>
          <w:t xml:space="preserve"> </w:t>
        </w:r>
      </w:hyperlink>
      <w:hyperlink r:id="rId25">
        <w:r w:rsidRPr="00D9026C">
          <w:rPr>
            <w:lang w:val="en-US"/>
          </w:rPr>
          <w:t>https://doi.org/10.1037/0022-3514.42.1.116</w:t>
        </w:r>
      </w:hyperlink>
    </w:p>
    <w:p w14:paraId="23315144" w14:textId="77777777" w:rsidR="00E45837" w:rsidRPr="00D9026C" w:rsidRDefault="00E45837" w:rsidP="00E45837">
      <w:pPr>
        <w:pStyle w:val="Normal1"/>
        <w:ind w:left="880" w:hanging="880"/>
        <w:rPr>
          <w:lang w:val="en-US"/>
        </w:rPr>
      </w:pPr>
      <w:r w:rsidRPr="00D9026C">
        <w:rPr>
          <w:lang w:val="en-US"/>
        </w:rPr>
        <w:t xml:space="preserve">Chapman, M. V., Hall, W. J., Lee, K., Colby, R., Coyne-Beasley, T., Day, S., … Payne, B. K. (2018). Making a difference in medical trainees’ attitudes toward Latino patients: A pilot study of an intervention to modify implicit and explicit attitudes. </w:t>
      </w:r>
      <w:r w:rsidRPr="00D9026C">
        <w:rPr>
          <w:i/>
          <w:lang w:val="en-US"/>
        </w:rPr>
        <w:t>Social Science &amp; Medicine</w:t>
      </w:r>
      <w:r w:rsidRPr="00D9026C">
        <w:rPr>
          <w:lang w:val="en-US"/>
        </w:rPr>
        <w:t xml:space="preserve">, </w:t>
      </w:r>
      <w:r w:rsidRPr="00D9026C">
        <w:rPr>
          <w:i/>
          <w:lang w:val="en-US"/>
        </w:rPr>
        <w:t>199</w:t>
      </w:r>
      <w:r w:rsidRPr="00D9026C">
        <w:rPr>
          <w:lang w:val="en-US"/>
        </w:rPr>
        <w:t>, 202–208.</w:t>
      </w:r>
      <w:hyperlink r:id="rId26">
        <w:r w:rsidRPr="00D9026C">
          <w:rPr>
            <w:lang w:val="en-US"/>
          </w:rPr>
          <w:t xml:space="preserve"> </w:t>
        </w:r>
      </w:hyperlink>
      <w:r w:rsidRPr="00D9026C">
        <w:rPr>
          <w:lang w:val="en-US"/>
        </w:rPr>
        <w:fldChar w:fldCharType="begin"/>
      </w:r>
      <w:r w:rsidRPr="00D9026C">
        <w:rPr>
          <w:lang w:val="en-US"/>
        </w:rPr>
        <w:instrText xml:space="preserve"> HYPERLINK "https://doi.org/10.1016/j.socscimed.2017.05.013" </w:instrText>
      </w:r>
      <w:r w:rsidRPr="00D9026C">
        <w:rPr>
          <w:lang w:val="en-US"/>
        </w:rPr>
        <w:fldChar w:fldCharType="separate"/>
      </w:r>
      <w:r w:rsidRPr="00D9026C">
        <w:rPr>
          <w:lang w:val="en-US"/>
        </w:rPr>
        <w:t>https://doi.org/10.1016/j.socscimed.2017.05.013</w:t>
      </w:r>
    </w:p>
    <w:p w14:paraId="36075D2B" w14:textId="77777777"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Corneille, O., &amp; Hütter, M. (2020). Implicit? What do you mean? A comprehensive review of the delusive implicitness construct in attitude research. </w:t>
      </w:r>
      <w:r w:rsidRPr="00D9026C">
        <w:rPr>
          <w:i/>
          <w:lang w:val="en-US"/>
        </w:rPr>
        <w:t>Personality an</w:t>
      </w:r>
      <w:r>
        <w:rPr>
          <w:i/>
          <w:lang w:val="en-US"/>
        </w:rPr>
        <w:t>d Social Psychology Review, 24</w:t>
      </w:r>
      <w:r w:rsidRPr="00D9026C">
        <w:rPr>
          <w:lang w:val="en-US"/>
        </w:rPr>
        <w:t>, 212-232.</w:t>
      </w:r>
    </w:p>
    <w:p w14:paraId="538E0EB1" w14:textId="77777777" w:rsidR="00E45837" w:rsidRPr="00D9026C" w:rsidRDefault="00E45837" w:rsidP="00E45837">
      <w:pPr>
        <w:pStyle w:val="Normal1"/>
        <w:ind w:left="880" w:hanging="880"/>
        <w:rPr>
          <w:lang w:val="en-US"/>
        </w:rPr>
      </w:pPr>
      <w:r w:rsidRPr="00AD396B">
        <w:rPr>
          <w:lang w:val="en-US"/>
        </w:rPr>
        <w:t xml:space="preserve">Cummins, J., &amp; De Houwer, J. (2019). </w:t>
      </w:r>
      <w:r w:rsidRPr="00D9026C">
        <w:rPr>
          <w:lang w:val="en-US"/>
        </w:rPr>
        <w:t xml:space="preserve">An inkblot for beliefs: The truth misattribution procedure. </w:t>
      </w:r>
      <w:proofErr w:type="spellStart"/>
      <w:r w:rsidRPr="00D9026C">
        <w:rPr>
          <w:i/>
          <w:lang w:val="en-US"/>
        </w:rPr>
        <w:t>PloS</w:t>
      </w:r>
      <w:proofErr w:type="spellEnd"/>
      <w:r w:rsidRPr="00D9026C">
        <w:rPr>
          <w:i/>
          <w:lang w:val="en-US"/>
        </w:rPr>
        <w:t xml:space="preserve"> one, 14</w:t>
      </w:r>
      <w:r w:rsidRPr="00D9026C">
        <w:rPr>
          <w:lang w:val="en-US"/>
        </w:rPr>
        <w:t xml:space="preserve">, e0218661. </w:t>
      </w:r>
    </w:p>
    <w:p w14:paraId="0BD66E80" w14:textId="77777777" w:rsidR="00E45837" w:rsidRPr="00D9026C" w:rsidRDefault="00E45837" w:rsidP="00E45837">
      <w:pPr>
        <w:pStyle w:val="Normal1"/>
        <w:ind w:left="880" w:hanging="880"/>
        <w:rPr>
          <w:lang w:val="en-US"/>
        </w:rPr>
      </w:pPr>
      <w:r w:rsidRPr="00D9026C">
        <w:rPr>
          <w:lang w:val="en-US"/>
        </w:rPr>
        <w:lastRenderedPageBreak/>
        <w:t>De Houwer, J. (2006). What are implici</w:t>
      </w:r>
      <w:r>
        <w:rPr>
          <w:lang w:val="en-US"/>
        </w:rPr>
        <w:t xml:space="preserve">t measures and why are we using </w:t>
      </w:r>
      <w:r w:rsidRPr="00D9026C">
        <w:rPr>
          <w:lang w:val="en-US"/>
        </w:rPr>
        <w:t>them. In R. W. W</w:t>
      </w:r>
      <w:r>
        <w:rPr>
          <w:lang w:val="en-US"/>
        </w:rPr>
        <w:t xml:space="preserve">iers &amp; A. W. Stacy (Eds.), </w:t>
      </w:r>
      <w:r w:rsidRPr="00D9026C">
        <w:rPr>
          <w:i/>
          <w:lang w:val="en-US"/>
        </w:rPr>
        <w:t>The Handbook of Implicit Cognition and Addiction</w:t>
      </w:r>
      <w:r w:rsidRPr="00D9026C">
        <w:rPr>
          <w:lang w:val="en-US"/>
        </w:rPr>
        <w:t xml:space="preserve"> (pp. 11–28). Thousand Oaks, CA: Sage.</w:t>
      </w:r>
      <w:r>
        <w:rPr>
          <w:lang w:val="en-US"/>
        </w:rPr>
        <w:t xml:space="preserve"> </w:t>
      </w:r>
      <w:hyperlink r:id="rId27">
        <w:r w:rsidRPr="00D9026C">
          <w:rPr>
            <w:lang w:val="en-US"/>
          </w:rPr>
          <w:t>https://doi.org/10.4135/9781412976237.n2</w:t>
        </w:r>
      </w:hyperlink>
    </w:p>
    <w:p w14:paraId="3C59E1F1" w14:textId="77777777" w:rsidR="00E45837" w:rsidRPr="00D9026C" w:rsidRDefault="00E45837" w:rsidP="00E45837">
      <w:pPr>
        <w:pStyle w:val="Normal1"/>
        <w:ind w:left="885" w:hanging="885"/>
        <w:rPr>
          <w:lang w:val="en-US"/>
        </w:rPr>
      </w:pPr>
      <w:r w:rsidRPr="00D9026C">
        <w:rPr>
          <w:lang w:val="en-US"/>
        </w:rPr>
        <w:t xml:space="preserve">Derrick, B., </w:t>
      </w:r>
      <w:proofErr w:type="spellStart"/>
      <w:r w:rsidRPr="00D9026C">
        <w:rPr>
          <w:lang w:val="en-US"/>
        </w:rPr>
        <w:t>Toher</w:t>
      </w:r>
      <w:proofErr w:type="spellEnd"/>
      <w:r w:rsidRPr="00D9026C">
        <w:rPr>
          <w:lang w:val="en-US"/>
        </w:rPr>
        <w:t xml:space="preserve">, D., &amp; White, P. (2017). How to compare the means of two samples that include paired observations and independent observations: A companion to Derrick, Russ, </w:t>
      </w:r>
      <w:proofErr w:type="spellStart"/>
      <w:r w:rsidRPr="00D9026C">
        <w:rPr>
          <w:lang w:val="en-US"/>
        </w:rPr>
        <w:t>Toher</w:t>
      </w:r>
      <w:proofErr w:type="spellEnd"/>
      <w:r w:rsidRPr="00D9026C">
        <w:rPr>
          <w:lang w:val="en-US"/>
        </w:rPr>
        <w:t xml:space="preserve"> and White (2017). </w:t>
      </w:r>
      <w:r w:rsidRPr="00D9026C">
        <w:rPr>
          <w:i/>
          <w:lang w:val="en-US"/>
        </w:rPr>
        <w:t>The Quantitative Methods for Psychology</w:t>
      </w:r>
      <w:r w:rsidRPr="00D9026C">
        <w:rPr>
          <w:lang w:val="en-US"/>
        </w:rPr>
        <w:t xml:space="preserve">, </w:t>
      </w:r>
      <w:r w:rsidRPr="00D9026C">
        <w:rPr>
          <w:i/>
          <w:lang w:val="en-US"/>
        </w:rPr>
        <w:t>13</w:t>
      </w:r>
      <w:r w:rsidRPr="00D9026C">
        <w:rPr>
          <w:lang w:val="en-US"/>
        </w:rPr>
        <w:t>, 120–126.</w:t>
      </w:r>
      <w:hyperlink r:id="rId28">
        <w:r w:rsidRPr="00D9026C">
          <w:rPr>
            <w:lang w:val="en-US"/>
          </w:rPr>
          <w:t xml:space="preserve"> </w:t>
        </w:r>
      </w:hyperlink>
      <w:hyperlink r:id="rId29">
        <w:r w:rsidRPr="00D9026C">
          <w:rPr>
            <w:lang w:val="en-US"/>
          </w:rPr>
          <w:t>https://doi.org/10.20982/tqmp.13.2.p120</w:t>
        </w:r>
      </w:hyperlink>
    </w:p>
    <w:p w14:paraId="5F3DB24A" w14:textId="77777777" w:rsidR="00E45837" w:rsidRPr="00D9026C" w:rsidRDefault="00E45837" w:rsidP="00E45837">
      <w:pPr>
        <w:pStyle w:val="Normal1"/>
        <w:ind w:left="880" w:hanging="880"/>
        <w:rPr>
          <w:lang w:val="en-US"/>
        </w:rPr>
      </w:pPr>
      <w:r w:rsidRPr="00D9026C">
        <w:rPr>
          <w:lang w:val="en-US"/>
        </w:rPr>
        <w:t xml:space="preserve">Ditonto, T. M., Lau, R. R., &amp; Sears, D. O. (2013). </w:t>
      </w:r>
      <w:proofErr w:type="spellStart"/>
      <w:r w:rsidRPr="00D9026C">
        <w:rPr>
          <w:lang w:val="en-US"/>
        </w:rPr>
        <w:t>AMPing</w:t>
      </w:r>
      <w:proofErr w:type="spellEnd"/>
      <w:r w:rsidRPr="00D9026C">
        <w:rPr>
          <w:lang w:val="en-US"/>
        </w:rPr>
        <w:t xml:space="preserve"> Racial Attitudes: Comparing the Power of Explicit and Implicit Racism Measures in 2008. </w:t>
      </w:r>
      <w:r w:rsidRPr="00D9026C">
        <w:rPr>
          <w:i/>
          <w:lang w:val="en-US"/>
        </w:rPr>
        <w:t>Political Psychology</w:t>
      </w:r>
      <w:r w:rsidRPr="00D9026C">
        <w:rPr>
          <w:lang w:val="en-US"/>
        </w:rPr>
        <w:t xml:space="preserve">, </w:t>
      </w:r>
      <w:r w:rsidRPr="00D9026C">
        <w:rPr>
          <w:i/>
          <w:lang w:val="en-US"/>
        </w:rPr>
        <w:t>34</w:t>
      </w:r>
      <w:r w:rsidRPr="00D9026C">
        <w:rPr>
          <w:lang w:val="en-US"/>
        </w:rPr>
        <w:t xml:space="preserve">, 487–510. </w:t>
      </w:r>
      <w:hyperlink r:id="rId30">
        <w:r w:rsidRPr="00D9026C">
          <w:rPr>
            <w:lang w:val="en-US"/>
          </w:rPr>
          <w:t>https://doi.org/10.1111/pops.12013</w:t>
        </w:r>
      </w:hyperlink>
      <w:r w:rsidRPr="00D9026C">
        <w:rPr>
          <w:lang w:val="en-US"/>
        </w:rPr>
        <w:t xml:space="preserve"> </w:t>
      </w:r>
    </w:p>
    <w:p w14:paraId="5CEDB59F" w14:textId="77777777" w:rsidR="00E45837" w:rsidRPr="00857205" w:rsidRDefault="00E45837" w:rsidP="00E45837">
      <w:pPr>
        <w:pStyle w:val="Normal1"/>
        <w:ind w:left="880" w:hanging="880"/>
        <w:rPr>
          <w:lang w:val="en-US"/>
        </w:rPr>
      </w:pPr>
      <w:r w:rsidRPr="00D9026C">
        <w:rPr>
          <w:lang w:val="en-US"/>
        </w:rPr>
        <w:t xml:space="preserve">Dunham, Y., &amp; Emory, J. (2014). Of affect and ambiguity: The emergence of preference for arbitrary ingroups. </w:t>
      </w:r>
      <w:r w:rsidRPr="00D9026C">
        <w:rPr>
          <w:i/>
          <w:lang w:val="en-US"/>
        </w:rPr>
        <w:t>Journal of Social Issues</w:t>
      </w:r>
      <w:r w:rsidRPr="00D9026C">
        <w:rPr>
          <w:lang w:val="en-US"/>
        </w:rPr>
        <w:t xml:space="preserve">, </w:t>
      </w:r>
      <w:r w:rsidRPr="00D9026C">
        <w:rPr>
          <w:i/>
          <w:lang w:val="en-US"/>
        </w:rPr>
        <w:t>70</w:t>
      </w:r>
      <w:r w:rsidRPr="00D9026C">
        <w:rPr>
          <w:lang w:val="en-US"/>
        </w:rPr>
        <w:t>, 81–98.</w:t>
      </w:r>
      <w:hyperlink r:id="rId31">
        <w:r w:rsidRPr="00D9026C">
          <w:rPr>
            <w:lang w:val="en-US"/>
          </w:rPr>
          <w:t xml:space="preserve"> </w:t>
        </w:r>
      </w:hyperlink>
      <w:r w:rsidRPr="00D9026C">
        <w:rPr>
          <w:lang w:val="en-US"/>
        </w:rPr>
        <w:fldChar w:fldCharType="begin"/>
      </w:r>
      <w:r w:rsidRPr="00D9026C">
        <w:rPr>
          <w:lang w:val="en-US"/>
        </w:rPr>
        <w:instrText xml:space="preserve"> HYPERLINK "https://doi.org/10.1111/josi.12048" </w:instrText>
      </w:r>
      <w:r w:rsidRPr="00D9026C">
        <w:rPr>
          <w:lang w:val="en-US"/>
        </w:rPr>
        <w:fldChar w:fldCharType="separate"/>
      </w:r>
      <w:r w:rsidRPr="00857205">
        <w:rPr>
          <w:lang w:val="en-US"/>
        </w:rPr>
        <w:t>https://doi.org/10.1111/josi.12048</w:t>
      </w:r>
    </w:p>
    <w:p w14:paraId="265D6E74" w14:textId="77777777" w:rsidR="00E45837" w:rsidRPr="00D9026C" w:rsidRDefault="00E45837" w:rsidP="00E45837">
      <w:pPr>
        <w:pStyle w:val="Normal1"/>
        <w:ind w:left="880" w:hanging="880"/>
        <w:rPr>
          <w:lang w:val="en-US"/>
        </w:rPr>
      </w:pPr>
      <w:r w:rsidRPr="00D9026C">
        <w:rPr>
          <w:lang w:val="en-US"/>
        </w:rPr>
        <w:fldChar w:fldCharType="end"/>
      </w:r>
      <w:r w:rsidRPr="002A6D58">
        <w:rPr>
          <w:lang w:val="en-US"/>
        </w:rPr>
        <w:t xml:space="preserve"> </w:t>
      </w:r>
      <w:proofErr w:type="spellStart"/>
      <w:r w:rsidRPr="002A6D58">
        <w:rPr>
          <w:lang w:val="en-US"/>
        </w:rPr>
        <w:t>Faul</w:t>
      </w:r>
      <w:proofErr w:type="spellEnd"/>
      <w:r w:rsidRPr="002A6D58">
        <w:rPr>
          <w:lang w:val="en-US"/>
        </w:rPr>
        <w:t xml:space="preserve">, F., </w:t>
      </w:r>
      <w:proofErr w:type="spellStart"/>
      <w:r w:rsidRPr="002A6D58">
        <w:rPr>
          <w:lang w:val="en-US"/>
        </w:rPr>
        <w:t>Erdfelder</w:t>
      </w:r>
      <w:proofErr w:type="spellEnd"/>
      <w:r w:rsidRPr="002A6D58">
        <w:rPr>
          <w:lang w:val="en-US"/>
        </w:rPr>
        <w:t xml:space="preserve">, E., Lang, A. G., &amp; Buchner, A. (2007). </w:t>
      </w:r>
      <w:r w:rsidRPr="00D9026C">
        <w:rPr>
          <w:lang w:val="en-US"/>
        </w:rPr>
        <w:t xml:space="preserve">G*Power 3: A flexible statistical power analysis program for the social, behavioral, and biomedical sciences. </w:t>
      </w:r>
      <w:r w:rsidRPr="00D9026C">
        <w:rPr>
          <w:i/>
          <w:lang w:val="en-US"/>
        </w:rPr>
        <w:t>Behavior Research Methods, 39</w:t>
      </w:r>
      <w:r w:rsidRPr="00D9026C">
        <w:rPr>
          <w:lang w:val="en-US"/>
        </w:rPr>
        <w:t xml:space="preserve">, 175–191. </w:t>
      </w:r>
      <w:hyperlink r:id="rId32" w:history="1">
        <w:r w:rsidRPr="00D9026C">
          <w:rPr>
            <w:rStyle w:val="Hyperlink"/>
            <w:color w:val="auto"/>
            <w:u w:val="none"/>
            <w:lang w:val="en-US"/>
          </w:rPr>
          <w:t>https://doi.org/10.3758/BF03193146</w:t>
        </w:r>
      </w:hyperlink>
      <w:r w:rsidRPr="00D9026C">
        <w:rPr>
          <w:lang w:val="en-US"/>
        </w:rPr>
        <w:t xml:space="preserve"> </w:t>
      </w:r>
    </w:p>
    <w:p w14:paraId="69631BE0" w14:textId="77777777" w:rsidR="00E45837" w:rsidRPr="00D9026C" w:rsidRDefault="00E45837" w:rsidP="00E45837">
      <w:pPr>
        <w:pStyle w:val="Normal1"/>
        <w:ind w:left="880" w:hanging="880"/>
        <w:rPr>
          <w:lang w:val="en-US"/>
        </w:rPr>
      </w:pPr>
      <w:r w:rsidRPr="00D9026C">
        <w:rPr>
          <w:lang w:val="en-US"/>
        </w:rPr>
        <w:t xml:space="preserve">Fox, K. R., Ribeiro, J. D., Kleiman, E. M., Hooley, J. M., Nock, M. K., &amp; Franklin, J. C. (2018). Affect toward the self and self-injury stimuli as potential risk factors for nonsuicidal self-injury. </w:t>
      </w:r>
      <w:r w:rsidRPr="00D9026C">
        <w:rPr>
          <w:i/>
          <w:lang w:val="en-US"/>
        </w:rPr>
        <w:t>Psychiatry Research</w:t>
      </w:r>
      <w:r w:rsidRPr="00D9026C">
        <w:rPr>
          <w:lang w:val="en-US"/>
        </w:rPr>
        <w:t xml:space="preserve">, </w:t>
      </w:r>
      <w:r w:rsidRPr="00D9026C">
        <w:rPr>
          <w:i/>
          <w:lang w:val="en-US"/>
        </w:rPr>
        <w:t>260</w:t>
      </w:r>
      <w:r w:rsidRPr="00D9026C">
        <w:rPr>
          <w:lang w:val="en-US"/>
        </w:rPr>
        <w:t>, 279–285.</w:t>
      </w:r>
      <w:hyperlink r:id="rId33">
        <w:r w:rsidRPr="00D9026C">
          <w:rPr>
            <w:lang w:val="en-US"/>
          </w:rPr>
          <w:t xml:space="preserve"> </w:t>
        </w:r>
      </w:hyperlink>
      <w:r w:rsidRPr="00D9026C">
        <w:rPr>
          <w:lang w:val="en-US"/>
        </w:rPr>
        <w:fldChar w:fldCharType="begin"/>
      </w:r>
      <w:r w:rsidRPr="00D9026C">
        <w:rPr>
          <w:lang w:val="en-US"/>
        </w:rPr>
        <w:instrText xml:space="preserve"> HYPERLINK "https://doi.org/10.1016/j.psychres.2017.11.083" </w:instrText>
      </w:r>
      <w:r w:rsidRPr="00D9026C">
        <w:rPr>
          <w:lang w:val="en-US"/>
        </w:rPr>
        <w:fldChar w:fldCharType="separate"/>
      </w:r>
      <w:r w:rsidRPr="00D9026C">
        <w:rPr>
          <w:lang w:val="en-US"/>
        </w:rPr>
        <w:t>https://doi.org/10.1016/j.psychres.2017.11.083</w:t>
      </w:r>
    </w:p>
    <w:p w14:paraId="1A314202" w14:textId="1C8C843E" w:rsidR="00E45837" w:rsidRPr="002A6D58" w:rsidRDefault="00E45837" w:rsidP="00E45837">
      <w:pPr>
        <w:pStyle w:val="Normal1"/>
        <w:ind w:left="880" w:hanging="880"/>
        <w:rPr>
          <w:lang w:val="en-US"/>
        </w:rPr>
      </w:pPr>
      <w:r w:rsidRPr="00D9026C">
        <w:rPr>
          <w:lang w:val="en-US"/>
        </w:rPr>
        <w:fldChar w:fldCharType="end"/>
      </w:r>
      <w:r w:rsidRPr="00D9026C">
        <w:rPr>
          <w:lang w:val="en-US"/>
        </w:rPr>
        <w:t xml:space="preserve">Franklin, J. C., Puzia, M. E., Lee, K. M., &amp; Prinstein, M. J. (2014). Low Implicit and Explicit Aversion Toward Self-Cutting Stimuli Longitudinally Predict Nonsuicidal Self-Injury. </w:t>
      </w:r>
      <w:r w:rsidRPr="002A6D58">
        <w:rPr>
          <w:i/>
          <w:lang w:val="en-US"/>
        </w:rPr>
        <w:t>Journal of Abnormal Psychology</w:t>
      </w:r>
      <w:r w:rsidRPr="002A6D58">
        <w:rPr>
          <w:lang w:val="en-US"/>
        </w:rPr>
        <w:t xml:space="preserve">, </w:t>
      </w:r>
      <w:r w:rsidRPr="002A6D58">
        <w:rPr>
          <w:i/>
          <w:lang w:val="en-US"/>
        </w:rPr>
        <w:t>123</w:t>
      </w:r>
      <w:r w:rsidRPr="002A6D58">
        <w:rPr>
          <w:lang w:val="en-US"/>
        </w:rPr>
        <w:t>, 463–469.</w:t>
      </w:r>
      <w:hyperlink r:id="rId34">
        <w:r w:rsidRPr="002A6D58">
          <w:rPr>
            <w:lang w:val="en-US"/>
          </w:rPr>
          <w:t xml:space="preserve"> </w:t>
        </w:r>
      </w:hyperlink>
    </w:p>
    <w:p w14:paraId="6EBE1433" w14:textId="77777777" w:rsidR="00E45837" w:rsidRPr="00D9026C" w:rsidRDefault="00E45837" w:rsidP="00E45837">
      <w:pPr>
        <w:pStyle w:val="Normal1"/>
        <w:ind w:left="880" w:hanging="880"/>
        <w:rPr>
          <w:lang w:val="en-US"/>
        </w:rPr>
      </w:pPr>
      <w:r w:rsidRPr="00065541">
        <w:rPr>
          <w:lang w:val="en-US"/>
        </w:rPr>
        <w:lastRenderedPageBreak/>
        <w:t xml:space="preserve">Gawronski, B., &amp; De Houwer, J. (2014). </w:t>
      </w:r>
      <w:r w:rsidRPr="00D9026C">
        <w:rPr>
          <w:lang w:val="en-US"/>
        </w:rPr>
        <w:t xml:space="preserve">Implicit measures in social and personality psychology. In H. T. Reis &amp; C. M. Judd, </w:t>
      </w:r>
      <w:r>
        <w:rPr>
          <w:i/>
          <w:lang w:val="en-US"/>
        </w:rPr>
        <w:t>Handbook of R</w:t>
      </w:r>
      <w:r w:rsidRPr="00D9026C">
        <w:rPr>
          <w:i/>
          <w:lang w:val="en-US"/>
        </w:rPr>
        <w:t>esearch</w:t>
      </w:r>
      <w:r>
        <w:rPr>
          <w:i/>
          <w:lang w:val="en-US"/>
        </w:rPr>
        <w:t xml:space="preserve"> Methods in Social and Personality P</w:t>
      </w:r>
      <w:r w:rsidRPr="00D9026C">
        <w:rPr>
          <w:i/>
          <w:lang w:val="en-US"/>
        </w:rPr>
        <w:t>sychology</w:t>
      </w:r>
      <w:r w:rsidRPr="00D9026C">
        <w:rPr>
          <w:lang w:val="en-US"/>
        </w:rPr>
        <w:t xml:space="preserve"> (pp. 283–310). Cambridge University Press.</w:t>
      </w:r>
    </w:p>
    <w:p w14:paraId="0D19E1B1" w14:textId="77777777" w:rsidR="00E45837" w:rsidRPr="00D9026C" w:rsidRDefault="00E45837" w:rsidP="00E45837">
      <w:pPr>
        <w:pStyle w:val="Normal1"/>
        <w:ind w:left="880" w:hanging="880"/>
        <w:rPr>
          <w:lang w:val="en-US"/>
        </w:rPr>
      </w:pPr>
      <w:r w:rsidRPr="00D9026C">
        <w:rPr>
          <w:lang w:val="en-US"/>
        </w:rPr>
        <w:t xml:space="preserve">Gawronski, B., &amp; Payne, B. K. (2010). </w:t>
      </w:r>
      <w:r w:rsidRPr="00D9026C">
        <w:rPr>
          <w:i/>
          <w:lang w:val="en-US"/>
        </w:rPr>
        <w:t>Handbook of Implicit Social Cognition: Measurement, Theory, and Applications</w:t>
      </w:r>
      <w:r w:rsidRPr="00D9026C">
        <w:rPr>
          <w:lang w:val="en-US"/>
        </w:rPr>
        <w:t>. Guilford Press.</w:t>
      </w:r>
    </w:p>
    <w:p w14:paraId="34F3EBD7" w14:textId="77777777" w:rsidR="00E45837" w:rsidRPr="00D9026C" w:rsidRDefault="00E45837" w:rsidP="00E45837">
      <w:pPr>
        <w:pStyle w:val="Normal1"/>
        <w:ind w:left="880" w:hanging="880"/>
        <w:rPr>
          <w:lang w:val="en-US"/>
        </w:rPr>
      </w:pPr>
      <w:r w:rsidRPr="00D9026C">
        <w:rPr>
          <w:lang w:val="en-US"/>
        </w:rPr>
        <w:t xml:space="preserve">Gawronski, B., &amp; Ye, Y. (2014). What Drives Priming Effects in the Affect Misattribution Procedure? </w:t>
      </w:r>
      <w:r w:rsidRPr="00D9026C">
        <w:rPr>
          <w:i/>
          <w:lang w:val="en-US"/>
        </w:rPr>
        <w:t>Personality and Social Psychology Bulletin</w:t>
      </w:r>
      <w:r w:rsidRPr="00D9026C">
        <w:rPr>
          <w:lang w:val="en-US"/>
        </w:rPr>
        <w:t xml:space="preserve">, </w:t>
      </w:r>
      <w:r w:rsidRPr="00D9026C">
        <w:rPr>
          <w:i/>
          <w:lang w:val="en-US"/>
        </w:rPr>
        <w:t>40</w:t>
      </w:r>
      <w:r w:rsidRPr="00D9026C">
        <w:rPr>
          <w:lang w:val="en-US"/>
        </w:rPr>
        <w:t xml:space="preserve">, 3–15. </w:t>
      </w:r>
      <w:hyperlink r:id="rId35">
        <w:r w:rsidRPr="00D9026C">
          <w:rPr>
            <w:lang w:val="en-US"/>
          </w:rPr>
          <w:t>https://doi.org/10.1177/0146167213502548</w:t>
        </w:r>
      </w:hyperlink>
      <w:r w:rsidRPr="00D9026C">
        <w:rPr>
          <w:lang w:val="en-US"/>
        </w:rPr>
        <w:t xml:space="preserve"> </w:t>
      </w:r>
    </w:p>
    <w:p w14:paraId="0CAB54DA" w14:textId="77777777" w:rsidR="00E45837" w:rsidRPr="00D9026C" w:rsidRDefault="00E45837" w:rsidP="00E45837">
      <w:pPr>
        <w:pStyle w:val="Normal1"/>
        <w:ind w:left="880" w:hanging="880"/>
        <w:rPr>
          <w:lang w:val="de-DE"/>
        </w:rPr>
      </w:pPr>
      <w:r w:rsidRPr="00D9026C">
        <w:rPr>
          <w:lang w:val="en-US"/>
        </w:rPr>
        <w:t xml:space="preserve">Görgen, S. M., Joormann, J., Hiller, W., &amp; Witthöft, M. (2015). The Role of Mental Imagery in Depression: Negative Mental Imagery Induces Strong Implicit and Explicit Affect in Depression. </w:t>
      </w:r>
      <w:r w:rsidRPr="00D9026C">
        <w:rPr>
          <w:i/>
          <w:lang w:val="de-DE"/>
        </w:rPr>
        <w:t xml:space="preserve">Frontiers in </w:t>
      </w:r>
      <w:proofErr w:type="spellStart"/>
      <w:r w:rsidRPr="00D9026C">
        <w:rPr>
          <w:i/>
          <w:lang w:val="de-DE"/>
        </w:rPr>
        <w:t>Psychiatry</w:t>
      </w:r>
      <w:proofErr w:type="spellEnd"/>
      <w:r w:rsidRPr="00D9026C">
        <w:rPr>
          <w:lang w:val="de-DE"/>
        </w:rPr>
        <w:t xml:space="preserve">, </w:t>
      </w:r>
      <w:r w:rsidRPr="00D9026C">
        <w:rPr>
          <w:i/>
          <w:lang w:val="de-DE"/>
        </w:rPr>
        <w:t>6</w:t>
      </w:r>
      <w:r w:rsidRPr="00D9026C">
        <w:rPr>
          <w:lang w:val="de-DE"/>
        </w:rPr>
        <w:t>, 94.</w:t>
      </w:r>
      <w:hyperlink r:id="rId36">
        <w:r w:rsidRPr="00D9026C">
          <w:rPr>
            <w:lang w:val="de-DE"/>
          </w:rPr>
          <w:t xml:space="preserve"> </w:t>
        </w:r>
      </w:hyperlink>
      <w:r w:rsidRPr="00D9026C">
        <w:rPr>
          <w:lang w:val="en-US"/>
        </w:rPr>
        <w:fldChar w:fldCharType="begin"/>
      </w:r>
      <w:r w:rsidRPr="00D9026C">
        <w:rPr>
          <w:lang w:val="de-DE"/>
        </w:rPr>
        <w:instrText xml:space="preserve"> HYPERLINK "https://doi.org/10.3389/fpsyt.2015.00094" </w:instrText>
      </w:r>
      <w:r w:rsidRPr="00D9026C">
        <w:rPr>
          <w:lang w:val="en-US"/>
        </w:rPr>
        <w:fldChar w:fldCharType="separate"/>
      </w:r>
      <w:r w:rsidRPr="00D9026C">
        <w:rPr>
          <w:lang w:val="de-DE"/>
        </w:rPr>
        <w:t>https://doi.org/10.3389/fpsyt.2015.00094</w:t>
      </w:r>
    </w:p>
    <w:p w14:paraId="23E2D616" w14:textId="77777777" w:rsidR="00E45837" w:rsidRPr="00D9026C" w:rsidRDefault="00E45837" w:rsidP="00E45837">
      <w:pPr>
        <w:pStyle w:val="Normal1"/>
        <w:ind w:left="880" w:hanging="880"/>
        <w:rPr>
          <w:lang w:val="en-US"/>
        </w:rPr>
      </w:pPr>
      <w:r w:rsidRPr="00D9026C">
        <w:rPr>
          <w:lang w:val="en-US"/>
        </w:rPr>
        <w:fldChar w:fldCharType="end"/>
      </w:r>
      <w:proofErr w:type="spellStart"/>
      <w:r w:rsidRPr="00D9026C">
        <w:rPr>
          <w:lang w:val="de-DE"/>
        </w:rPr>
        <w:t>Greenwald</w:t>
      </w:r>
      <w:proofErr w:type="spellEnd"/>
      <w:r w:rsidRPr="00D9026C">
        <w:rPr>
          <w:lang w:val="de-DE"/>
        </w:rPr>
        <w:t xml:space="preserve">, A., McGhee, D., &amp; Schwartz, J. L. K. (1998). </w:t>
      </w:r>
      <w:r w:rsidRPr="00D9026C">
        <w:rPr>
          <w:lang w:val="en-US"/>
        </w:rPr>
        <w:t xml:space="preserve">Measuring Individual Differences in Implicit Cognition: The Implicit Association Test. </w:t>
      </w:r>
      <w:r w:rsidRPr="00D9026C">
        <w:rPr>
          <w:i/>
          <w:lang w:val="en-US"/>
        </w:rPr>
        <w:t>Journal of Personality and Social Psychology</w:t>
      </w:r>
      <w:r w:rsidRPr="00D9026C">
        <w:rPr>
          <w:lang w:val="en-US"/>
        </w:rPr>
        <w:t xml:space="preserve">, </w:t>
      </w:r>
      <w:r w:rsidRPr="00D9026C">
        <w:rPr>
          <w:i/>
          <w:lang w:val="en-US"/>
        </w:rPr>
        <w:t>74</w:t>
      </w:r>
      <w:r w:rsidRPr="00D9026C">
        <w:rPr>
          <w:lang w:val="en-US"/>
        </w:rPr>
        <w:t xml:space="preserve">(6), 1464–1480. </w:t>
      </w:r>
      <w:hyperlink r:id="rId37">
        <w:r w:rsidRPr="00D9026C">
          <w:rPr>
            <w:lang w:val="en-US"/>
          </w:rPr>
          <w:t>https://doi.org/10.1037/0022-3514.74.6.1464</w:t>
        </w:r>
      </w:hyperlink>
      <w:r w:rsidRPr="00D9026C">
        <w:rPr>
          <w:lang w:val="en-US"/>
        </w:rPr>
        <w:t xml:space="preserve"> </w:t>
      </w:r>
    </w:p>
    <w:p w14:paraId="503BC7E2" w14:textId="77777777" w:rsidR="00E45837" w:rsidRPr="00D9026C" w:rsidRDefault="00E45837" w:rsidP="00E45837">
      <w:pPr>
        <w:pStyle w:val="Normal1"/>
        <w:ind w:left="880" w:hanging="880"/>
        <w:rPr>
          <w:lang w:val="en-US"/>
        </w:rPr>
      </w:pPr>
      <w:r w:rsidRPr="00D9026C">
        <w:rPr>
          <w:lang w:val="en-US"/>
        </w:rPr>
        <w:t xml:space="preserve">Hahn, A., &amp; Gawronski, B. (2019). Facing one’s implicit biases: From awareness to acknowledgment.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(5), 769–794. </w:t>
      </w:r>
      <w:hyperlink r:id="rId38">
        <w:r w:rsidRPr="00D9026C">
          <w:rPr>
            <w:lang w:val="en-US"/>
          </w:rPr>
          <w:t>https://doi.org/10.1037/pspi0000155</w:t>
        </w:r>
      </w:hyperlink>
      <w:r w:rsidRPr="00D9026C">
        <w:rPr>
          <w:lang w:val="en-US"/>
        </w:rPr>
        <w:t xml:space="preserve"> </w:t>
      </w:r>
    </w:p>
    <w:p w14:paraId="2070044B" w14:textId="77777777" w:rsidR="00E45837" w:rsidRPr="002A6D58" w:rsidRDefault="00E45837" w:rsidP="00E45837">
      <w:pPr>
        <w:pStyle w:val="Normal1"/>
        <w:ind w:left="880" w:hanging="880"/>
        <w:rPr>
          <w:lang w:val="de-DE"/>
        </w:rPr>
      </w:pPr>
      <w:r w:rsidRPr="00D9026C">
        <w:rPr>
          <w:lang w:val="en-US"/>
        </w:rPr>
        <w:t xml:space="preserve">Hermans, D., De Houwer, J., &amp; Eelen, P. (1994). The affective priming effect: Automatic activation of evaluative information in memory. </w:t>
      </w:r>
      <w:proofErr w:type="spellStart"/>
      <w:r w:rsidRPr="002A6D58">
        <w:rPr>
          <w:i/>
          <w:lang w:val="de-DE"/>
        </w:rPr>
        <w:t>Cognition</w:t>
      </w:r>
      <w:proofErr w:type="spellEnd"/>
      <w:r w:rsidRPr="002A6D58">
        <w:rPr>
          <w:i/>
          <w:lang w:val="de-DE"/>
        </w:rPr>
        <w:t xml:space="preserve"> </w:t>
      </w:r>
      <w:proofErr w:type="spellStart"/>
      <w:r w:rsidRPr="002A6D58">
        <w:rPr>
          <w:i/>
          <w:lang w:val="de-DE"/>
        </w:rPr>
        <w:t>and</w:t>
      </w:r>
      <w:proofErr w:type="spellEnd"/>
      <w:r w:rsidRPr="002A6D58">
        <w:rPr>
          <w:i/>
          <w:lang w:val="de-DE"/>
        </w:rPr>
        <w:t xml:space="preserve"> Emotion</w:t>
      </w:r>
      <w:r w:rsidRPr="002A6D58">
        <w:rPr>
          <w:lang w:val="de-DE"/>
        </w:rPr>
        <w:t xml:space="preserve">, </w:t>
      </w:r>
      <w:r w:rsidRPr="002A6D58">
        <w:rPr>
          <w:i/>
          <w:lang w:val="de-DE"/>
        </w:rPr>
        <w:t>8</w:t>
      </w:r>
      <w:r w:rsidRPr="002A6D58">
        <w:rPr>
          <w:lang w:val="de-DE"/>
        </w:rPr>
        <w:t xml:space="preserve">(6), 513–533. </w:t>
      </w:r>
      <w:hyperlink r:id="rId39">
        <w:r w:rsidRPr="002A6D58">
          <w:rPr>
            <w:lang w:val="de-DE"/>
          </w:rPr>
          <w:t>https://doi.org/10.1080/02699939408408957</w:t>
        </w:r>
      </w:hyperlink>
    </w:p>
    <w:p w14:paraId="046166E6" w14:textId="77777777" w:rsidR="00E45837" w:rsidRPr="00D9026C" w:rsidRDefault="00E45837" w:rsidP="00E45837">
      <w:pPr>
        <w:pStyle w:val="Normal1"/>
        <w:ind w:left="880" w:hanging="880"/>
        <w:rPr>
          <w:lang w:val="en-US"/>
        </w:rPr>
      </w:pPr>
      <w:r w:rsidRPr="00D9026C">
        <w:rPr>
          <w:lang w:val="de-DE"/>
        </w:rPr>
        <w:t xml:space="preserve">Imhoff, R., Schmidt, A. F., Bernhardt, J., Dierksmeier, A., &amp; Banse, R. (2011). </w:t>
      </w:r>
      <w:r w:rsidRPr="00D9026C">
        <w:rPr>
          <w:lang w:val="en-US"/>
        </w:rPr>
        <w:t xml:space="preserve">An inkblot for sexual preference: A semantic variant of the Affect Misattribution Procedure. </w:t>
      </w:r>
      <w:r w:rsidRPr="00D9026C">
        <w:rPr>
          <w:i/>
          <w:lang w:val="en-US"/>
        </w:rPr>
        <w:t>Cognition and Emotion</w:t>
      </w:r>
      <w:r w:rsidRPr="00D9026C">
        <w:rPr>
          <w:lang w:val="en-US"/>
        </w:rPr>
        <w:t xml:space="preserve">, </w:t>
      </w:r>
      <w:r w:rsidRPr="00D9026C">
        <w:rPr>
          <w:i/>
          <w:lang w:val="en-US"/>
        </w:rPr>
        <w:t>25</w:t>
      </w:r>
      <w:r w:rsidRPr="00D9026C">
        <w:rPr>
          <w:lang w:val="en-US"/>
        </w:rPr>
        <w:t>(4), 676–690.</w:t>
      </w:r>
      <w:hyperlink r:id="rId40">
        <w:r w:rsidRPr="00D9026C">
          <w:rPr>
            <w:lang w:val="en-US"/>
          </w:rPr>
          <w:t xml:space="preserve"> </w:t>
        </w:r>
      </w:hyperlink>
      <w:hyperlink r:id="rId41">
        <w:r w:rsidRPr="00D9026C">
          <w:rPr>
            <w:lang w:val="en-US"/>
          </w:rPr>
          <w:t>https://doi.org/10.1080/02699931.2010.508260</w:t>
        </w:r>
      </w:hyperlink>
      <w:r w:rsidRPr="00D9026C">
        <w:rPr>
          <w:lang w:val="en-US"/>
        </w:rPr>
        <w:fldChar w:fldCharType="begin"/>
      </w:r>
      <w:r w:rsidRPr="00D9026C">
        <w:rPr>
          <w:lang w:val="en-US"/>
        </w:rPr>
        <w:instrText xml:space="preserve"> HYPERLINK "https://doi.org/10.1016/j.jesp.2011.06.007" </w:instrText>
      </w:r>
      <w:r w:rsidRPr="00D9026C">
        <w:rPr>
          <w:lang w:val="en-US"/>
        </w:rPr>
        <w:fldChar w:fldCharType="separate"/>
      </w:r>
    </w:p>
    <w:p w14:paraId="27B53B21"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Jasper, F., &amp; Witthöft, M. (2013). Automatic Evaluative Processes in Health Anxiety and Their Relations to Emotion Regulation. </w:t>
      </w:r>
      <w:r w:rsidRPr="00D9026C">
        <w:rPr>
          <w:i/>
          <w:lang w:val="en-US"/>
        </w:rPr>
        <w:t>Cognitive Therapy and Research, 37</w:t>
      </w:r>
      <w:r w:rsidRPr="00D9026C">
        <w:rPr>
          <w:lang w:val="en-US"/>
        </w:rPr>
        <w:t>(3), 521–533.</w:t>
      </w:r>
      <w:hyperlink r:id="rId42">
        <w:r w:rsidRPr="00D9026C">
          <w:rPr>
            <w:lang w:val="en-US"/>
          </w:rPr>
          <w:t xml:space="preserve"> </w:t>
        </w:r>
      </w:hyperlink>
      <w:r w:rsidRPr="00D9026C">
        <w:rPr>
          <w:lang w:val="en-US"/>
        </w:rPr>
        <w:fldChar w:fldCharType="begin"/>
      </w:r>
      <w:r w:rsidRPr="00D9026C">
        <w:rPr>
          <w:lang w:val="en-US"/>
        </w:rPr>
        <w:instrText xml:space="preserve"> HYPERLINK "http://dx.doi.org/10.1007/s10608-012-9484-1" </w:instrText>
      </w:r>
      <w:r w:rsidRPr="00D9026C">
        <w:rPr>
          <w:lang w:val="en-US"/>
        </w:rPr>
        <w:fldChar w:fldCharType="separate"/>
      </w:r>
      <w:r w:rsidRPr="00D9026C">
        <w:rPr>
          <w:lang w:val="en-US"/>
        </w:rPr>
        <w:t>http://dx.doi.org/10.1007/s10608-012-9484-1</w:t>
      </w:r>
    </w:p>
    <w:p w14:paraId="6EAA35F4"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Jones, C. R., Fazio, R. H., &amp; Olson, M. A. (2009). Implicit misattribution as a mechanism underlying evaluative conditioning. </w:t>
      </w:r>
      <w:r w:rsidRPr="00D9026C">
        <w:rPr>
          <w:i/>
          <w:lang w:val="en-US"/>
        </w:rPr>
        <w:t>Journal of Personality and Social Psychology</w:t>
      </w:r>
      <w:r w:rsidRPr="00D9026C">
        <w:rPr>
          <w:lang w:val="en-US"/>
        </w:rPr>
        <w:t xml:space="preserve">, </w:t>
      </w:r>
      <w:r w:rsidRPr="00D9026C">
        <w:rPr>
          <w:i/>
          <w:lang w:val="en-US"/>
        </w:rPr>
        <w:t>96</w:t>
      </w:r>
      <w:r w:rsidRPr="00D9026C">
        <w:rPr>
          <w:lang w:val="en-US"/>
        </w:rPr>
        <w:t>(5), 933–948.</w:t>
      </w:r>
      <w:hyperlink r:id="rId43">
        <w:r w:rsidRPr="00D9026C">
          <w:rPr>
            <w:lang w:val="en-US"/>
          </w:rPr>
          <w:t xml:space="preserve"> </w:t>
        </w:r>
      </w:hyperlink>
      <w:r w:rsidRPr="00D9026C">
        <w:rPr>
          <w:lang w:val="en-US"/>
        </w:rPr>
        <w:fldChar w:fldCharType="begin"/>
      </w:r>
      <w:r w:rsidRPr="00D9026C">
        <w:rPr>
          <w:lang w:val="en-US"/>
        </w:rPr>
        <w:instrText xml:space="preserve"> HYPERLINK "https://doi.org/10.1037/a0014747" </w:instrText>
      </w:r>
      <w:r w:rsidRPr="00D9026C">
        <w:rPr>
          <w:lang w:val="en-US"/>
        </w:rPr>
        <w:fldChar w:fldCharType="separate"/>
      </w:r>
      <w:r w:rsidRPr="00D9026C">
        <w:rPr>
          <w:lang w:val="en-US"/>
        </w:rPr>
        <w:t>https://doi.org/10.1037/a0014747</w:t>
      </w:r>
    </w:p>
    <w:p w14:paraId="12E4D119" w14:textId="77777777" w:rsidR="00E45837" w:rsidRPr="007871E7" w:rsidRDefault="00E45837" w:rsidP="00E45837">
      <w:pPr>
        <w:pStyle w:val="Normal1"/>
        <w:ind w:left="880" w:hanging="880"/>
        <w:rPr>
          <w:lang w:val="en-US"/>
        </w:rPr>
      </w:pPr>
      <w:r w:rsidRPr="00D9026C">
        <w:rPr>
          <w:lang w:val="en-US"/>
        </w:rPr>
        <w:fldChar w:fldCharType="end"/>
      </w:r>
      <w:r w:rsidRPr="00D9026C">
        <w:rPr>
          <w:lang w:val="en-US"/>
        </w:rPr>
        <w:t xml:space="preserve">Kalmoe, N. P., &amp; Piston, S. (2013). Is Implicit Prejudice against Blacks Politically Consequential? Evidence from the AMP. </w:t>
      </w:r>
      <w:r w:rsidRPr="00D9026C">
        <w:rPr>
          <w:i/>
          <w:lang w:val="en-US"/>
        </w:rPr>
        <w:t>Public Opinion Quarterly</w:t>
      </w:r>
      <w:r w:rsidRPr="00D9026C">
        <w:rPr>
          <w:lang w:val="en-US"/>
        </w:rPr>
        <w:t xml:space="preserve">, </w:t>
      </w:r>
      <w:r w:rsidRPr="00D9026C">
        <w:rPr>
          <w:i/>
          <w:lang w:val="en-US"/>
        </w:rPr>
        <w:t>77</w:t>
      </w:r>
      <w:r w:rsidRPr="00D9026C">
        <w:rPr>
          <w:lang w:val="en-US"/>
        </w:rPr>
        <w:t>(1), 305–322.</w:t>
      </w:r>
      <w:hyperlink r:id="rId44">
        <w:r w:rsidRPr="00D9026C">
          <w:rPr>
            <w:lang w:val="en-US"/>
          </w:rPr>
          <w:t xml:space="preserve"> </w:t>
        </w:r>
      </w:hyperlink>
      <w:r w:rsidRPr="00D9026C">
        <w:rPr>
          <w:lang w:val="en-US"/>
        </w:rPr>
        <w:fldChar w:fldCharType="begin"/>
      </w:r>
      <w:r w:rsidRPr="00D9026C">
        <w:rPr>
          <w:lang w:val="en-US"/>
        </w:rPr>
        <w:instrText xml:space="preserve"> HYPERLINK "https://doi.org/10.1093/poq/nfs051" </w:instrText>
      </w:r>
      <w:r w:rsidRPr="00D9026C">
        <w:rPr>
          <w:lang w:val="en-US"/>
        </w:rPr>
        <w:fldChar w:fldCharType="separate"/>
      </w:r>
      <w:r w:rsidRPr="007871E7">
        <w:rPr>
          <w:lang w:val="en-US"/>
        </w:rPr>
        <w:t>https://doi.org/10.1093/poq/nfs051</w:t>
      </w:r>
    </w:p>
    <w:p w14:paraId="6F365E82" w14:textId="77777777" w:rsidR="00E45837" w:rsidRPr="00D9026C" w:rsidRDefault="00E45837" w:rsidP="00E45837">
      <w:pPr>
        <w:pStyle w:val="Normal1"/>
        <w:ind w:left="880" w:hanging="880"/>
        <w:rPr>
          <w:lang w:val="en-US"/>
        </w:rPr>
      </w:pPr>
      <w:r w:rsidRPr="00D9026C">
        <w:rPr>
          <w:lang w:val="en-US"/>
        </w:rPr>
        <w:fldChar w:fldCharType="end"/>
      </w:r>
      <w:r w:rsidRPr="002A6D58">
        <w:rPr>
          <w:lang w:val="en-US"/>
        </w:rPr>
        <w:t xml:space="preserve"> Lakens, D., Scheel, A. M., &amp; Isager, P. M. (2018). </w:t>
      </w:r>
      <w:r w:rsidRPr="00D9026C">
        <w:rPr>
          <w:lang w:val="en-US"/>
        </w:rPr>
        <w:t xml:space="preserve">Equivalence Testing for Psychological Research: A Tutorial. </w:t>
      </w:r>
      <w:r w:rsidRPr="00D9026C">
        <w:rPr>
          <w:i/>
          <w:lang w:val="en-US"/>
        </w:rPr>
        <w:t>Advances in Methods and Practices in Psychological Science</w:t>
      </w:r>
      <w:r w:rsidRPr="00D9026C">
        <w:rPr>
          <w:lang w:val="en-US"/>
        </w:rPr>
        <w:t xml:space="preserve">, </w:t>
      </w:r>
      <w:r w:rsidRPr="00D9026C">
        <w:rPr>
          <w:i/>
          <w:lang w:val="en-US"/>
        </w:rPr>
        <w:t>1</w:t>
      </w:r>
      <w:r w:rsidRPr="00D9026C">
        <w:rPr>
          <w:lang w:val="en-US"/>
        </w:rPr>
        <w:t>(2), 259–269.</w:t>
      </w:r>
      <w:hyperlink r:id="rId45">
        <w:r w:rsidRPr="00D9026C">
          <w:rPr>
            <w:lang w:val="en-US"/>
          </w:rPr>
          <w:t xml:space="preserve"> </w:t>
        </w:r>
      </w:hyperlink>
      <w:hyperlink r:id="rId46">
        <w:r w:rsidRPr="00D9026C">
          <w:rPr>
            <w:lang w:val="en-US"/>
          </w:rPr>
          <w:t>https://doi.org/10.1177/2515245918770963</w:t>
        </w:r>
      </w:hyperlink>
    </w:p>
    <w:p w14:paraId="13D4846F" w14:textId="77777777" w:rsidR="00E45837" w:rsidRPr="00D9026C" w:rsidRDefault="00E45837" w:rsidP="00E45837">
      <w:pPr>
        <w:pStyle w:val="Normal1"/>
        <w:ind w:left="880" w:hanging="880"/>
        <w:rPr>
          <w:lang w:val="en-US"/>
        </w:rPr>
      </w:pPr>
      <w:r w:rsidRPr="00D9026C">
        <w:rPr>
          <w:lang w:val="en-US"/>
        </w:rPr>
        <w:t xml:space="preserve">Lang, P. J., Bradley, M. M., &amp; Cuthbert, B. N. (1997). </w:t>
      </w:r>
      <w:r w:rsidRPr="00D9026C">
        <w:rPr>
          <w:i/>
          <w:lang w:val="en-US"/>
        </w:rPr>
        <w:t>International Affective Picture System (IAPS): Technical Manual and Affective Ratings</w:t>
      </w:r>
      <w:r w:rsidRPr="00D9026C">
        <w:rPr>
          <w:lang w:val="en-US"/>
        </w:rPr>
        <w:t>. NIMH Center for the Study of Emotion and Attention.</w:t>
      </w:r>
    </w:p>
    <w:p w14:paraId="5AE95CAE" w14:textId="77777777" w:rsidR="00E45837" w:rsidRPr="00D9026C" w:rsidRDefault="00E45837" w:rsidP="00E45837">
      <w:pPr>
        <w:pStyle w:val="Normal1"/>
        <w:ind w:left="880" w:hanging="880"/>
        <w:rPr>
          <w:lang w:val="en-US"/>
        </w:rPr>
      </w:pPr>
      <w:r w:rsidRPr="00D9026C">
        <w:rPr>
          <w:lang w:val="en-US"/>
        </w:rPr>
        <w:t xml:space="preserve">Mann, T. C., Cone, J., Heggeseth, B., &amp; Ferguson, M. J. (2019). Updating implicit impressions: New evidence on intentionality and the affect misattribution procedure.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(3), 349–374. </w:t>
      </w:r>
      <w:hyperlink r:id="rId47">
        <w:r w:rsidRPr="00D9026C">
          <w:rPr>
            <w:lang w:val="en-US"/>
          </w:rPr>
          <w:t>https://doi.org/10.1037/pspa0000146</w:t>
        </w:r>
      </w:hyperlink>
      <w:r w:rsidRPr="00D9026C">
        <w:rPr>
          <w:lang w:val="en-US"/>
        </w:rPr>
        <w:t xml:space="preserve"> </w:t>
      </w:r>
      <w:r w:rsidRPr="00D9026C">
        <w:rPr>
          <w:lang w:val="en-US"/>
        </w:rPr>
        <w:fldChar w:fldCharType="begin"/>
      </w:r>
      <w:r w:rsidRPr="00D9026C">
        <w:rPr>
          <w:lang w:val="en-US"/>
        </w:rPr>
        <w:instrText xml:space="preserve"> HYPERLINK "https://doi.org/10.1037/pspa0000021" </w:instrText>
      </w:r>
      <w:r w:rsidRPr="00D9026C">
        <w:rPr>
          <w:lang w:val="en-US"/>
        </w:rPr>
        <w:fldChar w:fldCharType="separate"/>
      </w:r>
    </w:p>
    <w:p w14:paraId="45956E8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Mann, T. C., &amp; Ferguson, M. J. (2017). </w:t>
      </w:r>
      <w:r w:rsidRPr="00D9026C">
        <w:rPr>
          <w:lang w:val="en-US"/>
        </w:rPr>
        <w:t xml:space="preserve">Reversing Implicit First Impressions through Reinterpretation after a Two-Day Delay. </w:t>
      </w:r>
      <w:r w:rsidRPr="00D9026C">
        <w:rPr>
          <w:i/>
          <w:lang w:val="en-US"/>
        </w:rPr>
        <w:t>Journal of Experimental Social Psychology</w:t>
      </w:r>
      <w:r w:rsidRPr="00D9026C">
        <w:rPr>
          <w:lang w:val="en-US"/>
        </w:rPr>
        <w:t xml:space="preserve">, </w:t>
      </w:r>
      <w:r w:rsidRPr="00D9026C">
        <w:rPr>
          <w:i/>
          <w:lang w:val="en-US"/>
        </w:rPr>
        <w:t>68</w:t>
      </w:r>
      <w:r w:rsidRPr="00D9026C">
        <w:rPr>
          <w:lang w:val="en-US"/>
        </w:rPr>
        <w:t>, 122–127.</w:t>
      </w:r>
      <w:hyperlink r:id="rId48">
        <w:r w:rsidRPr="00D9026C">
          <w:rPr>
            <w:lang w:val="en-US"/>
          </w:rPr>
          <w:t xml:space="preserve"> </w:t>
        </w:r>
      </w:hyperlink>
      <w:r w:rsidRPr="00D9026C">
        <w:rPr>
          <w:lang w:val="en-US"/>
        </w:rPr>
        <w:fldChar w:fldCharType="begin"/>
      </w:r>
      <w:r w:rsidRPr="00D9026C">
        <w:rPr>
          <w:lang w:val="en-US"/>
        </w:rPr>
        <w:instrText xml:space="preserve"> HYPERLINK "https://doi.org/10.1016/j.jesp.2016.06.004" </w:instrText>
      </w:r>
      <w:r w:rsidRPr="00D9026C">
        <w:rPr>
          <w:lang w:val="en-US"/>
        </w:rPr>
        <w:fldChar w:fldCharType="separate"/>
      </w:r>
      <w:r w:rsidRPr="00D9026C">
        <w:rPr>
          <w:lang w:val="en-US"/>
        </w:rPr>
        <w:t>https://doi.org/10.1016/j.jesp.2016.06.004</w:t>
      </w:r>
    </w:p>
    <w:p w14:paraId="10BF1448"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McCarthy, R. J., Skowronski, J. J., Crouch, J. L., &amp; Milner, J. S. (2017). Parents’ spontaneous evaluations of children and symbolic harmful behaviors toward their child. </w:t>
      </w:r>
      <w:r w:rsidRPr="00D9026C">
        <w:rPr>
          <w:i/>
          <w:lang w:val="en-US"/>
        </w:rPr>
        <w:t>Child Abuse &amp; Neglect</w:t>
      </w:r>
      <w:r w:rsidRPr="00D9026C">
        <w:rPr>
          <w:lang w:val="en-US"/>
        </w:rPr>
        <w:t xml:space="preserve">, </w:t>
      </w:r>
      <w:r w:rsidRPr="00D9026C">
        <w:rPr>
          <w:i/>
          <w:lang w:val="en-US"/>
        </w:rPr>
        <w:t>67</w:t>
      </w:r>
      <w:r w:rsidRPr="00D9026C">
        <w:rPr>
          <w:lang w:val="en-US"/>
        </w:rPr>
        <w:t>, 419–428.</w:t>
      </w:r>
      <w:hyperlink r:id="rId49">
        <w:r w:rsidRPr="00D9026C">
          <w:rPr>
            <w:lang w:val="en-US"/>
          </w:rPr>
          <w:t xml:space="preserve"> </w:t>
        </w:r>
      </w:hyperlink>
      <w:hyperlink r:id="rId50">
        <w:r w:rsidRPr="00D9026C">
          <w:rPr>
            <w:lang w:val="en-US"/>
          </w:rPr>
          <w:t>https://doi.org/10.1016/j.chiabu.2017.02.005</w:t>
        </w:r>
      </w:hyperlink>
      <w:r w:rsidRPr="00D9026C">
        <w:rPr>
          <w:lang w:val="en-US"/>
        </w:rPr>
        <w:fldChar w:fldCharType="begin"/>
      </w:r>
      <w:r w:rsidRPr="00D9026C">
        <w:rPr>
          <w:lang w:val="en-US"/>
        </w:rPr>
        <w:instrText xml:space="preserve"> HYPERLINK "https://doi.org/10.1037/pas0000580" </w:instrText>
      </w:r>
      <w:r w:rsidRPr="00D9026C">
        <w:rPr>
          <w:lang w:val="en-US"/>
        </w:rPr>
        <w:fldChar w:fldCharType="separate"/>
      </w:r>
    </w:p>
    <w:p w14:paraId="0D79C7B4" w14:textId="532E333D" w:rsidR="00E45837" w:rsidRPr="004F38FB" w:rsidRDefault="00E45837" w:rsidP="00E45837">
      <w:pPr>
        <w:pStyle w:val="Normal1"/>
        <w:ind w:left="880" w:hanging="880"/>
        <w:rPr>
          <w:lang w:val="en-US"/>
        </w:rPr>
      </w:pPr>
      <w:r w:rsidRPr="00D9026C">
        <w:rPr>
          <w:lang w:val="en-US"/>
        </w:rPr>
        <w:fldChar w:fldCharType="end"/>
      </w:r>
      <w:r w:rsidRPr="00D9026C">
        <w:rPr>
          <w:lang w:val="en-US"/>
        </w:rPr>
        <w:t xml:space="preserve">Mogil, J. S. (2016). Perspective: Equality need not be painful. </w:t>
      </w:r>
      <w:r w:rsidRPr="004F38FB">
        <w:rPr>
          <w:i/>
          <w:lang w:val="en-US"/>
        </w:rPr>
        <w:t>Nature</w:t>
      </w:r>
      <w:r w:rsidRPr="004F38FB">
        <w:rPr>
          <w:lang w:val="en-US"/>
        </w:rPr>
        <w:t xml:space="preserve">, </w:t>
      </w:r>
      <w:r w:rsidRPr="004F38FB">
        <w:rPr>
          <w:i/>
          <w:lang w:val="en-US"/>
        </w:rPr>
        <w:t>535</w:t>
      </w:r>
      <w:r w:rsidRPr="004F38FB">
        <w:rPr>
          <w:lang w:val="en-US"/>
        </w:rPr>
        <w:t>, S7</w:t>
      </w:r>
      <w:r w:rsidR="008A3B0F" w:rsidRPr="004F38FB">
        <w:rPr>
          <w:lang w:val="en-US"/>
        </w:rPr>
        <w:t xml:space="preserve"> </w:t>
      </w:r>
    </w:p>
    <w:p w14:paraId="13EF0B0D" w14:textId="77777777" w:rsidR="00E45837" w:rsidRPr="00AD396B" w:rsidRDefault="00E45837" w:rsidP="00E45837">
      <w:pPr>
        <w:pStyle w:val="Normal1"/>
        <w:ind w:left="880" w:hanging="880"/>
        <w:rPr>
          <w:lang w:val="en-US"/>
        </w:rPr>
      </w:pPr>
      <w:r w:rsidRPr="004F38FB">
        <w:rPr>
          <w:lang w:val="en-US"/>
        </w:rPr>
        <w:t xml:space="preserve">Moors, A., &amp; De Houwer, J. (2006). </w:t>
      </w:r>
      <w:r w:rsidRPr="00D9026C">
        <w:rPr>
          <w:i/>
          <w:lang w:val="en-US"/>
        </w:rPr>
        <w:t>Automaticity: A theoretical and conceptual analysis</w:t>
      </w:r>
      <w:r w:rsidRPr="00D9026C">
        <w:rPr>
          <w:lang w:val="en-US"/>
        </w:rPr>
        <w:t xml:space="preserve">. </w:t>
      </w:r>
      <w:r w:rsidRPr="00AD396B">
        <w:rPr>
          <w:i/>
          <w:lang w:val="en-US"/>
        </w:rPr>
        <w:t>Psychological Bulletin, 132</w:t>
      </w:r>
      <w:r w:rsidRPr="00AD396B">
        <w:rPr>
          <w:lang w:val="en-US"/>
        </w:rPr>
        <w:t xml:space="preserve">, 297–326. </w:t>
      </w:r>
      <w:hyperlink r:id="rId51">
        <w:r w:rsidRPr="00AD396B">
          <w:rPr>
            <w:lang w:val="en-US"/>
          </w:rPr>
          <w:t>https://doi.org10.1037/0033-2909.132.2.297</w:t>
        </w:r>
      </w:hyperlink>
      <w:r w:rsidRPr="00AD396B">
        <w:rPr>
          <w:lang w:val="en-US"/>
        </w:rPr>
        <w:t xml:space="preserve"> </w:t>
      </w:r>
    </w:p>
    <w:p w14:paraId="5487B036" w14:textId="77777777" w:rsidR="00E45837" w:rsidRPr="00D9026C" w:rsidRDefault="00E45837" w:rsidP="00E45837">
      <w:pPr>
        <w:pStyle w:val="Normal1"/>
        <w:ind w:left="880" w:hanging="880"/>
        <w:rPr>
          <w:lang w:val="en-US"/>
        </w:rPr>
      </w:pPr>
      <w:r w:rsidRPr="00D9026C">
        <w:rPr>
          <w:lang w:val="en-US"/>
        </w:rPr>
        <w:t>Payne, B. K., Brown-</w:t>
      </w:r>
      <w:proofErr w:type="spellStart"/>
      <w:r w:rsidRPr="00D9026C">
        <w:rPr>
          <w:lang w:val="en-US"/>
        </w:rPr>
        <w:t>Iannuzzi</w:t>
      </w:r>
      <w:proofErr w:type="spellEnd"/>
      <w:r w:rsidRPr="00D9026C">
        <w:rPr>
          <w:lang w:val="en-US"/>
        </w:rPr>
        <w:t xml:space="preserve">, J., Burkley, M., Arbuckle, N. L., Cooley, E., Cameron, D., &amp; Lundberg, K. (2013). Intention Invention and the Affect Misattribution Procedure: Reply to Bar-Anan and Nosek (2012). </w:t>
      </w:r>
      <w:r w:rsidRPr="00D9026C">
        <w:rPr>
          <w:i/>
          <w:lang w:val="en-US"/>
        </w:rPr>
        <w:t>Personality and Social Psychology Bulletin</w:t>
      </w:r>
      <w:r w:rsidRPr="00D9026C">
        <w:rPr>
          <w:lang w:val="en-US"/>
        </w:rPr>
        <w:t xml:space="preserve">, </w:t>
      </w:r>
      <w:r w:rsidRPr="00D9026C">
        <w:rPr>
          <w:i/>
          <w:lang w:val="en-US"/>
        </w:rPr>
        <w:t>39</w:t>
      </w:r>
      <w:r w:rsidRPr="00D9026C">
        <w:rPr>
          <w:lang w:val="en-US"/>
        </w:rPr>
        <w:t xml:space="preserve">(3), 375–386. </w:t>
      </w:r>
      <w:hyperlink r:id="rId52">
        <w:r w:rsidRPr="00D9026C">
          <w:rPr>
            <w:lang w:val="en-US"/>
          </w:rPr>
          <w:t>https://doi.org/10.1177/0146167212475225</w:t>
        </w:r>
      </w:hyperlink>
      <w:r w:rsidRPr="00D9026C">
        <w:rPr>
          <w:lang w:val="en-US"/>
        </w:rPr>
        <w:t xml:space="preserve"> </w:t>
      </w:r>
    </w:p>
    <w:p w14:paraId="747FF42F" w14:textId="77777777" w:rsidR="00E45837" w:rsidRPr="00D9026C" w:rsidRDefault="00E45837" w:rsidP="00E45837">
      <w:pPr>
        <w:pStyle w:val="Normal1"/>
        <w:ind w:left="880" w:hanging="880"/>
        <w:rPr>
          <w:lang w:val="en-US"/>
        </w:rPr>
      </w:pPr>
      <w:r w:rsidRPr="00D9026C">
        <w:rPr>
          <w:lang w:val="en-US"/>
        </w:rPr>
        <w:t xml:space="preserve">Payne, B. K., Cheng, C. M., Govorun, O., &amp; Stewart, B. D. (2005). An inkblot for attitudes: affect misattribution as implicit measurement. </w:t>
      </w:r>
      <w:r w:rsidRPr="00D9026C">
        <w:rPr>
          <w:i/>
          <w:lang w:val="en-US"/>
        </w:rPr>
        <w:t>Journal of Personality and Social Psychology</w:t>
      </w:r>
      <w:r w:rsidRPr="00D9026C">
        <w:rPr>
          <w:lang w:val="en-US"/>
        </w:rPr>
        <w:t xml:space="preserve">, </w:t>
      </w:r>
      <w:r w:rsidRPr="00D9026C">
        <w:rPr>
          <w:i/>
          <w:lang w:val="en-US"/>
        </w:rPr>
        <w:t>89</w:t>
      </w:r>
      <w:r w:rsidRPr="00D9026C">
        <w:rPr>
          <w:lang w:val="en-US"/>
        </w:rPr>
        <w:t xml:space="preserve">(3), 277–293. </w:t>
      </w:r>
      <w:hyperlink r:id="rId53">
        <w:r w:rsidRPr="00D9026C">
          <w:rPr>
            <w:lang w:val="en-US"/>
          </w:rPr>
          <w:t>https://doi.org/10.1037/0022-3514.89.3.277</w:t>
        </w:r>
      </w:hyperlink>
      <w:r w:rsidRPr="00D9026C">
        <w:rPr>
          <w:lang w:val="en-US"/>
        </w:rPr>
        <w:t xml:space="preserve"> </w:t>
      </w:r>
    </w:p>
    <w:p w14:paraId="6BC7B6D8" w14:textId="77777777" w:rsidR="00E45837" w:rsidRPr="00D9026C" w:rsidRDefault="00E45837" w:rsidP="00E45837">
      <w:pPr>
        <w:pStyle w:val="Normal1"/>
        <w:ind w:left="880" w:hanging="880"/>
        <w:rPr>
          <w:lang w:val="en-US"/>
        </w:rPr>
      </w:pPr>
      <w:r w:rsidRPr="00D9026C">
        <w:rPr>
          <w:lang w:val="en-US"/>
        </w:rPr>
        <w:t xml:space="preserve">Payne, B. K., &amp; Lundberg, K. (2014). The Affect Misattribution Procedure: Ten Years of Evidence on Reliability, Validity, and Mechanisms. </w:t>
      </w:r>
      <w:r w:rsidRPr="00D9026C">
        <w:rPr>
          <w:i/>
          <w:lang w:val="en-US"/>
        </w:rPr>
        <w:t>Social and Personality Psychology Compass</w:t>
      </w:r>
      <w:r w:rsidRPr="00D9026C">
        <w:rPr>
          <w:lang w:val="en-US"/>
        </w:rPr>
        <w:t xml:space="preserve">, </w:t>
      </w:r>
      <w:r w:rsidRPr="00D9026C">
        <w:rPr>
          <w:i/>
          <w:lang w:val="en-US"/>
        </w:rPr>
        <w:t>8</w:t>
      </w:r>
      <w:r w:rsidRPr="00D9026C">
        <w:rPr>
          <w:lang w:val="en-US"/>
        </w:rPr>
        <w:t xml:space="preserve">(12), 672–686. </w:t>
      </w:r>
      <w:hyperlink r:id="rId54">
        <w:r w:rsidRPr="00D9026C">
          <w:rPr>
            <w:lang w:val="en-US"/>
          </w:rPr>
          <w:t>https://doi.org/10.1111/spc3.12148</w:t>
        </w:r>
      </w:hyperlink>
      <w:r w:rsidRPr="00D9026C">
        <w:rPr>
          <w:lang w:val="en-US"/>
        </w:rPr>
        <w:t xml:space="preserve"> </w:t>
      </w:r>
    </w:p>
    <w:p w14:paraId="67BE5B67" w14:textId="77777777" w:rsidR="00E45837" w:rsidRPr="00D9026C" w:rsidRDefault="00E45837" w:rsidP="00E45837">
      <w:pPr>
        <w:pStyle w:val="Normal1"/>
        <w:ind w:left="880" w:hanging="880"/>
        <w:rPr>
          <w:lang w:val="en-US"/>
        </w:rPr>
      </w:pPr>
      <w:r w:rsidRPr="00D9026C">
        <w:rPr>
          <w:lang w:val="en-US"/>
        </w:rPr>
        <w:t xml:space="preserve">Quertemont, E. (2011). How to Statistically Show the Absence of an Effect. </w:t>
      </w:r>
      <w:proofErr w:type="spellStart"/>
      <w:r w:rsidRPr="00D9026C">
        <w:rPr>
          <w:i/>
          <w:lang w:val="en-US"/>
        </w:rPr>
        <w:t>Psychologica</w:t>
      </w:r>
      <w:proofErr w:type="spellEnd"/>
      <w:r w:rsidRPr="00D9026C">
        <w:rPr>
          <w:i/>
          <w:lang w:val="en-US"/>
        </w:rPr>
        <w:t xml:space="preserve"> </w:t>
      </w:r>
      <w:proofErr w:type="spellStart"/>
      <w:r w:rsidRPr="00D9026C">
        <w:rPr>
          <w:i/>
          <w:lang w:val="en-US"/>
        </w:rPr>
        <w:t>Belgica</w:t>
      </w:r>
      <w:proofErr w:type="spellEnd"/>
      <w:r w:rsidRPr="00D9026C">
        <w:rPr>
          <w:lang w:val="en-US"/>
        </w:rPr>
        <w:t xml:space="preserve">, </w:t>
      </w:r>
      <w:r w:rsidRPr="00D9026C">
        <w:rPr>
          <w:i/>
          <w:lang w:val="en-US"/>
        </w:rPr>
        <w:t>51</w:t>
      </w:r>
      <w:r w:rsidRPr="00D9026C">
        <w:rPr>
          <w:lang w:val="en-US"/>
        </w:rPr>
        <w:t xml:space="preserve">(2), 109-127. DOI: </w:t>
      </w:r>
      <w:hyperlink r:id="rId55">
        <w:r w:rsidRPr="00D9026C">
          <w:rPr>
            <w:lang w:val="en-US"/>
          </w:rPr>
          <w:t>https://doi.org/10.5334/pb-51-2-109</w:t>
        </w:r>
      </w:hyperlink>
      <w:r w:rsidRPr="00D9026C">
        <w:rPr>
          <w:lang w:val="en-US"/>
        </w:rPr>
        <w:t xml:space="preserve"> </w:t>
      </w:r>
      <w:r w:rsidRPr="00D9026C">
        <w:rPr>
          <w:lang w:val="en-US"/>
        </w:rPr>
        <w:fldChar w:fldCharType="begin"/>
      </w:r>
      <w:r w:rsidRPr="00D9026C">
        <w:rPr>
          <w:lang w:val="en-US"/>
        </w:rPr>
        <w:instrText xml:space="preserve"> HYPERLINK "https://orbi.uliege.be/handle/2268/97453" </w:instrText>
      </w:r>
      <w:r w:rsidRPr="00D9026C">
        <w:rPr>
          <w:lang w:val="en-US"/>
        </w:rPr>
        <w:fldChar w:fldCharType="separate"/>
      </w:r>
    </w:p>
    <w:p w14:paraId="0CC55DA8"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Rinck, M., &amp; Becker, E. (2007). Approach and avoidance in fear of spider. </w:t>
      </w:r>
      <w:r w:rsidRPr="00D9026C">
        <w:rPr>
          <w:i/>
          <w:lang w:val="en-US"/>
        </w:rPr>
        <w:t>Journal of Behavior Therapy and Experimental Psychiatry</w:t>
      </w:r>
      <w:r w:rsidRPr="00D9026C">
        <w:rPr>
          <w:lang w:val="en-US"/>
        </w:rPr>
        <w:t xml:space="preserve">, </w:t>
      </w:r>
      <w:r w:rsidRPr="00D9026C">
        <w:rPr>
          <w:i/>
          <w:lang w:val="en-US"/>
        </w:rPr>
        <w:t>38</w:t>
      </w:r>
      <w:r w:rsidRPr="00D9026C">
        <w:rPr>
          <w:lang w:val="en-US"/>
        </w:rPr>
        <w:t xml:space="preserve">(2), 105–120. </w:t>
      </w:r>
      <w:hyperlink r:id="rId56">
        <w:r w:rsidRPr="00D9026C">
          <w:rPr>
            <w:lang w:val="en-US"/>
          </w:rPr>
          <w:t>https://doi.org/10.1016/j.jbtep.2006.10.001</w:t>
        </w:r>
      </w:hyperlink>
      <w:r w:rsidRPr="00D9026C">
        <w:rPr>
          <w:lang w:val="en-US"/>
        </w:rPr>
        <w:t xml:space="preserve"> </w:t>
      </w:r>
    </w:p>
    <w:p w14:paraId="0AA6A457" w14:textId="77777777" w:rsidR="00E45837" w:rsidRPr="00857205" w:rsidRDefault="00E45837" w:rsidP="00E45837">
      <w:pPr>
        <w:pStyle w:val="Normal1"/>
        <w:ind w:left="880" w:hanging="880"/>
        <w:rPr>
          <w:lang w:val="en-US"/>
        </w:rPr>
      </w:pPr>
      <w:r w:rsidRPr="00D9026C">
        <w:rPr>
          <w:lang w:val="en-US"/>
        </w:rPr>
        <w:t xml:space="preserve">Sava, F. A., </w:t>
      </w:r>
      <w:proofErr w:type="spellStart"/>
      <w:r w:rsidRPr="00D9026C">
        <w:rPr>
          <w:lang w:val="en-US"/>
        </w:rPr>
        <w:t>MaricutΤoiu</w:t>
      </w:r>
      <w:proofErr w:type="spellEnd"/>
      <w:r w:rsidRPr="00D9026C">
        <w:rPr>
          <w:lang w:val="en-US"/>
        </w:rPr>
        <w:t xml:space="preserve">, L. P., </w:t>
      </w:r>
      <w:proofErr w:type="spellStart"/>
      <w:r w:rsidRPr="00D9026C">
        <w:rPr>
          <w:lang w:val="en-US"/>
        </w:rPr>
        <w:t>Rusu</w:t>
      </w:r>
      <w:proofErr w:type="spellEnd"/>
      <w:r w:rsidRPr="00D9026C">
        <w:rPr>
          <w:lang w:val="en-US"/>
        </w:rPr>
        <w:t xml:space="preserve">, S., </w:t>
      </w:r>
      <w:proofErr w:type="spellStart"/>
      <w:r w:rsidRPr="00D9026C">
        <w:rPr>
          <w:lang w:val="en-US"/>
        </w:rPr>
        <w:t>Macsinga</w:t>
      </w:r>
      <w:proofErr w:type="spellEnd"/>
      <w:r w:rsidRPr="00D9026C">
        <w:rPr>
          <w:lang w:val="en-US"/>
        </w:rPr>
        <w:t xml:space="preserve">, I., </w:t>
      </w:r>
      <w:proofErr w:type="spellStart"/>
      <w:r w:rsidRPr="00D9026C">
        <w:rPr>
          <w:lang w:val="en-US"/>
        </w:rPr>
        <w:t>Vîrgă</w:t>
      </w:r>
      <w:proofErr w:type="spellEnd"/>
      <w:r w:rsidRPr="00D9026C">
        <w:rPr>
          <w:lang w:val="en-US"/>
        </w:rPr>
        <w:t xml:space="preserve">, D., Cheng, C. M., &amp; Payne, B. K. (2012). An inkblot for the implicit assessment of personality: The semantic </w:t>
      </w:r>
      <w:r w:rsidRPr="00D9026C">
        <w:rPr>
          <w:lang w:val="en-US"/>
        </w:rPr>
        <w:lastRenderedPageBreak/>
        <w:t xml:space="preserve">misattribution procedure. </w:t>
      </w:r>
      <w:r w:rsidRPr="00D9026C">
        <w:rPr>
          <w:i/>
          <w:lang w:val="en-US"/>
        </w:rPr>
        <w:t>European Journal of Personality</w:t>
      </w:r>
      <w:r w:rsidRPr="00D9026C">
        <w:rPr>
          <w:lang w:val="en-US"/>
        </w:rPr>
        <w:t xml:space="preserve">, </w:t>
      </w:r>
      <w:r w:rsidRPr="00D9026C">
        <w:rPr>
          <w:i/>
          <w:lang w:val="en-US"/>
        </w:rPr>
        <w:t>26</w:t>
      </w:r>
      <w:r w:rsidRPr="00D9026C">
        <w:rPr>
          <w:lang w:val="en-US"/>
        </w:rPr>
        <w:t>(6), 613–628.</w:t>
      </w:r>
      <w:hyperlink r:id="rId57">
        <w:r w:rsidRPr="00D9026C">
          <w:rPr>
            <w:lang w:val="en-US"/>
          </w:rPr>
          <w:t xml:space="preserve"> </w:t>
        </w:r>
      </w:hyperlink>
      <w:r w:rsidRPr="00D9026C">
        <w:rPr>
          <w:lang w:val="en-US"/>
        </w:rPr>
        <w:fldChar w:fldCharType="begin"/>
      </w:r>
      <w:r w:rsidRPr="00D9026C">
        <w:rPr>
          <w:lang w:val="en-US"/>
        </w:rPr>
        <w:instrText xml:space="preserve"> HYPERLINK "https://doi.org/10.1002/per.1861" </w:instrText>
      </w:r>
      <w:r w:rsidRPr="00D9026C">
        <w:rPr>
          <w:lang w:val="en-US"/>
        </w:rPr>
        <w:fldChar w:fldCharType="separate"/>
      </w:r>
      <w:r w:rsidRPr="00857205">
        <w:rPr>
          <w:lang w:val="en-US"/>
        </w:rPr>
        <w:t>https://doi.org/10.1002/per.1861</w:t>
      </w:r>
    </w:p>
    <w:p w14:paraId="35FB5AD3" w14:textId="77777777" w:rsidR="00E45837" w:rsidRPr="00D9026C" w:rsidRDefault="00E45837" w:rsidP="00E45837">
      <w:pPr>
        <w:pStyle w:val="Normal1"/>
        <w:ind w:left="880" w:hanging="880"/>
        <w:rPr>
          <w:lang w:val="en-US"/>
        </w:rPr>
      </w:pPr>
      <w:r w:rsidRPr="00D9026C">
        <w:rPr>
          <w:lang w:val="en-US"/>
        </w:rPr>
        <w:fldChar w:fldCharType="end"/>
      </w:r>
      <w:r w:rsidRPr="00857205">
        <w:rPr>
          <w:lang w:val="en-US"/>
        </w:rPr>
        <w:t xml:space="preserve"> Schreiber, F., Witthöft, M., Neng, J. M. B., &amp; Weck, F. (2016). </w:t>
      </w:r>
      <w:r w:rsidRPr="00D9026C">
        <w:rPr>
          <w:lang w:val="en-US"/>
        </w:rPr>
        <w:t xml:space="preserve">Changes in negative implicit evaluations in patients of hypochondriasis after treatment with cognitive therapy or exposure therapy. </w:t>
      </w:r>
      <w:r w:rsidRPr="00D9026C">
        <w:rPr>
          <w:i/>
          <w:lang w:val="en-US"/>
        </w:rPr>
        <w:t>Journal of Behavior Therapy and Experimental Psychiatry</w:t>
      </w:r>
      <w:r w:rsidRPr="00D9026C">
        <w:rPr>
          <w:lang w:val="en-US"/>
        </w:rPr>
        <w:t xml:space="preserve">, </w:t>
      </w:r>
      <w:r w:rsidRPr="00D9026C">
        <w:rPr>
          <w:i/>
          <w:lang w:val="en-US"/>
        </w:rPr>
        <w:t>50</w:t>
      </w:r>
      <w:r w:rsidRPr="00D9026C">
        <w:rPr>
          <w:lang w:val="en-US"/>
        </w:rPr>
        <w:t>, 139–146.</w:t>
      </w:r>
      <w:hyperlink r:id="rId58">
        <w:r w:rsidRPr="00D9026C">
          <w:rPr>
            <w:lang w:val="en-US"/>
          </w:rPr>
          <w:t xml:space="preserve"> </w:t>
        </w:r>
      </w:hyperlink>
      <w:r w:rsidRPr="00D9026C">
        <w:rPr>
          <w:lang w:val="en-US"/>
        </w:rPr>
        <w:fldChar w:fldCharType="begin"/>
      </w:r>
      <w:r w:rsidRPr="00D9026C">
        <w:rPr>
          <w:lang w:val="en-US"/>
        </w:rPr>
        <w:instrText xml:space="preserve"> HYPERLINK "https://doi.org/10.1016/j.jbtep.2015.07.005" </w:instrText>
      </w:r>
      <w:r w:rsidRPr="00D9026C">
        <w:rPr>
          <w:lang w:val="en-US"/>
        </w:rPr>
        <w:fldChar w:fldCharType="separate"/>
      </w:r>
      <w:r w:rsidRPr="00D9026C">
        <w:rPr>
          <w:lang w:val="en-US"/>
        </w:rPr>
        <w:t>https://doi.org/10.1016/j.jbtep.2015.07.005</w:t>
      </w:r>
    </w:p>
    <w:p w14:paraId="06D8137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Schwarz, N., &amp; Clore, G. L. (1983). </w:t>
      </w:r>
      <w:r w:rsidRPr="00D9026C">
        <w:rPr>
          <w:lang w:val="en-US"/>
        </w:rPr>
        <w:t xml:space="preserve">Mood, misattribution, and judgements of well-being: Informative and directive functions of affective states. </w:t>
      </w:r>
      <w:r w:rsidRPr="00D9026C">
        <w:rPr>
          <w:i/>
          <w:lang w:val="en-US"/>
        </w:rPr>
        <w:t>Journal of Personality and Social Psychology</w:t>
      </w:r>
      <w:r w:rsidRPr="00D9026C">
        <w:rPr>
          <w:lang w:val="en-US"/>
        </w:rPr>
        <w:t xml:space="preserve">, </w:t>
      </w:r>
      <w:r w:rsidRPr="00D9026C">
        <w:rPr>
          <w:i/>
          <w:lang w:val="en-US"/>
        </w:rPr>
        <w:t>45</w:t>
      </w:r>
      <w:r w:rsidRPr="00D9026C">
        <w:rPr>
          <w:lang w:val="en-US"/>
        </w:rPr>
        <w:t>(3), 513–523.</w:t>
      </w:r>
    </w:p>
    <w:p w14:paraId="2A707D26" w14:textId="77777777" w:rsidR="00E45837" w:rsidRPr="00857205" w:rsidRDefault="00E45837" w:rsidP="00E45837">
      <w:pPr>
        <w:pStyle w:val="Normal1"/>
        <w:ind w:left="880" w:hanging="880"/>
        <w:rPr>
          <w:lang w:val="en-US"/>
        </w:rPr>
      </w:pPr>
      <w:r w:rsidRPr="00D9026C">
        <w:rPr>
          <w:lang w:val="en-US"/>
        </w:rPr>
        <w:t xml:space="preserve">Smith, A. R., Forrest, L. N., Velkoff, E. A., Ribeiro, J. D., &amp; Franklin, J. (2018). Implicit attitudes toward eating stimuli differentiate eating disorder and non-eating disorder groups and predict eating disorder behaviors. </w:t>
      </w:r>
      <w:r w:rsidRPr="00D9026C">
        <w:rPr>
          <w:i/>
          <w:lang w:val="en-US"/>
        </w:rPr>
        <w:t>The International Journal of Eating Disorders</w:t>
      </w:r>
      <w:r w:rsidRPr="00D9026C">
        <w:rPr>
          <w:lang w:val="en-US"/>
        </w:rPr>
        <w:t xml:space="preserve">, </w:t>
      </w:r>
      <w:r w:rsidRPr="00D9026C">
        <w:rPr>
          <w:i/>
          <w:lang w:val="en-US"/>
        </w:rPr>
        <w:t>51</w:t>
      </w:r>
      <w:r w:rsidRPr="00D9026C">
        <w:rPr>
          <w:lang w:val="en-US"/>
        </w:rPr>
        <w:t>(4), 343–351.</w:t>
      </w:r>
      <w:hyperlink r:id="rId59">
        <w:r w:rsidRPr="00D9026C">
          <w:rPr>
            <w:lang w:val="en-US"/>
          </w:rPr>
          <w:t xml:space="preserve"> </w:t>
        </w:r>
      </w:hyperlink>
      <w:r w:rsidRPr="00D9026C">
        <w:rPr>
          <w:lang w:val="en-US"/>
        </w:rPr>
        <w:fldChar w:fldCharType="begin"/>
      </w:r>
      <w:r w:rsidRPr="00D9026C">
        <w:rPr>
          <w:lang w:val="en-US"/>
        </w:rPr>
        <w:instrText xml:space="preserve"> HYPERLINK "https://doi.org/10.1002/eat.22843" </w:instrText>
      </w:r>
      <w:r w:rsidRPr="00D9026C">
        <w:rPr>
          <w:lang w:val="en-US"/>
        </w:rPr>
        <w:fldChar w:fldCharType="separate"/>
      </w:r>
      <w:r w:rsidRPr="00857205">
        <w:rPr>
          <w:lang w:val="en-US"/>
        </w:rPr>
        <w:t>https://doi.org/10.1002/eat.22843</w:t>
      </w:r>
    </w:p>
    <w:p w14:paraId="387DF35F" w14:textId="77777777" w:rsidR="00E45837" w:rsidRPr="00D9026C" w:rsidRDefault="00E45837" w:rsidP="00E45837">
      <w:pPr>
        <w:pStyle w:val="Normal1"/>
        <w:ind w:left="880" w:hanging="880"/>
        <w:rPr>
          <w:lang w:val="en-US"/>
        </w:rPr>
      </w:pPr>
      <w:r w:rsidRPr="00D9026C">
        <w:rPr>
          <w:lang w:val="en-US"/>
        </w:rPr>
        <w:fldChar w:fldCharType="end"/>
      </w:r>
      <w:r w:rsidRPr="00857205">
        <w:rPr>
          <w:lang w:val="en-US"/>
        </w:rPr>
        <w:t xml:space="preserve">Spring, V. L., &amp; Bulik, C. M. (2014). </w:t>
      </w:r>
      <w:r w:rsidRPr="00D9026C">
        <w:rPr>
          <w:lang w:val="en-US"/>
        </w:rPr>
        <w:t xml:space="preserve">Implicit and explicit affect toward food and weight stimuli in anorexia nervosa. </w:t>
      </w:r>
      <w:r w:rsidRPr="00D9026C">
        <w:rPr>
          <w:i/>
          <w:lang w:val="en-US"/>
        </w:rPr>
        <w:t>Eating Behaviors</w:t>
      </w:r>
      <w:r w:rsidRPr="00D9026C">
        <w:rPr>
          <w:lang w:val="en-US"/>
        </w:rPr>
        <w:t xml:space="preserve">, </w:t>
      </w:r>
      <w:r w:rsidRPr="00D9026C">
        <w:rPr>
          <w:i/>
          <w:lang w:val="en-US"/>
        </w:rPr>
        <w:t>15</w:t>
      </w:r>
      <w:r w:rsidRPr="00D9026C">
        <w:rPr>
          <w:lang w:val="en-US"/>
        </w:rPr>
        <w:t>(1), 91–94.</w:t>
      </w:r>
      <w:hyperlink r:id="rId60">
        <w:r w:rsidRPr="00D9026C">
          <w:rPr>
            <w:lang w:val="en-US"/>
          </w:rPr>
          <w:t xml:space="preserve"> </w:t>
        </w:r>
      </w:hyperlink>
      <w:r w:rsidRPr="00D9026C">
        <w:rPr>
          <w:lang w:val="en-US"/>
        </w:rPr>
        <w:fldChar w:fldCharType="begin"/>
      </w:r>
      <w:r w:rsidRPr="00D9026C">
        <w:rPr>
          <w:lang w:val="en-US"/>
        </w:rPr>
        <w:instrText xml:space="preserve"> HYPERLINK "https://doi.org/10.1016/j.eatbeh.2013.10.017" </w:instrText>
      </w:r>
      <w:r w:rsidRPr="00D9026C">
        <w:rPr>
          <w:lang w:val="en-US"/>
        </w:rPr>
        <w:fldChar w:fldCharType="separate"/>
      </w:r>
      <w:r w:rsidRPr="00D9026C">
        <w:rPr>
          <w:lang w:val="en-US"/>
        </w:rPr>
        <w:t>https://doi.org/10.1016/j.eatbeh.2013.10.017</w:t>
      </w:r>
    </w:p>
    <w:p w14:paraId="52EE51D0" w14:textId="77777777" w:rsidR="00E45837" w:rsidRPr="00D9026C" w:rsidRDefault="00E45837" w:rsidP="00E45837">
      <w:pPr>
        <w:pStyle w:val="Normal1"/>
        <w:ind w:left="880" w:hanging="880"/>
        <w:rPr>
          <w:lang w:val="nl-BE"/>
        </w:rPr>
      </w:pPr>
      <w:r w:rsidRPr="00D9026C">
        <w:rPr>
          <w:lang w:val="en-US"/>
        </w:rPr>
        <w:fldChar w:fldCharType="end"/>
      </w:r>
      <w:r w:rsidRPr="00D9026C">
        <w:rPr>
          <w:lang w:val="en-US"/>
        </w:rPr>
        <w:t xml:space="preserve">Teige-Mocigemba, S., Becker, M., Sherman, J., Reichardt, R., &amp; Klauer, K. C. (2017). The Affect Misattribution Procedure: In Search of Prejudice Effects. </w:t>
      </w:r>
      <w:proofErr w:type="spellStart"/>
      <w:r w:rsidRPr="002A6D58">
        <w:rPr>
          <w:i/>
          <w:lang w:val="nl-NL"/>
        </w:rPr>
        <w:t>Experimental</w:t>
      </w:r>
      <w:proofErr w:type="spellEnd"/>
      <w:r w:rsidRPr="002A6D58">
        <w:rPr>
          <w:i/>
          <w:lang w:val="nl-NL"/>
        </w:rPr>
        <w:t xml:space="preserve"> </w:t>
      </w:r>
      <w:proofErr w:type="spellStart"/>
      <w:r w:rsidRPr="002A6D58">
        <w:rPr>
          <w:i/>
          <w:lang w:val="nl-NL"/>
        </w:rPr>
        <w:t>Psychology</w:t>
      </w:r>
      <w:proofErr w:type="spellEnd"/>
      <w:r w:rsidRPr="002A6D58">
        <w:rPr>
          <w:lang w:val="nl-NL"/>
        </w:rPr>
        <w:t xml:space="preserve">, </w:t>
      </w:r>
      <w:r w:rsidRPr="002A6D58">
        <w:rPr>
          <w:i/>
          <w:lang w:val="nl-NL"/>
        </w:rPr>
        <w:t>64</w:t>
      </w:r>
      <w:r w:rsidRPr="002A6D58">
        <w:rPr>
          <w:lang w:val="nl-NL"/>
        </w:rPr>
        <w:t xml:space="preserve">(3), 215–230. </w:t>
      </w:r>
      <w:hyperlink r:id="rId61">
        <w:r w:rsidRPr="00D9026C">
          <w:rPr>
            <w:lang w:val="nl-BE"/>
          </w:rPr>
          <w:t>https://doi.org/10.1027/1618-3169/a000364</w:t>
        </w:r>
      </w:hyperlink>
      <w:r w:rsidRPr="00D9026C">
        <w:rPr>
          <w:lang w:val="nl-BE"/>
        </w:rPr>
        <w:t xml:space="preserve"> </w:t>
      </w:r>
    </w:p>
    <w:p w14:paraId="1BC56B49" w14:textId="77777777" w:rsidR="00E45837" w:rsidRPr="00D9026C" w:rsidRDefault="00E45837" w:rsidP="00E45837">
      <w:pPr>
        <w:pStyle w:val="Normal1"/>
        <w:ind w:left="880" w:hanging="880"/>
        <w:rPr>
          <w:lang w:val="en-US"/>
        </w:rPr>
      </w:pPr>
      <w:r w:rsidRPr="00D9026C">
        <w:rPr>
          <w:lang w:val="nl-BE"/>
        </w:rPr>
        <w:t xml:space="preserve">Van Dessel, P., Mertens, G., Smith, C. T., &amp; De Houwer, J. (2017). </w:t>
      </w:r>
      <w:r w:rsidRPr="00D9026C">
        <w:rPr>
          <w:lang w:val="en-US"/>
        </w:rPr>
        <w:t xml:space="preserve">The Mere Exposure Instruction Effect. </w:t>
      </w:r>
      <w:r w:rsidRPr="00D9026C">
        <w:rPr>
          <w:i/>
          <w:lang w:val="en-US"/>
        </w:rPr>
        <w:t>Experimental Psychology</w:t>
      </w:r>
      <w:r w:rsidRPr="00D9026C">
        <w:rPr>
          <w:lang w:val="en-US"/>
        </w:rPr>
        <w:t xml:space="preserve">, </w:t>
      </w:r>
      <w:r w:rsidRPr="00D9026C">
        <w:rPr>
          <w:i/>
          <w:lang w:val="en-US"/>
        </w:rPr>
        <w:t>64</w:t>
      </w:r>
      <w:r w:rsidRPr="00D9026C">
        <w:rPr>
          <w:lang w:val="en-US"/>
        </w:rPr>
        <w:t>(5), 299–314.</w:t>
      </w:r>
      <w:hyperlink r:id="rId62">
        <w:r w:rsidRPr="00D9026C">
          <w:rPr>
            <w:lang w:val="en-US"/>
          </w:rPr>
          <w:t xml:space="preserve"> </w:t>
        </w:r>
      </w:hyperlink>
      <w:hyperlink r:id="rId63">
        <w:r w:rsidRPr="00D9026C">
          <w:rPr>
            <w:lang w:val="en-US"/>
          </w:rPr>
          <w:t>https://doi.org/10.1027/1618-3169/a000376</w:t>
        </w:r>
      </w:hyperlink>
      <w:r w:rsidRPr="00D9026C">
        <w:rPr>
          <w:lang w:val="en-US"/>
        </w:rPr>
        <w:fldChar w:fldCharType="begin"/>
      </w:r>
      <w:r w:rsidRPr="00D9026C">
        <w:rPr>
          <w:lang w:val="en-US"/>
        </w:rPr>
        <w:instrText xml:space="preserve"> HYPERLINK "https://doi.org/10.1177/1948550617752064" </w:instrText>
      </w:r>
      <w:r w:rsidRPr="00D9026C">
        <w:rPr>
          <w:lang w:val="en-US"/>
        </w:rPr>
        <w:fldChar w:fldCharType="separate"/>
      </w:r>
    </w:p>
    <w:p w14:paraId="7FB1975F"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Ye, Y., &amp; Gawronski, B. (2018). Validating the Semantic Misattribution Procedure as an Implicit Measure of Gender Stereotyping. </w:t>
      </w:r>
      <w:r w:rsidRPr="00D9026C">
        <w:rPr>
          <w:i/>
          <w:lang w:val="en-US"/>
        </w:rPr>
        <w:t>European Journal of Social Psychology</w:t>
      </w:r>
      <w:r w:rsidRPr="00D9026C">
        <w:rPr>
          <w:lang w:val="en-US"/>
        </w:rPr>
        <w:t xml:space="preserve">, </w:t>
      </w:r>
      <w:r w:rsidRPr="00D9026C">
        <w:rPr>
          <w:i/>
          <w:lang w:val="en-US"/>
        </w:rPr>
        <w:t>48</w:t>
      </w:r>
      <w:r w:rsidRPr="00D9026C">
        <w:rPr>
          <w:lang w:val="en-US"/>
        </w:rPr>
        <w:t xml:space="preserve">(3), 348–364. </w:t>
      </w:r>
      <w:hyperlink r:id="rId64">
        <w:r w:rsidRPr="00D9026C">
          <w:rPr>
            <w:lang w:val="en-US"/>
          </w:rPr>
          <w:t>https://doi.org/10.1002/ejsp.2337</w:t>
        </w:r>
      </w:hyperlink>
      <w:r w:rsidRPr="00D9026C">
        <w:rPr>
          <w:lang w:val="en-US"/>
        </w:rPr>
        <w:t xml:space="preserve"> </w:t>
      </w:r>
    </w:p>
    <w:p w14:paraId="5B091F21" w14:textId="77777777" w:rsidR="00E45837" w:rsidRPr="00AD396B" w:rsidRDefault="00E45837" w:rsidP="00E45837">
      <w:pPr>
        <w:pStyle w:val="Normal1"/>
        <w:ind w:left="880" w:hanging="880"/>
        <w:rPr>
          <w:lang w:val="en-US"/>
        </w:rPr>
      </w:pPr>
      <w:r w:rsidRPr="00D9026C">
        <w:rPr>
          <w:lang w:val="en-US"/>
        </w:rPr>
        <w:t xml:space="preserve">Zerhouni, O., Bègue, L., Comiran, F., &amp; Wiers, R. W. (2018). Controlled and implicit processes in evaluative conditioning on implicit and explicit attitudes toward alcohol and intentions to drink. </w:t>
      </w:r>
      <w:r w:rsidRPr="00D9026C">
        <w:rPr>
          <w:i/>
          <w:lang w:val="en-US"/>
        </w:rPr>
        <w:t>Addictive Behaviors</w:t>
      </w:r>
      <w:r w:rsidRPr="00D9026C">
        <w:rPr>
          <w:lang w:val="en-US"/>
        </w:rPr>
        <w:t xml:space="preserve">, </w:t>
      </w:r>
      <w:r w:rsidRPr="00D9026C">
        <w:rPr>
          <w:i/>
          <w:lang w:val="en-US"/>
        </w:rPr>
        <w:t>76</w:t>
      </w:r>
      <w:r w:rsidRPr="00D9026C">
        <w:rPr>
          <w:lang w:val="en-US"/>
        </w:rPr>
        <w:t>, 335–342.</w:t>
      </w:r>
      <w:hyperlink r:id="rId65">
        <w:r w:rsidRPr="00D9026C">
          <w:rPr>
            <w:lang w:val="en-US"/>
          </w:rPr>
          <w:t xml:space="preserve"> </w:t>
        </w:r>
      </w:hyperlink>
      <w:hyperlink r:id="rId66">
        <w:r w:rsidRPr="00D9026C">
          <w:rPr>
            <w:lang w:val="en-US"/>
          </w:rPr>
          <w:t>https://doi.org/10.1016/j.addbeh.2017.08.026</w:t>
        </w:r>
      </w:hyperlink>
    </w:p>
    <w:p w14:paraId="066D6E24" w14:textId="54A9ECAC" w:rsidR="00206529" w:rsidRPr="00A70477" w:rsidRDefault="00206529" w:rsidP="00E45837">
      <w:pPr>
        <w:pStyle w:val="Normal1"/>
        <w:ind w:left="885" w:hanging="885"/>
        <w:rPr>
          <w:lang w:val="en-US"/>
        </w:rPr>
      </w:pPr>
    </w:p>
    <w:sectPr w:rsidR="00206529" w:rsidRPr="00A70477" w:rsidSect="00FF0EC0">
      <w:type w:val="continuous"/>
      <w:pgSz w:w="12240" w:h="15840"/>
      <w:pgMar w:top="1440" w:right="1440" w:bottom="1440" w:left="1440" w:header="630" w:footer="720" w:gutter="0"/>
      <w:pgNumType w:start="2"/>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6" w:author="Ian Hussey" w:date="2022-02-11T15:37:00Z" w:initials="IH">
    <w:p w14:paraId="7E96AB9E" w14:textId="73383305" w:rsidR="00CC1036" w:rsidRDefault="00CC1036">
      <w:pPr>
        <w:pStyle w:val="CommentText"/>
      </w:pPr>
      <w:r>
        <w:rPr>
          <w:rStyle w:val="CommentReference"/>
        </w:rPr>
        <w:annotationRef/>
      </w:r>
      <w:r>
        <w:t>If you don’t agree here, then some other change needs to be made above, as we currently refer to the results of studies 1-7 and are silent about 8. i.e., if this isn’t our position on 8 and the inferential account, what 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96AB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1012E" w16cex:dateUtc="2022-02-11T14: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96AB9E" w16cid:durableId="25B101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762DD9" w14:textId="77777777" w:rsidR="00DB7D56" w:rsidRDefault="00DB7D56">
      <w:pPr>
        <w:spacing w:line="240" w:lineRule="auto"/>
      </w:pPr>
      <w:r>
        <w:separator/>
      </w:r>
    </w:p>
  </w:endnote>
  <w:endnote w:type="continuationSeparator" w:id="0">
    <w:p w14:paraId="383C6E51" w14:textId="77777777" w:rsidR="00DB7D56" w:rsidRDefault="00DB7D56">
      <w:pPr>
        <w:spacing w:line="240" w:lineRule="auto"/>
      </w:pPr>
      <w:r>
        <w:continuationSeparator/>
      </w:r>
    </w:p>
  </w:endnote>
  <w:endnote w:type="continuationNotice" w:id="1">
    <w:p w14:paraId="7CC66760" w14:textId="77777777" w:rsidR="00DB7D56" w:rsidRDefault="00DB7D5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Monaco">
    <w:altName w:val="Courier New"/>
    <w:panose1 w:val="00000000000000000000"/>
    <w:charset w:val="4D"/>
    <w:family w:val="auto"/>
    <w:pitch w:val="variable"/>
    <w:sig w:usb0="A00002FF" w:usb1="500039FB" w:usb2="00000000" w:usb3="00000000" w:csb0="00000197" w:csb1="00000000"/>
  </w:font>
  <w:font w:name="Gungsuh">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3719D" w14:textId="77777777" w:rsidR="00DB7D56" w:rsidRDefault="00DB7D56">
      <w:pPr>
        <w:spacing w:line="240" w:lineRule="auto"/>
      </w:pPr>
      <w:r>
        <w:separator/>
      </w:r>
    </w:p>
  </w:footnote>
  <w:footnote w:type="continuationSeparator" w:id="0">
    <w:p w14:paraId="65FC12CE" w14:textId="77777777" w:rsidR="00DB7D56" w:rsidRDefault="00DB7D56">
      <w:pPr>
        <w:spacing w:line="240" w:lineRule="auto"/>
      </w:pPr>
      <w:r>
        <w:continuationSeparator/>
      </w:r>
    </w:p>
  </w:footnote>
  <w:footnote w:type="continuationNotice" w:id="1">
    <w:p w14:paraId="16B13D4B" w14:textId="77777777" w:rsidR="00DB7D56" w:rsidRDefault="00DB7D56">
      <w:pPr>
        <w:spacing w:line="240" w:lineRule="auto"/>
      </w:pPr>
    </w:p>
  </w:footnote>
  <w:footnote w:id="2">
    <w:p w14:paraId="325E5F18" w14:textId="1C515DD4" w:rsidR="00596C8A" w:rsidRPr="008C7500" w:rsidRDefault="00596C8A" w:rsidP="00C439F6">
      <w:pPr>
        <w:pStyle w:val="FootnoteText"/>
      </w:pPr>
      <w:r>
        <w:rPr>
          <w:rStyle w:val="FootnoteReference"/>
        </w:rPr>
        <w:footnoteRef/>
      </w:r>
      <w:r>
        <w:t xml:space="preserve"> The term ‘</w:t>
      </w:r>
      <w:r>
        <w:rPr>
          <w:lang w:val="en-GB"/>
        </w:rPr>
        <w:t xml:space="preserve">implicit’ does not represent an all-or-nothing concept, but rather is an umbrella term which refers to a set of automaticity conditions under which mental processes are said to operate (see Moors &amp; De Houwer, 2006). The effects obtained from an indirect procedure are assumed to occur under one or more of these automaticity conditions. Thus to describe a measure or effect as </w:t>
      </w:r>
      <w:r w:rsidRPr="00FB4C6E">
        <w:rPr>
          <w:iCs/>
          <w:lang w:val="en-GB"/>
        </w:rPr>
        <w:t>implicit</w:t>
      </w:r>
      <w:r>
        <w:rPr>
          <w:lang w:val="en-GB"/>
        </w:rPr>
        <w:t xml:space="preserve"> requires that one is clear about the exact automaticity conditions relevant to that effect. For those looking for an extensive debate about the meaning and usefulness of the term implicit we recommend Corneille and </w:t>
      </w:r>
      <w:r w:rsidRPr="00D9026C">
        <w:rPr>
          <w:lang w:val="en-US"/>
        </w:rPr>
        <w:t>Hütter</w:t>
      </w:r>
      <w:r>
        <w:rPr>
          <w:lang w:val="en-GB"/>
        </w:rPr>
        <w:t xml:space="preserve"> (2020).  </w:t>
      </w:r>
    </w:p>
  </w:footnote>
  <w:footnote w:id="3">
    <w:p w14:paraId="76840693" w14:textId="7A7CDFDE" w:rsidR="00596C8A" w:rsidRPr="007159FA" w:rsidRDefault="00596C8A">
      <w:pPr>
        <w:pStyle w:val="FootnoteText"/>
        <w:rPr>
          <w:lang w:val="en-US"/>
        </w:rPr>
      </w:pPr>
      <w:r>
        <w:rPr>
          <w:rStyle w:val="FootnoteReference"/>
        </w:rPr>
        <w:footnoteRef/>
      </w:r>
      <w:r w:rsidRPr="007159FA">
        <w:rPr>
          <w:lang w:val="en-US"/>
        </w:rPr>
        <w:t xml:space="preserve"> Note that Weil and colleagues offer an alternative (non-intentional) explanation for the pattern of </w:t>
      </w:r>
      <w:r>
        <w:rPr>
          <w:lang w:val="en-US"/>
        </w:rPr>
        <w:t xml:space="preserve">empirical </w:t>
      </w:r>
      <w:r w:rsidRPr="007159FA">
        <w:rPr>
          <w:lang w:val="en-US"/>
        </w:rPr>
        <w:t>findings they obtained</w:t>
      </w:r>
      <w:r>
        <w:rPr>
          <w:lang w:val="en-US"/>
        </w:rPr>
        <w:t xml:space="preserve"> (see Weil et al., [2017], p.384)</w:t>
      </w:r>
      <w:r w:rsidRPr="007159FA">
        <w:rPr>
          <w:lang w:val="en-US"/>
        </w:rPr>
        <w:t>.</w:t>
      </w:r>
    </w:p>
  </w:footnote>
  <w:footnote w:id="4">
    <w:p w14:paraId="40C8C4B7" w14:textId="218E57CB" w:rsidR="00596C8A" w:rsidRPr="002C347E" w:rsidRDefault="00596C8A">
      <w:pPr>
        <w:pStyle w:val="FootnoteText"/>
        <w:rPr>
          <w:lang w:val="en-IE"/>
        </w:rPr>
      </w:pPr>
      <w:r>
        <w:rPr>
          <w:rStyle w:val="FootnoteReference"/>
        </w:rPr>
        <w:footnoteRef/>
      </w:r>
      <w:r>
        <w:t xml:space="preserve"> </w:t>
      </w:r>
      <w:r>
        <w:rPr>
          <w:lang w:val="en-IE"/>
        </w:rPr>
        <w:t xml:space="preserve">Payne et al. (2013) referred to these as these ‘indirect’ and ‘direct’ AMPs, respectively. </w:t>
      </w:r>
    </w:p>
  </w:footnote>
  <w:footnote w:id="5">
    <w:p w14:paraId="08633266" w14:textId="478C5FF5" w:rsidR="00596C8A" w:rsidRPr="005E6439" w:rsidRDefault="00596C8A" w:rsidP="006F6803">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they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not achieve sufficient power to detect such a difference.</w:t>
      </w:r>
    </w:p>
  </w:footnote>
  <w:footnote w:id="6">
    <w:p w14:paraId="34246042" w14:textId="4784AAB2" w:rsidR="00596C8A" w:rsidRPr="0021755E" w:rsidRDefault="00596C8A">
      <w:pPr>
        <w:pStyle w:val="FootnoteText"/>
      </w:pPr>
      <w:r>
        <w:rPr>
          <w:rStyle w:val="FootnoteReference"/>
        </w:rPr>
        <w:footnoteRef/>
      </w:r>
      <w:r>
        <w:t xml:space="preserve"> As we previously noted, we adopted a within participant design (participants first completed a standard AMP followed by a ‘skip’ AMP) whereas Payne et al. (2013) adopted a between participant design (participants completed </w:t>
      </w:r>
      <w:r w:rsidRPr="0021755E">
        <w:rPr>
          <w:i/>
        </w:rPr>
        <w:t>either</w:t>
      </w:r>
      <w:r>
        <w:t xml:space="preserve"> a standard AMP or a ‘skip’ AMP). </w:t>
      </w:r>
    </w:p>
  </w:footnote>
  <w:footnote w:id="7">
    <w:p w14:paraId="3154F46F" w14:textId="5D78E0EB" w:rsidR="00596C8A" w:rsidRPr="002C347E" w:rsidRDefault="00596C8A">
      <w:pPr>
        <w:pStyle w:val="FootnoteText"/>
        <w:rPr>
          <w:lang w:val="en-IE"/>
        </w:rPr>
      </w:pPr>
      <w:r>
        <w:rPr>
          <w:rStyle w:val="FootnoteReference"/>
        </w:rPr>
        <w:footnoteRef/>
      </w:r>
      <w:r>
        <w:t xml:space="preserve"> </w:t>
      </w:r>
      <w:r>
        <w:rPr>
          <w:lang w:val="en-IE"/>
        </w:rPr>
        <w:t>Throughout this article we employ the word ‘predict’ in its statistical sense, i.e., the estimate scores on one task based on scores on another task. Our claims are agnostic to the temporal order of the tasks, which are based exclusively on the statistical relationship among scores on the tasks. Indeed, the temporal order of the tasks in our experiments were specifically chosen so that participants complete a standard and unaltered AMP before other tasks so as to exclude the possibility that performance on the standard AMP was altered or perturbed in any way by the other tasks. Elsewhere, when the dependent variable is completed prior to the independent variable, this is occasionally referred to as ‘</w:t>
      </w:r>
      <w:proofErr w:type="spellStart"/>
      <w:r>
        <w:rPr>
          <w:lang w:val="en-IE"/>
        </w:rPr>
        <w:t>postdiction</w:t>
      </w:r>
      <w:proofErr w:type="spellEnd"/>
      <w:r>
        <w:rPr>
          <w:lang w:val="en-IE"/>
        </w:rPr>
        <w:t>’ rather than ‘prediction’, however we employ the latter for familiarity.</w:t>
      </w:r>
    </w:p>
  </w:footnote>
  <w:footnote w:id="8">
    <w:p w14:paraId="57DA7606" w14:textId="77777777" w:rsidR="00596C8A" w:rsidRPr="00F31BFB" w:rsidRDefault="00596C8A" w:rsidP="007A7246">
      <w:pPr>
        <w:pStyle w:val="Normal1"/>
        <w:spacing w:line="240" w:lineRule="auto"/>
        <w:rPr>
          <w:sz w:val="20"/>
          <w:szCs w:val="20"/>
        </w:rPr>
      </w:pPr>
      <w:r w:rsidRPr="00F31BFB">
        <w:rPr>
          <w:rStyle w:val="FootnoteReference"/>
          <w:sz w:val="20"/>
          <w:szCs w:val="20"/>
        </w:rPr>
        <w:footnoteRef/>
      </w:r>
      <w:r w:rsidRPr="00F31BFB">
        <w:rPr>
          <w:sz w:val="20"/>
          <w:szCs w:val="20"/>
        </w:rPr>
        <w:t xml:space="preserve"> In our </w:t>
      </w:r>
      <w:r>
        <w:rPr>
          <w:sz w:val="20"/>
          <w:szCs w:val="20"/>
        </w:rPr>
        <w:t>prereg</w:t>
      </w:r>
      <w:r w:rsidRPr="00F31BFB">
        <w:rPr>
          <w:sz w:val="20"/>
          <w:szCs w:val="20"/>
        </w:rPr>
        <w:t xml:space="preserve">istration we </w:t>
      </w:r>
      <w:r>
        <w:rPr>
          <w:sz w:val="20"/>
          <w:szCs w:val="20"/>
        </w:rPr>
        <w:t>incorrectly specified</w:t>
      </w:r>
      <w:r w:rsidRPr="00F31BFB">
        <w:rPr>
          <w:sz w:val="20"/>
          <w:szCs w:val="20"/>
        </w:rPr>
        <w:t xml:space="preserve"> this as the ‘proportion of influenced to non-influenced trials’ (i.e., a ratio rather than a proportion). We opted to </w:t>
      </w:r>
      <w:r>
        <w:rPr>
          <w:sz w:val="20"/>
          <w:szCs w:val="20"/>
        </w:rPr>
        <w:t xml:space="preserve">treat </w:t>
      </w:r>
      <w:r w:rsidRPr="00F31BFB">
        <w:rPr>
          <w:sz w:val="20"/>
          <w:szCs w:val="20"/>
        </w:rPr>
        <w:t>influenced trials as a proportion of the total number of trials.</w:t>
      </w:r>
    </w:p>
  </w:footnote>
  <w:footnote w:id="9">
    <w:p w14:paraId="56C75052" w14:textId="6F46B911" w:rsidR="00F20344" w:rsidRPr="00F20344" w:rsidRDefault="00F20344">
      <w:pPr>
        <w:pStyle w:val="FootnoteText"/>
      </w:pPr>
      <w:r>
        <w:rPr>
          <w:rStyle w:val="FootnoteReference"/>
        </w:rPr>
        <w:footnoteRef/>
      </w:r>
      <w:r>
        <w:t xml:space="preserve"> </w:t>
      </w:r>
      <w:r w:rsidR="00B828B4">
        <w:t>T</w:t>
      </w:r>
      <w:r>
        <w:t xml:space="preserve">he mean and standard deviations for standard </w:t>
      </w:r>
      <w:r w:rsidR="00B828B4">
        <w:t xml:space="preserve">(Table 1) </w:t>
      </w:r>
      <w:r>
        <w:t xml:space="preserve">and IA-AMP effects </w:t>
      </w:r>
      <w:r w:rsidR="00B828B4">
        <w:t xml:space="preserve">(Table 2) </w:t>
      </w:r>
      <w:r>
        <w:t>can be found in the Supplementary Materials.</w:t>
      </w:r>
    </w:p>
  </w:footnote>
  <w:footnote w:id="10">
    <w:p w14:paraId="5D8FD69B" w14:textId="6D21C8CB" w:rsidR="00596C8A" w:rsidRPr="00F31BFB" w:rsidRDefault="00596C8A" w:rsidP="00712CE7">
      <w:pPr>
        <w:pStyle w:val="Normal1"/>
        <w:spacing w:line="240" w:lineRule="auto"/>
        <w:rPr>
          <w:sz w:val="20"/>
          <w:szCs w:val="20"/>
        </w:rPr>
      </w:pPr>
      <w:r w:rsidRPr="00F31BFB">
        <w:rPr>
          <w:rStyle w:val="FootnoteReference"/>
          <w:sz w:val="20"/>
          <w:szCs w:val="20"/>
        </w:rPr>
        <w:footnoteRef/>
      </w:r>
      <w:r w:rsidRPr="00F31BFB">
        <w:rPr>
          <w:sz w:val="20"/>
          <w:szCs w:val="20"/>
        </w:rPr>
        <w:t xml:space="preserve"> </w:t>
      </w:r>
      <w:r>
        <w:rPr>
          <w:sz w:val="20"/>
          <w:szCs w:val="20"/>
        </w:rPr>
        <w:t xml:space="preserve">We should note that more </w:t>
      </w:r>
      <w:r w:rsidRPr="00F31BFB">
        <w:rPr>
          <w:sz w:val="20"/>
          <w:szCs w:val="20"/>
        </w:rPr>
        <w:t xml:space="preserve">participants </w:t>
      </w:r>
      <w:r>
        <w:rPr>
          <w:sz w:val="20"/>
          <w:szCs w:val="20"/>
        </w:rPr>
        <w:t xml:space="preserve">were sampled </w:t>
      </w:r>
      <w:r w:rsidRPr="00F31BFB">
        <w:rPr>
          <w:sz w:val="20"/>
          <w:szCs w:val="20"/>
        </w:rPr>
        <w:t xml:space="preserve">than </w:t>
      </w:r>
      <w:r>
        <w:rPr>
          <w:sz w:val="20"/>
          <w:szCs w:val="20"/>
        </w:rPr>
        <w:t xml:space="preserve">originally </w:t>
      </w:r>
      <w:r w:rsidRPr="00F31BFB">
        <w:rPr>
          <w:sz w:val="20"/>
          <w:szCs w:val="20"/>
        </w:rPr>
        <w:t xml:space="preserve">specified in our </w:t>
      </w:r>
      <w:r>
        <w:rPr>
          <w:sz w:val="20"/>
          <w:szCs w:val="20"/>
        </w:rPr>
        <w:t>prereg</w:t>
      </w:r>
      <w:r w:rsidRPr="00F31BFB">
        <w:rPr>
          <w:sz w:val="20"/>
          <w:szCs w:val="20"/>
        </w:rPr>
        <w:t xml:space="preserve">istration due to an error in how exclusions were originally implemented in our data processing R script. Data collection was stopped when we believed we had 150 participants, as per the </w:t>
      </w:r>
      <w:r>
        <w:rPr>
          <w:sz w:val="20"/>
          <w:szCs w:val="20"/>
        </w:rPr>
        <w:t>prereg</w:t>
      </w:r>
      <w:r w:rsidRPr="00F31BFB">
        <w:rPr>
          <w:sz w:val="20"/>
          <w:szCs w:val="20"/>
        </w:rPr>
        <w:t xml:space="preserve">istration. A code review revealed that some participants </w:t>
      </w:r>
      <w:r>
        <w:rPr>
          <w:sz w:val="20"/>
          <w:szCs w:val="20"/>
        </w:rPr>
        <w:t xml:space="preserve">had been </w:t>
      </w:r>
      <w:r w:rsidRPr="00F31BFB">
        <w:rPr>
          <w:sz w:val="20"/>
          <w:szCs w:val="20"/>
        </w:rPr>
        <w:t xml:space="preserve">erroneously excluded. The final analytic sample therefore includes these participants. </w:t>
      </w:r>
    </w:p>
  </w:footnote>
  <w:footnote w:id="11">
    <w:p w14:paraId="0E8DBC37" w14:textId="7062C55C" w:rsidR="00596C8A" w:rsidRPr="00D01429" w:rsidRDefault="00596C8A" w:rsidP="003C6A7F">
      <w:pPr>
        <w:pStyle w:val="FootnoteText"/>
      </w:pPr>
      <w:r>
        <w:rPr>
          <w:rStyle w:val="FootnoteReference"/>
        </w:rPr>
        <w:footnoteRef/>
      </w:r>
      <w:r>
        <w:t xml:space="preserve"> </w:t>
      </w:r>
      <w:r w:rsidRPr="003C6A7F">
        <w:t xml:space="preserve">Note that </w:t>
      </w:r>
      <w:r>
        <w:t xml:space="preserve">in Experiments 2-4 we focused on the absolute magnitude of AMP effect sizes. Here in Experiment 5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 when testing hypotheses at the participant level</w:t>
      </w:r>
      <w:r w:rsidRPr="003C6A7F">
        <w:t>.</w:t>
      </w:r>
    </w:p>
  </w:footnote>
  <w:footnote w:id="12">
    <w:p w14:paraId="2D2B8D5B" w14:textId="494B1F78" w:rsidR="00596C8A" w:rsidRPr="00F31BFB" w:rsidRDefault="00596C8A" w:rsidP="001B26A0">
      <w:pPr>
        <w:pStyle w:val="Normal1"/>
        <w:spacing w:line="240" w:lineRule="auto"/>
        <w:rPr>
          <w:sz w:val="20"/>
          <w:szCs w:val="20"/>
        </w:rPr>
      </w:pPr>
      <w:r w:rsidRPr="00F31BFB">
        <w:rPr>
          <w:rStyle w:val="FootnoteReference"/>
          <w:sz w:val="20"/>
          <w:szCs w:val="20"/>
        </w:rPr>
        <w:footnoteRef/>
      </w:r>
      <w:r w:rsidRPr="00F31BFB">
        <w:rPr>
          <w:sz w:val="20"/>
          <w:szCs w:val="20"/>
        </w:rPr>
        <w:t xml:space="preserve"> Our </w:t>
      </w:r>
      <w:r>
        <w:rPr>
          <w:sz w:val="20"/>
          <w:szCs w:val="20"/>
        </w:rPr>
        <w:t>prereg</w:t>
      </w:r>
      <w:r w:rsidRPr="00F31BFB">
        <w:rPr>
          <w:sz w:val="20"/>
          <w:szCs w:val="20"/>
        </w:rPr>
        <w:t xml:space="preserve">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metafor package’s heterogeneity test. Both are reported and results are congruent </w:t>
      </w:r>
      <w:r>
        <w:rPr>
          <w:sz w:val="20"/>
          <w:szCs w:val="20"/>
        </w:rPr>
        <w:t>across these analytic choices</w:t>
      </w:r>
      <w:r w:rsidRPr="00F31BFB">
        <w:rPr>
          <w:sz w:val="20"/>
          <w:szCs w:val="20"/>
        </w:rPr>
        <w:t>.</w:t>
      </w:r>
    </w:p>
  </w:footnote>
  <w:footnote w:id="13">
    <w:p w14:paraId="6EF4AA74" w14:textId="3A473550" w:rsidR="004F3E5B" w:rsidRPr="004F3E5B" w:rsidRDefault="004F3E5B">
      <w:pPr>
        <w:pStyle w:val="FootnoteText"/>
      </w:pPr>
      <w:r>
        <w:rPr>
          <w:rStyle w:val="FootnoteReference"/>
        </w:rPr>
        <w:footnoteRef/>
      </w:r>
      <w:r>
        <w:t xml:space="preserve"> Note that we are agnostic to the AMP’s implicitness in other senses of the word (e.g., intentional): our goal here was to reevaluate the AMP’s specific claim to implicitness in the sense of awareness.</w:t>
      </w:r>
    </w:p>
  </w:footnote>
  <w:footnote w:id="14">
    <w:p w14:paraId="74213594" w14:textId="77777777" w:rsidR="00596C8A" w:rsidRPr="00F31BFB" w:rsidRDefault="00596C8A"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w:t>
      </w:r>
      <w:proofErr w:type="spellStart"/>
      <w:r w:rsidRPr="00F31BFB">
        <w:rPr>
          <w:sz w:val="20"/>
          <w:szCs w:val="20"/>
        </w:rPr>
        <w:t>Faul</w:t>
      </w:r>
      <w:proofErr w:type="spellEnd"/>
      <w:r w:rsidRPr="00F31BFB">
        <w:rPr>
          <w:sz w:val="20"/>
          <w:szCs w:val="20"/>
        </w:rPr>
        <w:t xml:space="preserve">, </w:t>
      </w:r>
      <w:proofErr w:type="spellStart"/>
      <w:r w:rsidRPr="00F31BFB">
        <w:rPr>
          <w:sz w:val="20"/>
          <w:szCs w:val="20"/>
        </w:rPr>
        <w:t>Erdfelder</w:t>
      </w:r>
      <w:proofErr w:type="spellEnd"/>
      <w:r w:rsidRPr="00F31BFB">
        <w:rPr>
          <w:sz w:val="20"/>
          <w:szCs w:val="20"/>
        </w:rPr>
        <w:t xml:space="preserve">, Buchner, &amp; Lang, 2009): Independent </w:t>
      </w:r>
      <w:r w:rsidRPr="00F31BFB">
        <w:rPr>
          <w:i/>
          <w:sz w:val="20"/>
          <w:szCs w:val="20"/>
        </w:rPr>
        <w:t>t</w:t>
      </w:r>
      <w:r w:rsidRPr="00F31BFB">
        <w:rPr>
          <w:sz w:val="20"/>
          <w:szCs w:val="20"/>
        </w:rPr>
        <w:t>-test, alpha = 0.05 (two-sided), power = 0.95.</w:t>
      </w:r>
    </w:p>
  </w:footnote>
  <w:footnote w:id="15">
    <w:p w14:paraId="5CFB9834" w14:textId="443B4916" w:rsidR="00596C8A" w:rsidRPr="00AF0E2D" w:rsidRDefault="00596C8A">
      <w:pPr>
        <w:pStyle w:val="FootnoteText"/>
        <w:rPr>
          <w:lang w:val="en-US"/>
        </w:rPr>
      </w:pPr>
      <w:r>
        <w:rPr>
          <w:rStyle w:val="FootnoteReference"/>
        </w:rPr>
        <w:footnoteRef/>
      </w:r>
      <w:r>
        <w:t xml:space="preserve"> One could also explore other factors that may impact how much one is likely to be influence aware during an AMP, from one’s previous experience with the task (e.g., extensive vs. limited prior AMP exposure), as well as their motivation or opportunity to process information during the task in an effortful manner. </w:t>
      </w:r>
      <w:r w:rsidRPr="000B7980">
        <w:t>Likewise, one could examine what properties of the AMP alter one’s likelihood of being influence aware. Is it that certain types of primes that are more likely to elicit influence awareness than others (e.g., because of their valence, extremity, familiarity). Is it that certain types of instructions direct attention towards vs. away from the prime, or the relationship between the prime and target, and this also alters influence awareness? Both topics seems worthy of future investigation.</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882E8" w14:textId="77777777" w:rsidR="00596C8A" w:rsidRDefault="00596C8A"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596C8A" w:rsidRDefault="00596C8A"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596C8A" w:rsidRDefault="00596C8A">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62E77" w14:textId="3EB8A2EC" w:rsidR="00596C8A" w:rsidRDefault="00596C8A"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D09C5">
      <w:rPr>
        <w:rStyle w:val="PageNumber"/>
        <w:noProof/>
      </w:rPr>
      <w:t>70</w:t>
    </w:r>
    <w:r>
      <w:rPr>
        <w:rStyle w:val="PageNumber"/>
      </w:rPr>
      <w:fldChar w:fldCharType="end"/>
    </w:r>
  </w:p>
  <w:p w14:paraId="6FA169CA" w14:textId="0D16A8A3" w:rsidR="00596C8A" w:rsidRDefault="00596C8A"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EFFECTS ARE MODERATED BY AWARENESS </w:t>
    </w:r>
  </w:p>
  <w:p w14:paraId="1E644D11" w14:textId="77777777" w:rsidR="00596C8A" w:rsidRDefault="00596C8A">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AE19A" w14:textId="77777777" w:rsidR="00596C8A" w:rsidRDefault="00596C8A"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B616E"/>
    <w:multiLevelType w:val="hybridMultilevel"/>
    <w:tmpl w:val="C6926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030B9"/>
    <w:multiLevelType w:val="hybridMultilevel"/>
    <w:tmpl w:val="2D30D234"/>
    <w:numStyleLink w:val="ImportedStyle2"/>
  </w:abstractNum>
  <w:abstractNum w:abstractNumId="3" w15:restartNumberingAfterBreak="0">
    <w:nsid w:val="13A675F4"/>
    <w:multiLevelType w:val="hybridMultilevel"/>
    <w:tmpl w:val="3308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202EC"/>
    <w:multiLevelType w:val="hybridMultilevel"/>
    <w:tmpl w:val="2FAC4828"/>
    <w:numStyleLink w:val="ImportedStyle1"/>
  </w:abstractNum>
  <w:abstractNum w:abstractNumId="5"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4"/>
  </w:num>
  <w:num w:numId="5">
    <w:abstractNumId w:val="7"/>
  </w:num>
  <w:num w:numId="6">
    <w:abstractNumId w:val="2"/>
  </w:num>
  <w:num w:numId="7">
    <w:abstractNumId w:val="8"/>
  </w:num>
  <w:num w:numId="8">
    <w:abstractNumId w:val="3"/>
  </w:num>
  <w:num w:numId="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an Hussey">
    <w15:presenceInfo w15:providerId="None" w15:userId="Ian Huss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IE"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activeWritingStyle w:appName="MSWord" w:lang="fr-BE" w:vendorID="64" w:dllVersion="0" w:nlCheck="1" w:checkStyle="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278B0"/>
    <w:rsid w:val="0003036A"/>
    <w:rsid w:val="0003311D"/>
    <w:rsid w:val="00033CC2"/>
    <w:rsid w:val="00034D66"/>
    <w:rsid w:val="000354E1"/>
    <w:rsid w:val="000441E8"/>
    <w:rsid w:val="0004713A"/>
    <w:rsid w:val="00051985"/>
    <w:rsid w:val="00051D00"/>
    <w:rsid w:val="000522F3"/>
    <w:rsid w:val="0005429C"/>
    <w:rsid w:val="000576EA"/>
    <w:rsid w:val="00061291"/>
    <w:rsid w:val="0006340C"/>
    <w:rsid w:val="00063A75"/>
    <w:rsid w:val="00064C93"/>
    <w:rsid w:val="00064D19"/>
    <w:rsid w:val="00065541"/>
    <w:rsid w:val="00066D89"/>
    <w:rsid w:val="0007020C"/>
    <w:rsid w:val="00071188"/>
    <w:rsid w:val="00074426"/>
    <w:rsid w:val="000749DE"/>
    <w:rsid w:val="00074D1E"/>
    <w:rsid w:val="00075BFA"/>
    <w:rsid w:val="00077B9E"/>
    <w:rsid w:val="000808E9"/>
    <w:rsid w:val="0008324F"/>
    <w:rsid w:val="0008606A"/>
    <w:rsid w:val="0009295E"/>
    <w:rsid w:val="0009602C"/>
    <w:rsid w:val="000A46E1"/>
    <w:rsid w:val="000A48B9"/>
    <w:rsid w:val="000A4D67"/>
    <w:rsid w:val="000A4F35"/>
    <w:rsid w:val="000A55FF"/>
    <w:rsid w:val="000B06F5"/>
    <w:rsid w:val="000B100F"/>
    <w:rsid w:val="000B12EE"/>
    <w:rsid w:val="000B1A8B"/>
    <w:rsid w:val="000B6B70"/>
    <w:rsid w:val="000B700D"/>
    <w:rsid w:val="000B7980"/>
    <w:rsid w:val="000C2846"/>
    <w:rsid w:val="000C5AE2"/>
    <w:rsid w:val="000C714F"/>
    <w:rsid w:val="000C7243"/>
    <w:rsid w:val="000D23CD"/>
    <w:rsid w:val="000E010A"/>
    <w:rsid w:val="000E03B0"/>
    <w:rsid w:val="000E0E4F"/>
    <w:rsid w:val="000E1A34"/>
    <w:rsid w:val="000E1F34"/>
    <w:rsid w:val="000E3A5A"/>
    <w:rsid w:val="000E474C"/>
    <w:rsid w:val="000F0765"/>
    <w:rsid w:val="000F1CD9"/>
    <w:rsid w:val="000F2856"/>
    <w:rsid w:val="000F6D6D"/>
    <w:rsid w:val="00101306"/>
    <w:rsid w:val="00101E69"/>
    <w:rsid w:val="00103EA7"/>
    <w:rsid w:val="001048B4"/>
    <w:rsid w:val="00104AA7"/>
    <w:rsid w:val="00104B52"/>
    <w:rsid w:val="001124F6"/>
    <w:rsid w:val="001150D6"/>
    <w:rsid w:val="001159A2"/>
    <w:rsid w:val="00117B29"/>
    <w:rsid w:val="00121054"/>
    <w:rsid w:val="001217D8"/>
    <w:rsid w:val="00122E46"/>
    <w:rsid w:val="00124669"/>
    <w:rsid w:val="00126E2C"/>
    <w:rsid w:val="001277FF"/>
    <w:rsid w:val="00130454"/>
    <w:rsid w:val="00133BE1"/>
    <w:rsid w:val="00133C53"/>
    <w:rsid w:val="00140B49"/>
    <w:rsid w:val="0014227C"/>
    <w:rsid w:val="00143C5F"/>
    <w:rsid w:val="001445BB"/>
    <w:rsid w:val="00146123"/>
    <w:rsid w:val="00147B3B"/>
    <w:rsid w:val="00151E84"/>
    <w:rsid w:val="00153B19"/>
    <w:rsid w:val="001553A1"/>
    <w:rsid w:val="00160E18"/>
    <w:rsid w:val="00161577"/>
    <w:rsid w:val="00161A48"/>
    <w:rsid w:val="00162426"/>
    <w:rsid w:val="00162699"/>
    <w:rsid w:val="001632C9"/>
    <w:rsid w:val="00163B51"/>
    <w:rsid w:val="00164ED3"/>
    <w:rsid w:val="001700B6"/>
    <w:rsid w:val="001739A4"/>
    <w:rsid w:val="00173A44"/>
    <w:rsid w:val="00183E6A"/>
    <w:rsid w:val="001851E2"/>
    <w:rsid w:val="001864B9"/>
    <w:rsid w:val="0019057F"/>
    <w:rsid w:val="00190F8A"/>
    <w:rsid w:val="00193657"/>
    <w:rsid w:val="00193F4C"/>
    <w:rsid w:val="00195A88"/>
    <w:rsid w:val="00195AE2"/>
    <w:rsid w:val="001A22D2"/>
    <w:rsid w:val="001A2FF0"/>
    <w:rsid w:val="001A4B83"/>
    <w:rsid w:val="001A4DF0"/>
    <w:rsid w:val="001A7CFD"/>
    <w:rsid w:val="001B26A0"/>
    <w:rsid w:val="001B65A0"/>
    <w:rsid w:val="001B6EAA"/>
    <w:rsid w:val="001B793F"/>
    <w:rsid w:val="001C1834"/>
    <w:rsid w:val="001C3257"/>
    <w:rsid w:val="001C6755"/>
    <w:rsid w:val="001C7CCA"/>
    <w:rsid w:val="001D35BD"/>
    <w:rsid w:val="001D4CE7"/>
    <w:rsid w:val="001D597F"/>
    <w:rsid w:val="001E02E1"/>
    <w:rsid w:val="001E08C6"/>
    <w:rsid w:val="001E2132"/>
    <w:rsid w:val="001E2293"/>
    <w:rsid w:val="001E28CA"/>
    <w:rsid w:val="001E42F2"/>
    <w:rsid w:val="001E73A7"/>
    <w:rsid w:val="001F0A27"/>
    <w:rsid w:val="001F0E1C"/>
    <w:rsid w:val="001F1BAE"/>
    <w:rsid w:val="001F37D1"/>
    <w:rsid w:val="001F4DD3"/>
    <w:rsid w:val="001F5F9B"/>
    <w:rsid w:val="001F6498"/>
    <w:rsid w:val="00202F10"/>
    <w:rsid w:val="00203ACC"/>
    <w:rsid w:val="00204D70"/>
    <w:rsid w:val="00206529"/>
    <w:rsid w:val="00206674"/>
    <w:rsid w:val="00207453"/>
    <w:rsid w:val="00207D64"/>
    <w:rsid w:val="00210682"/>
    <w:rsid w:val="00210FDA"/>
    <w:rsid w:val="0021186F"/>
    <w:rsid w:val="002118B5"/>
    <w:rsid w:val="00212246"/>
    <w:rsid w:val="00212451"/>
    <w:rsid w:val="00212894"/>
    <w:rsid w:val="002158FF"/>
    <w:rsid w:val="0021755E"/>
    <w:rsid w:val="00222DE2"/>
    <w:rsid w:val="002233C5"/>
    <w:rsid w:val="00224C46"/>
    <w:rsid w:val="002256D7"/>
    <w:rsid w:val="00226DC8"/>
    <w:rsid w:val="00226E9D"/>
    <w:rsid w:val="00227BC4"/>
    <w:rsid w:val="00234188"/>
    <w:rsid w:val="00237445"/>
    <w:rsid w:val="00237594"/>
    <w:rsid w:val="00242B49"/>
    <w:rsid w:val="00242D60"/>
    <w:rsid w:val="00243232"/>
    <w:rsid w:val="002460FB"/>
    <w:rsid w:val="002514C7"/>
    <w:rsid w:val="00252F4B"/>
    <w:rsid w:val="002539D0"/>
    <w:rsid w:val="0025567F"/>
    <w:rsid w:val="002622F5"/>
    <w:rsid w:val="002638B0"/>
    <w:rsid w:val="002639FD"/>
    <w:rsid w:val="00264E7E"/>
    <w:rsid w:val="00265242"/>
    <w:rsid w:val="00265788"/>
    <w:rsid w:val="002673B2"/>
    <w:rsid w:val="0026754B"/>
    <w:rsid w:val="002703C9"/>
    <w:rsid w:val="00271217"/>
    <w:rsid w:val="00271C4C"/>
    <w:rsid w:val="00273A17"/>
    <w:rsid w:val="00275A33"/>
    <w:rsid w:val="00276EBF"/>
    <w:rsid w:val="00277CCF"/>
    <w:rsid w:val="00277E3F"/>
    <w:rsid w:val="0028120C"/>
    <w:rsid w:val="0028305B"/>
    <w:rsid w:val="00283B31"/>
    <w:rsid w:val="00286692"/>
    <w:rsid w:val="00286982"/>
    <w:rsid w:val="002909BC"/>
    <w:rsid w:val="00292433"/>
    <w:rsid w:val="0029443F"/>
    <w:rsid w:val="002A1EFA"/>
    <w:rsid w:val="002A4BF9"/>
    <w:rsid w:val="002A4FC8"/>
    <w:rsid w:val="002A6D58"/>
    <w:rsid w:val="002B43AE"/>
    <w:rsid w:val="002B512B"/>
    <w:rsid w:val="002B59C5"/>
    <w:rsid w:val="002B7CD8"/>
    <w:rsid w:val="002C0E56"/>
    <w:rsid w:val="002C3048"/>
    <w:rsid w:val="002C339E"/>
    <w:rsid w:val="002C347E"/>
    <w:rsid w:val="002C4A25"/>
    <w:rsid w:val="002C77B9"/>
    <w:rsid w:val="002D0DEF"/>
    <w:rsid w:val="002D1DDF"/>
    <w:rsid w:val="002D201C"/>
    <w:rsid w:val="002D3225"/>
    <w:rsid w:val="002D42AA"/>
    <w:rsid w:val="002D74D3"/>
    <w:rsid w:val="002E0017"/>
    <w:rsid w:val="002E1B0A"/>
    <w:rsid w:val="002E4C3C"/>
    <w:rsid w:val="002E532B"/>
    <w:rsid w:val="002E7318"/>
    <w:rsid w:val="002E755E"/>
    <w:rsid w:val="002E78A2"/>
    <w:rsid w:val="002F70C6"/>
    <w:rsid w:val="002F7159"/>
    <w:rsid w:val="00300B44"/>
    <w:rsid w:val="0030113F"/>
    <w:rsid w:val="00306656"/>
    <w:rsid w:val="003076C7"/>
    <w:rsid w:val="00307889"/>
    <w:rsid w:val="00311DEB"/>
    <w:rsid w:val="00316DC3"/>
    <w:rsid w:val="003179AF"/>
    <w:rsid w:val="00321BEB"/>
    <w:rsid w:val="00323E18"/>
    <w:rsid w:val="0032492E"/>
    <w:rsid w:val="00325BE9"/>
    <w:rsid w:val="00325C96"/>
    <w:rsid w:val="00326DCF"/>
    <w:rsid w:val="00327401"/>
    <w:rsid w:val="00332D43"/>
    <w:rsid w:val="003339E4"/>
    <w:rsid w:val="00334AEB"/>
    <w:rsid w:val="0033530B"/>
    <w:rsid w:val="00336C2A"/>
    <w:rsid w:val="00337E77"/>
    <w:rsid w:val="00337E83"/>
    <w:rsid w:val="0034069E"/>
    <w:rsid w:val="003419E6"/>
    <w:rsid w:val="00342219"/>
    <w:rsid w:val="0034455C"/>
    <w:rsid w:val="003449D8"/>
    <w:rsid w:val="0034557A"/>
    <w:rsid w:val="00346E23"/>
    <w:rsid w:val="0034767F"/>
    <w:rsid w:val="00350CB4"/>
    <w:rsid w:val="00353AF2"/>
    <w:rsid w:val="00355501"/>
    <w:rsid w:val="003560F7"/>
    <w:rsid w:val="00357BD8"/>
    <w:rsid w:val="00360D2A"/>
    <w:rsid w:val="00360E0D"/>
    <w:rsid w:val="00361E81"/>
    <w:rsid w:val="00362C99"/>
    <w:rsid w:val="00363505"/>
    <w:rsid w:val="003638EA"/>
    <w:rsid w:val="00364612"/>
    <w:rsid w:val="00370B93"/>
    <w:rsid w:val="0037413E"/>
    <w:rsid w:val="00374651"/>
    <w:rsid w:val="003753E2"/>
    <w:rsid w:val="003763D0"/>
    <w:rsid w:val="00381E60"/>
    <w:rsid w:val="00383769"/>
    <w:rsid w:val="00383F63"/>
    <w:rsid w:val="0038432D"/>
    <w:rsid w:val="00392855"/>
    <w:rsid w:val="00393AC6"/>
    <w:rsid w:val="003952A6"/>
    <w:rsid w:val="00397285"/>
    <w:rsid w:val="003979B0"/>
    <w:rsid w:val="00397FFC"/>
    <w:rsid w:val="003A10D7"/>
    <w:rsid w:val="003A1441"/>
    <w:rsid w:val="003A57A3"/>
    <w:rsid w:val="003B363D"/>
    <w:rsid w:val="003B36EC"/>
    <w:rsid w:val="003B4A5B"/>
    <w:rsid w:val="003B7477"/>
    <w:rsid w:val="003B78EE"/>
    <w:rsid w:val="003C03DA"/>
    <w:rsid w:val="003C07D5"/>
    <w:rsid w:val="003C4826"/>
    <w:rsid w:val="003C6A7F"/>
    <w:rsid w:val="003D1322"/>
    <w:rsid w:val="003D4883"/>
    <w:rsid w:val="003D67D5"/>
    <w:rsid w:val="003D6953"/>
    <w:rsid w:val="003D6E95"/>
    <w:rsid w:val="003E03E5"/>
    <w:rsid w:val="003E4F5F"/>
    <w:rsid w:val="003E5020"/>
    <w:rsid w:val="003E537A"/>
    <w:rsid w:val="003E5A85"/>
    <w:rsid w:val="003E6882"/>
    <w:rsid w:val="003F0AB6"/>
    <w:rsid w:val="003F1F26"/>
    <w:rsid w:val="003F43C2"/>
    <w:rsid w:val="003F59FA"/>
    <w:rsid w:val="003F65EE"/>
    <w:rsid w:val="00400623"/>
    <w:rsid w:val="0040241C"/>
    <w:rsid w:val="00415D8C"/>
    <w:rsid w:val="00416703"/>
    <w:rsid w:val="0042136A"/>
    <w:rsid w:val="00423894"/>
    <w:rsid w:val="00427845"/>
    <w:rsid w:val="00434796"/>
    <w:rsid w:val="004356AA"/>
    <w:rsid w:val="004366C4"/>
    <w:rsid w:val="00441922"/>
    <w:rsid w:val="00442989"/>
    <w:rsid w:val="00444355"/>
    <w:rsid w:val="0044571F"/>
    <w:rsid w:val="0044610A"/>
    <w:rsid w:val="004517F6"/>
    <w:rsid w:val="00453A2C"/>
    <w:rsid w:val="004546BF"/>
    <w:rsid w:val="0045482D"/>
    <w:rsid w:val="0045524C"/>
    <w:rsid w:val="00455C5B"/>
    <w:rsid w:val="00457815"/>
    <w:rsid w:val="00460EA9"/>
    <w:rsid w:val="00461AB2"/>
    <w:rsid w:val="00461D22"/>
    <w:rsid w:val="00464260"/>
    <w:rsid w:val="00467E02"/>
    <w:rsid w:val="0047049A"/>
    <w:rsid w:val="00472B53"/>
    <w:rsid w:val="00473A22"/>
    <w:rsid w:val="0047573A"/>
    <w:rsid w:val="00480737"/>
    <w:rsid w:val="004821CF"/>
    <w:rsid w:val="00482A74"/>
    <w:rsid w:val="00484B17"/>
    <w:rsid w:val="0048673E"/>
    <w:rsid w:val="00487537"/>
    <w:rsid w:val="004909F0"/>
    <w:rsid w:val="004924F9"/>
    <w:rsid w:val="00496F60"/>
    <w:rsid w:val="00497F17"/>
    <w:rsid w:val="004A00A6"/>
    <w:rsid w:val="004A2E6E"/>
    <w:rsid w:val="004A3449"/>
    <w:rsid w:val="004A6E51"/>
    <w:rsid w:val="004A7775"/>
    <w:rsid w:val="004B0048"/>
    <w:rsid w:val="004B09C7"/>
    <w:rsid w:val="004B1D01"/>
    <w:rsid w:val="004B3A22"/>
    <w:rsid w:val="004B67B7"/>
    <w:rsid w:val="004C673B"/>
    <w:rsid w:val="004D2FA4"/>
    <w:rsid w:val="004D4BD6"/>
    <w:rsid w:val="004D6469"/>
    <w:rsid w:val="004E040E"/>
    <w:rsid w:val="004E1609"/>
    <w:rsid w:val="004E3280"/>
    <w:rsid w:val="004E42AE"/>
    <w:rsid w:val="004E451C"/>
    <w:rsid w:val="004F08E7"/>
    <w:rsid w:val="004F38FB"/>
    <w:rsid w:val="004F3E5B"/>
    <w:rsid w:val="004F3F29"/>
    <w:rsid w:val="004F4471"/>
    <w:rsid w:val="004F6067"/>
    <w:rsid w:val="00500005"/>
    <w:rsid w:val="00501E8A"/>
    <w:rsid w:val="005048BC"/>
    <w:rsid w:val="00504E43"/>
    <w:rsid w:val="00505A45"/>
    <w:rsid w:val="00516030"/>
    <w:rsid w:val="0051760E"/>
    <w:rsid w:val="005209DD"/>
    <w:rsid w:val="00521E87"/>
    <w:rsid w:val="00526D45"/>
    <w:rsid w:val="00531552"/>
    <w:rsid w:val="00531ADD"/>
    <w:rsid w:val="00531BD4"/>
    <w:rsid w:val="0053342C"/>
    <w:rsid w:val="00536A6B"/>
    <w:rsid w:val="00537FB1"/>
    <w:rsid w:val="00541533"/>
    <w:rsid w:val="00542840"/>
    <w:rsid w:val="005447B6"/>
    <w:rsid w:val="00544964"/>
    <w:rsid w:val="005526E8"/>
    <w:rsid w:val="00552E42"/>
    <w:rsid w:val="005537E4"/>
    <w:rsid w:val="0055493D"/>
    <w:rsid w:val="00555206"/>
    <w:rsid w:val="00555775"/>
    <w:rsid w:val="00555CCC"/>
    <w:rsid w:val="005605B6"/>
    <w:rsid w:val="00560FC2"/>
    <w:rsid w:val="00561FCB"/>
    <w:rsid w:val="005644B7"/>
    <w:rsid w:val="0056588C"/>
    <w:rsid w:val="0057156E"/>
    <w:rsid w:val="005732EC"/>
    <w:rsid w:val="005765B2"/>
    <w:rsid w:val="00581086"/>
    <w:rsid w:val="00581308"/>
    <w:rsid w:val="00583BCD"/>
    <w:rsid w:val="00584596"/>
    <w:rsid w:val="00594523"/>
    <w:rsid w:val="00596C8A"/>
    <w:rsid w:val="005A4B66"/>
    <w:rsid w:val="005A57FB"/>
    <w:rsid w:val="005A652D"/>
    <w:rsid w:val="005A71AA"/>
    <w:rsid w:val="005B0D9D"/>
    <w:rsid w:val="005B292C"/>
    <w:rsid w:val="005B31ED"/>
    <w:rsid w:val="005B459C"/>
    <w:rsid w:val="005B4C69"/>
    <w:rsid w:val="005B5668"/>
    <w:rsid w:val="005B60E0"/>
    <w:rsid w:val="005B6D9C"/>
    <w:rsid w:val="005C02CF"/>
    <w:rsid w:val="005C2EED"/>
    <w:rsid w:val="005C353F"/>
    <w:rsid w:val="005D1D22"/>
    <w:rsid w:val="005D2ACF"/>
    <w:rsid w:val="005D79F7"/>
    <w:rsid w:val="005E0877"/>
    <w:rsid w:val="005E13AE"/>
    <w:rsid w:val="005E552A"/>
    <w:rsid w:val="005E6050"/>
    <w:rsid w:val="005E6439"/>
    <w:rsid w:val="005E710A"/>
    <w:rsid w:val="005E7CD9"/>
    <w:rsid w:val="005F37C1"/>
    <w:rsid w:val="005F3C1F"/>
    <w:rsid w:val="005F3DD4"/>
    <w:rsid w:val="005F3F24"/>
    <w:rsid w:val="005F433E"/>
    <w:rsid w:val="005F5FEC"/>
    <w:rsid w:val="005F6C9A"/>
    <w:rsid w:val="006006F9"/>
    <w:rsid w:val="00601BF3"/>
    <w:rsid w:val="00606AAA"/>
    <w:rsid w:val="00606FB5"/>
    <w:rsid w:val="00607450"/>
    <w:rsid w:val="006116A8"/>
    <w:rsid w:val="00614646"/>
    <w:rsid w:val="0062243B"/>
    <w:rsid w:val="006250BF"/>
    <w:rsid w:val="006251D6"/>
    <w:rsid w:val="006258CF"/>
    <w:rsid w:val="00634638"/>
    <w:rsid w:val="00634A5A"/>
    <w:rsid w:val="00635120"/>
    <w:rsid w:val="0063545A"/>
    <w:rsid w:val="0063599C"/>
    <w:rsid w:val="00635DEA"/>
    <w:rsid w:val="00635F46"/>
    <w:rsid w:val="006361DD"/>
    <w:rsid w:val="00636A90"/>
    <w:rsid w:val="00637979"/>
    <w:rsid w:val="00641E77"/>
    <w:rsid w:val="00645A26"/>
    <w:rsid w:val="00646053"/>
    <w:rsid w:val="00646206"/>
    <w:rsid w:val="00647A4A"/>
    <w:rsid w:val="00652294"/>
    <w:rsid w:val="00660D6F"/>
    <w:rsid w:val="006623C9"/>
    <w:rsid w:val="00664756"/>
    <w:rsid w:val="00664DBF"/>
    <w:rsid w:val="006658B0"/>
    <w:rsid w:val="00672CC5"/>
    <w:rsid w:val="00673DBD"/>
    <w:rsid w:val="006842C9"/>
    <w:rsid w:val="00684E4F"/>
    <w:rsid w:val="0068754C"/>
    <w:rsid w:val="00687CE5"/>
    <w:rsid w:val="00687CEA"/>
    <w:rsid w:val="00691536"/>
    <w:rsid w:val="006929B5"/>
    <w:rsid w:val="0069560E"/>
    <w:rsid w:val="006A04D5"/>
    <w:rsid w:val="006A5BC2"/>
    <w:rsid w:val="006A71E2"/>
    <w:rsid w:val="006B0A1D"/>
    <w:rsid w:val="006B1BF2"/>
    <w:rsid w:val="006B39CC"/>
    <w:rsid w:val="006C0961"/>
    <w:rsid w:val="006C3799"/>
    <w:rsid w:val="006D1362"/>
    <w:rsid w:val="006D535F"/>
    <w:rsid w:val="006D6DDD"/>
    <w:rsid w:val="006D7BD5"/>
    <w:rsid w:val="006E371E"/>
    <w:rsid w:val="006E57FD"/>
    <w:rsid w:val="006F0A70"/>
    <w:rsid w:val="006F251E"/>
    <w:rsid w:val="006F3011"/>
    <w:rsid w:val="006F4A8D"/>
    <w:rsid w:val="006F6803"/>
    <w:rsid w:val="00702C06"/>
    <w:rsid w:val="00702D2A"/>
    <w:rsid w:val="007058F0"/>
    <w:rsid w:val="00706C1F"/>
    <w:rsid w:val="00712240"/>
    <w:rsid w:val="00712CE7"/>
    <w:rsid w:val="00714F54"/>
    <w:rsid w:val="007159FA"/>
    <w:rsid w:val="00716A57"/>
    <w:rsid w:val="007265B3"/>
    <w:rsid w:val="00731DE9"/>
    <w:rsid w:val="00733848"/>
    <w:rsid w:val="00736083"/>
    <w:rsid w:val="007411B0"/>
    <w:rsid w:val="00741A57"/>
    <w:rsid w:val="00741EF8"/>
    <w:rsid w:val="0074601F"/>
    <w:rsid w:val="00750661"/>
    <w:rsid w:val="00752C9C"/>
    <w:rsid w:val="007530B3"/>
    <w:rsid w:val="0075391A"/>
    <w:rsid w:val="00754190"/>
    <w:rsid w:val="00757232"/>
    <w:rsid w:val="00757EE1"/>
    <w:rsid w:val="007608C3"/>
    <w:rsid w:val="0076174B"/>
    <w:rsid w:val="00761E51"/>
    <w:rsid w:val="00765124"/>
    <w:rsid w:val="00771C1E"/>
    <w:rsid w:val="00774875"/>
    <w:rsid w:val="007871E7"/>
    <w:rsid w:val="007954D4"/>
    <w:rsid w:val="0079593F"/>
    <w:rsid w:val="007A0315"/>
    <w:rsid w:val="007A3346"/>
    <w:rsid w:val="007A47FD"/>
    <w:rsid w:val="007A6585"/>
    <w:rsid w:val="007A7246"/>
    <w:rsid w:val="007B1621"/>
    <w:rsid w:val="007B2236"/>
    <w:rsid w:val="007B39A5"/>
    <w:rsid w:val="007B4190"/>
    <w:rsid w:val="007B5E58"/>
    <w:rsid w:val="007C17D4"/>
    <w:rsid w:val="007C7ED4"/>
    <w:rsid w:val="007D1E09"/>
    <w:rsid w:val="007D2F78"/>
    <w:rsid w:val="007E0D26"/>
    <w:rsid w:val="007E1F09"/>
    <w:rsid w:val="007E418B"/>
    <w:rsid w:val="007E41AA"/>
    <w:rsid w:val="007F0AAC"/>
    <w:rsid w:val="007F2CA0"/>
    <w:rsid w:val="007F3CDB"/>
    <w:rsid w:val="00802211"/>
    <w:rsid w:val="00802CEA"/>
    <w:rsid w:val="008103E2"/>
    <w:rsid w:val="00811047"/>
    <w:rsid w:val="00812706"/>
    <w:rsid w:val="00816BD4"/>
    <w:rsid w:val="008226F7"/>
    <w:rsid w:val="00823B82"/>
    <w:rsid w:val="00825FD3"/>
    <w:rsid w:val="008329AC"/>
    <w:rsid w:val="008337EE"/>
    <w:rsid w:val="0083541A"/>
    <w:rsid w:val="0083668C"/>
    <w:rsid w:val="0083758B"/>
    <w:rsid w:val="008428FA"/>
    <w:rsid w:val="00851C88"/>
    <w:rsid w:val="00851F65"/>
    <w:rsid w:val="00852A58"/>
    <w:rsid w:val="00855D12"/>
    <w:rsid w:val="00856406"/>
    <w:rsid w:val="0085690D"/>
    <w:rsid w:val="00857205"/>
    <w:rsid w:val="00857E12"/>
    <w:rsid w:val="00863032"/>
    <w:rsid w:val="00863901"/>
    <w:rsid w:val="00864EAC"/>
    <w:rsid w:val="00866211"/>
    <w:rsid w:val="008664A5"/>
    <w:rsid w:val="00872F69"/>
    <w:rsid w:val="00876F7E"/>
    <w:rsid w:val="008770DE"/>
    <w:rsid w:val="008818D6"/>
    <w:rsid w:val="00883230"/>
    <w:rsid w:val="00883404"/>
    <w:rsid w:val="008841E6"/>
    <w:rsid w:val="00886BCE"/>
    <w:rsid w:val="00886FED"/>
    <w:rsid w:val="008922F5"/>
    <w:rsid w:val="008942E8"/>
    <w:rsid w:val="00894F3B"/>
    <w:rsid w:val="00896BA2"/>
    <w:rsid w:val="008970A0"/>
    <w:rsid w:val="008A0B2B"/>
    <w:rsid w:val="008A3B0F"/>
    <w:rsid w:val="008B1C76"/>
    <w:rsid w:val="008B275A"/>
    <w:rsid w:val="008B3376"/>
    <w:rsid w:val="008B4D9E"/>
    <w:rsid w:val="008B51E6"/>
    <w:rsid w:val="008B5626"/>
    <w:rsid w:val="008C0673"/>
    <w:rsid w:val="008C5979"/>
    <w:rsid w:val="008D1925"/>
    <w:rsid w:val="008D2B67"/>
    <w:rsid w:val="008D4ADA"/>
    <w:rsid w:val="008D6948"/>
    <w:rsid w:val="008D7876"/>
    <w:rsid w:val="008D7B6A"/>
    <w:rsid w:val="008E02C4"/>
    <w:rsid w:val="008E2A94"/>
    <w:rsid w:val="008E58BD"/>
    <w:rsid w:val="008E7D04"/>
    <w:rsid w:val="008F0C15"/>
    <w:rsid w:val="008F182D"/>
    <w:rsid w:val="008F1DAF"/>
    <w:rsid w:val="008F221A"/>
    <w:rsid w:val="008F229B"/>
    <w:rsid w:val="008F29C3"/>
    <w:rsid w:val="008F40DA"/>
    <w:rsid w:val="008F7BB6"/>
    <w:rsid w:val="00900262"/>
    <w:rsid w:val="009029A5"/>
    <w:rsid w:val="00902E08"/>
    <w:rsid w:val="00903E42"/>
    <w:rsid w:val="00904714"/>
    <w:rsid w:val="0090605F"/>
    <w:rsid w:val="0090751A"/>
    <w:rsid w:val="00907707"/>
    <w:rsid w:val="00913FE4"/>
    <w:rsid w:val="00914335"/>
    <w:rsid w:val="00915895"/>
    <w:rsid w:val="009159BE"/>
    <w:rsid w:val="00917ACF"/>
    <w:rsid w:val="00921BB1"/>
    <w:rsid w:val="00922707"/>
    <w:rsid w:val="0092279A"/>
    <w:rsid w:val="009267DD"/>
    <w:rsid w:val="00927B57"/>
    <w:rsid w:val="0093016D"/>
    <w:rsid w:val="00930DF6"/>
    <w:rsid w:val="009319E9"/>
    <w:rsid w:val="009349A9"/>
    <w:rsid w:val="00934DE9"/>
    <w:rsid w:val="00937EEA"/>
    <w:rsid w:val="009419D3"/>
    <w:rsid w:val="00941B10"/>
    <w:rsid w:val="00942143"/>
    <w:rsid w:val="009453A8"/>
    <w:rsid w:val="009615BE"/>
    <w:rsid w:val="00961C6E"/>
    <w:rsid w:val="009624E8"/>
    <w:rsid w:val="00962650"/>
    <w:rsid w:val="00967D26"/>
    <w:rsid w:val="00971164"/>
    <w:rsid w:val="0097325F"/>
    <w:rsid w:val="00973770"/>
    <w:rsid w:val="0097417B"/>
    <w:rsid w:val="009776A7"/>
    <w:rsid w:val="00981CD8"/>
    <w:rsid w:val="0098326C"/>
    <w:rsid w:val="00990419"/>
    <w:rsid w:val="00994012"/>
    <w:rsid w:val="0099616B"/>
    <w:rsid w:val="00996F59"/>
    <w:rsid w:val="009A1DD1"/>
    <w:rsid w:val="009A2C28"/>
    <w:rsid w:val="009A2E5A"/>
    <w:rsid w:val="009A5B5C"/>
    <w:rsid w:val="009A77E1"/>
    <w:rsid w:val="009B0771"/>
    <w:rsid w:val="009B2D08"/>
    <w:rsid w:val="009B2FBF"/>
    <w:rsid w:val="009B34A0"/>
    <w:rsid w:val="009B3A49"/>
    <w:rsid w:val="009B3AE4"/>
    <w:rsid w:val="009B4047"/>
    <w:rsid w:val="009B560D"/>
    <w:rsid w:val="009B791C"/>
    <w:rsid w:val="009B7D32"/>
    <w:rsid w:val="009C0E2C"/>
    <w:rsid w:val="009C1360"/>
    <w:rsid w:val="009C6BC5"/>
    <w:rsid w:val="009C6C25"/>
    <w:rsid w:val="009C7EF6"/>
    <w:rsid w:val="009D2AFD"/>
    <w:rsid w:val="009D7F25"/>
    <w:rsid w:val="009E0918"/>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37DC"/>
    <w:rsid w:val="00A05BDC"/>
    <w:rsid w:val="00A06A55"/>
    <w:rsid w:val="00A078FE"/>
    <w:rsid w:val="00A101D5"/>
    <w:rsid w:val="00A116DA"/>
    <w:rsid w:val="00A11D4E"/>
    <w:rsid w:val="00A12011"/>
    <w:rsid w:val="00A13F5D"/>
    <w:rsid w:val="00A14336"/>
    <w:rsid w:val="00A14A65"/>
    <w:rsid w:val="00A1503E"/>
    <w:rsid w:val="00A1554D"/>
    <w:rsid w:val="00A15C3C"/>
    <w:rsid w:val="00A178F0"/>
    <w:rsid w:val="00A2046E"/>
    <w:rsid w:val="00A2106C"/>
    <w:rsid w:val="00A2277A"/>
    <w:rsid w:val="00A2423A"/>
    <w:rsid w:val="00A261B8"/>
    <w:rsid w:val="00A266D5"/>
    <w:rsid w:val="00A27909"/>
    <w:rsid w:val="00A31DB9"/>
    <w:rsid w:val="00A32230"/>
    <w:rsid w:val="00A36531"/>
    <w:rsid w:val="00A3699B"/>
    <w:rsid w:val="00A37056"/>
    <w:rsid w:val="00A37430"/>
    <w:rsid w:val="00A37572"/>
    <w:rsid w:val="00A477FB"/>
    <w:rsid w:val="00A50BD5"/>
    <w:rsid w:val="00A5466C"/>
    <w:rsid w:val="00A54987"/>
    <w:rsid w:val="00A55F4B"/>
    <w:rsid w:val="00A55FCE"/>
    <w:rsid w:val="00A5607A"/>
    <w:rsid w:val="00A56250"/>
    <w:rsid w:val="00A56DA4"/>
    <w:rsid w:val="00A60358"/>
    <w:rsid w:val="00A61685"/>
    <w:rsid w:val="00A61952"/>
    <w:rsid w:val="00A65965"/>
    <w:rsid w:val="00A70477"/>
    <w:rsid w:val="00A70BDC"/>
    <w:rsid w:val="00A70D73"/>
    <w:rsid w:val="00A71A39"/>
    <w:rsid w:val="00A75076"/>
    <w:rsid w:val="00A75888"/>
    <w:rsid w:val="00A76FDF"/>
    <w:rsid w:val="00A826B9"/>
    <w:rsid w:val="00A8270A"/>
    <w:rsid w:val="00A82A15"/>
    <w:rsid w:val="00A82B53"/>
    <w:rsid w:val="00A84093"/>
    <w:rsid w:val="00A87332"/>
    <w:rsid w:val="00A87B8C"/>
    <w:rsid w:val="00A9096F"/>
    <w:rsid w:val="00A9254E"/>
    <w:rsid w:val="00A935FB"/>
    <w:rsid w:val="00A97CAA"/>
    <w:rsid w:val="00AA4E07"/>
    <w:rsid w:val="00AA71A6"/>
    <w:rsid w:val="00AB18BA"/>
    <w:rsid w:val="00AB19FE"/>
    <w:rsid w:val="00AC517A"/>
    <w:rsid w:val="00AC77F9"/>
    <w:rsid w:val="00AC786A"/>
    <w:rsid w:val="00AD0B9F"/>
    <w:rsid w:val="00AD11B0"/>
    <w:rsid w:val="00AD2EF9"/>
    <w:rsid w:val="00AD396B"/>
    <w:rsid w:val="00AD63A4"/>
    <w:rsid w:val="00AE020A"/>
    <w:rsid w:val="00AE0E79"/>
    <w:rsid w:val="00AE77F9"/>
    <w:rsid w:val="00AF090E"/>
    <w:rsid w:val="00AF0C68"/>
    <w:rsid w:val="00AF0E2D"/>
    <w:rsid w:val="00AF539F"/>
    <w:rsid w:val="00AF6764"/>
    <w:rsid w:val="00AF70F7"/>
    <w:rsid w:val="00AF79E4"/>
    <w:rsid w:val="00B01C2E"/>
    <w:rsid w:val="00B0382E"/>
    <w:rsid w:val="00B05D80"/>
    <w:rsid w:val="00B100D5"/>
    <w:rsid w:val="00B12329"/>
    <w:rsid w:val="00B150EE"/>
    <w:rsid w:val="00B167BC"/>
    <w:rsid w:val="00B16E3B"/>
    <w:rsid w:val="00B202A1"/>
    <w:rsid w:val="00B21B82"/>
    <w:rsid w:val="00B223E8"/>
    <w:rsid w:val="00B25443"/>
    <w:rsid w:val="00B313F1"/>
    <w:rsid w:val="00B31BC4"/>
    <w:rsid w:val="00B31D59"/>
    <w:rsid w:val="00B32380"/>
    <w:rsid w:val="00B3311A"/>
    <w:rsid w:val="00B331DE"/>
    <w:rsid w:val="00B349C8"/>
    <w:rsid w:val="00B36927"/>
    <w:rsid w:val="00B376A0"/>
    <w:rsid w:val="00B37DE0"/>
    <w:rsid w:val="00B42C02"/>
    <w:rsid w:val="00B4357B"/>
    <w:rsid w:val="00B4410D"/>
    <w:rsid w:val="00B4500A"/>
    <w:rsid w:val="00B47FDF"/>
    <w:rsid w:val="00B500DF"/>
    <w:rsid w:val="00B51ADF"/>
    <w:rsid w:val="00B5235D"/>
    <w:rsid w:val="00B52CB1"/>
    <w:rsid w:val="00B53C37"/>
    <w:rsid w:val="00B5433A"/>
    <w:rsid w:val="00B54605"/>
    <w:rsid w:val="00B554AB"/>
    <w:rsid w:val="00B60CEF"/>
    <w:rsid w:val="00B61665"/>
    <w:rsid w:val="00B62C69"/>
    <w:rsid w:val="00B63CFF"/>
    <w:rsid w:val="00B641C1"/>
    <w:rsid w:val="00B644CD"/>
    <w:rsid w:val="00B6587B"/>
    <w:rsid w:val="00B67BE3"/>
    <w:rsid w:val="00B72DDC"/>
    <w:rsid w:val="00B75A87"/>
    <w:rsid w:val="00B769A6"/>
    <w:rsid w:val="00B825DA"/>
    <w:rsid w:val="00B828B4"/>
    <w:rsid w:val="00B868A3"/>
    <w:rsid w:val="00B875BC"/>
    <w:rsid w:val="00B87FB7"/>
    <w:rsid w:val="00B92240"/>
    <w:rsid w:val="00B93536"/>
    <w:rsid w:val="00BA0923"/>
    <w:rsid w:val="00BA1D49"/>
    <w:rsid w:val="00BA6B13"/>
    <w:rsid w:val="00BA79D4"/>
    <w:rsid w:val="00BB0EF5"/>
    <w:rsid w:val="00BB1825"/>
    <w:rsid w:val="00BB2FA3"/>
    <w:rsid w:val="00BB3771"/>
    <w:rsid w:val="00BB46C0"/>
    <w:rsid w:val="00BB5DAE"/>
    <w:rsid w:val="00BB65A9"/>
    <w:rsid w:val="00BB6B59"/>
    <w:rsid w:val="00BB73B3"/>
    <w:rsid w:val="00BC169F"/>
    <w:rsid w:val="00BC16DA"/>
    <w:rsid w:val="00BC33D3"/>
    <w:rsid w:val="00BC397F"/>
    <w:rsid w:val="00BC3BBB"/>
    <w:rsid w:val="00BC3D17"/>
    <w:rsid w:val="00BC5B64"/>
    <w:rsid w:val="00BC6F7B"/>
    <w:rsid w:val="00BD2818"/>
    <w:rsid w:val="00BE03E5"/>
    <w:rsid w:val="00BE3854"/>
    <w:rsid w:val="00BE4760"/>
    <w:rsid w:val="00BE7219"/>
    <w:rsid w:val="00BE7572"/>
    <w:rsid w:val="00BF00EA"/>
    <w:rsid w:val="00BF2C34"/>
    <w:rsid w:val="00C01F8E"/>
    <w:rsid w:val="00C03A86"/>
    <w:rsid w:val="00C0705A"/>
    <w:rsid w:val="00C10D1A"/>
    <w:rsid w:val="00C17F13"/>
    <w:rsid w:val="00C20792"/>
    <w:rsid w:val="00C22D04"/>
    <w:rsid w:val="00C300B5"/>
    <w:rsid w:val="00C3039C"/>
    <w:rsid w:val="00C30A42"/>
    <w:rsid w:val="00C31225"/>
    <w:rsid w:val="00C35BEF"/>
    <w:rsid w:val="00C42F9B"/>
    <w:rsid w:val="00C4312D"/>
    <w:rsid w:val="00C439F6"/>
    <w:rsid w:val="00C4634F"/>
    <w:rsid w:val="00C46763"/>
    <w:rsid w:val="00C46C51"/>
    <w:rsid w:val="00C46F78"/>
    <w:rsid w:val="00C52105"/>
    <w:rsid w:val="00C53653"/>
    <w:rsid w:val="00C550EC"/>
    <w:rsid w:val="00C57283"/>
    <w:rsid w:val="00C623D8"/>
    <w:rsid w:val="00C624BD"/>
    <w:rsid w:val="00C62956"/>
    <w:rsid w:val="00C66A4A"/>
    <w:rsid w:val="00C6767B"/>
    <w:rsid w:val="00C74C54"/>
    <w:rsid w:val="00C75268"/>
    <w:rsid w:val="00C77233"/>
    <w:rsid w:val="00C81868"/>
    <w:rsid w:val="00C81CFB"/>
    <w:rsid w:val="00C82AE6"/>
    <w:rsid w:val="00C83757"/>
    <w:rsid w:val="00C86C8E"/>
    <w:rsid w:val="00C90490"/>
    <w:rsid w:val="00C9299E"/>
    <w:rsid w:val="00C9429B"/>
    <w:rsid w:val="00C94601"/>
    <w:rsid w:val="00C95707"/>
    <w:rsid w:val="00C97519"/>
    <w:rsid w:val="00CA0CAB"/>
    <w:rsid w:val="00CA3260"/>
    <w:rsid w:val="00CA466C"/>
    <w:rsid w:val="00CA560E"/>
    <w:rsid w:val="00CA5784"/>
    <w:rsid w:val="00CB1B8A"/>
    <w:rsid w:val="00CB70CA"/>
    <w:rsid w:val="00CB760F"/>
    <w:rsid w:val="00CB7C8D"/>
    <w:rsid w:val="00CC1036"/>
    <w:rsid w:val="00CC3B1E"/>
    <w:rsid w:val="00CC7C07"/>
    <w:rsid w:val="00CD2C5F"/>
    <w:rsid w:val="00CD5403"/>
    <w:rsid w:val="00CD5747"/>
    <w:rsid w:val="00CE019B"/>
    <w:rsid w:val="00CE0295"/>
    <w:rsid w:val="00CE08F5"/>
    <w:rsid w:val="00CE5632"/>
    <w:rsid w:val="00CF14AA"/>
    <w:rsid w:val="00CF2BA0"/>
    <w:rsid w:val="00CF3261"/>
    <w:rsid w:val="00CF3DD5"/>
    <w:rsid w:val="00CF4961"/>
    <w:rsid w:val="00CF51BA"/>
    <w:rsid w:val="00CF59A5"/>
    <w:rsid w:val="00CF5B3D"/>
    <w:rsid w:val="00CF672A"/>
    <w:rsid w:val="00D003E8"/>
    <w:rsid w:val="00D00C13"/>
    <w:rsid w:val="00D01429"/>
    <w:rsid w:val="00D01731"/>
    <w:rsid w:val="00D052EF"/>
    <w:rsid w:val="00D05C41"/>
    <w:rsid w:val="00D069E2"/>
    <w:rsid w:val="00D07D9B"/>
    <w:rsid w:val="00D117D6"/>
    <w:rsid w:val="00D14E7C"/>
    <w:rsid w:val="00D2115C"/>
    <w:rsid w:val="00D21D62"/>
    <w:rsid w:val="00D260F4"/>
    <w:rsid w:val="00D317AB"/>
    <w:rsid w:val="00D35549"/>
    <w:rsid w:val="00D362BB"/>
    <w:rsid w:val="00D36B47"/>
    <w:rsid w:val="00D40AAF"/>
    <w:rsid w:val="00D47D93"/>
    <w:rsid w:val="00D52786"/>
    <w:rsid w:val="00D52867"/>
    <w:rsid w:val="00D53CAE"/>
    <w:rsid w:val="00D53ED2"/>
    <w:rsid w:val="00D548C6"/>
    <w:rsid w:val="00D5538D"/>
    <w:rsid w:val="00D55576"/>
    <w:rsid w:val="00D5762A"/>
    <w:rsid w:val="00D57B75"/>
    <w:rsid w:val="00D624A4"/>
    <w:rsid w:val="00D63AEF"/>
    <w:rsid w:val="00D63C5F"/>
    <w:rsid w:val="00D648D5"/>
    <w:rsid w:val="00D72077"/>
    <w:rsid w:val="00D721AF"/>
    <w:rsid w:val="00D74FF2"/>
    <w:rsid w:val="00D76738"/>
    <w:rsid w:val="00D76784"/>
    <w:rsid w:val="00D769BC"/>
    <w:rsid w:val="00D77D0A"/>
    <w:rsid w:val="00D80EBC"/>
    <w:rsid w:val="00D90842"/>
    <w:rsid w:val="00D91705"/>
    <w:rsid w:val="00D961A9"/>
    <w:rsid w:val="00DA0150"/>
    <w:rsid w:val="00DA3F35"/>
    <w:rsid w:val="00DA4269"/>
    <w:rsid w:val="00DA649C"/>
    <w:rsid w:val="00DA6F2A"/>
    <w:rsid w:val="00DB27DC"/>
    <w:rsid w:val="00DB7D56"/>
    <w:rsid w:val="00DC039C"/>
    <w:rsid w:val="00DC119A"/>
    <w:rsid w:val="00DC312A"/>
    <w:rsid w:val="00DC3FFD"/>
    <w:rsid w:val="00DC4DCE"/>
    <w:rsid w:val="00DD09C5"/>
    <w:rsid w:val="00DD28E5"/>
    <w:rsid w:val="00DD32EC"/>
    <w:rsid w:val="00DD64F0"/>
    <w:rsid w:val="00DD706F"/>
    <w:rsid w:val="00DD7A44"/>
    <w:rsid w:val="00DD7DDD"/>
    <w:rsid w:val="00DD7EA6"/>
    <w:rsid w:val="00DE3DC0"/>
    <w:rsid w:val="00DF67D6"/>
    <w:rsid w:val="00E00205"/>
    <w:rsid w:val="00E00ACA"/>
    <w:rsid w:val="00E02615"/>
    <w:rsid w:val="00E027E1"/>
    <w:rsid w:val="00E03322"/>
    <w:rsid w:val="00E03828"/>
    <w:rsid w:val="00E06024"/>
    <w:rsid w:val="00E06086"/>
    <w:rsid w:val="00E06141"/>
    <w:rsid w:val="00E10314"/>
    <w:rsid w:val="00E10900"/>
    <w:rsid w:val="00E1285C"/>
    <w:rsid w:val="00E12FCB"/>
    <w:rsid w:val="00E13EC9"/>
    <w:rsid w:val="00E15CAD"/>
    <w:rsid w:val="00E16417"/>
    <w:rsid w:val="00E16A86"/>
    <w:rsid w:val="00E176E7"/>
    <w:rsid w:val="00E20D2C"/>
    <w:rsid w:val="00E232DB"/>
    <w:rsid w:val="00E26BE3"/>
    <w:rsid w:val="00E27C6D"/>
    <w:rsid w:val="00E34BF2"/>
    <w:rsid w:val="00E35297"/>
    <w:rsid w:val="00E37A1D"/>
    <w:rsid w:val="00E37FBA"/>
    <w:rsid w:val="00E42949"/>
    <w:rsid w:val="00E43197"/>
    <w:rsid w:val="00E43D9C"/>
    <w:rsid w:val="00E45447"/>
    <w:rsid w:val="00E45837"/>
    <w:rsid w:val="00E477D4"/>
    <w:rsid w:val="00E5122B"/>
    <w:rsid w:val="00E5267F"/>
    <w:rsid w:val="00E535EE"/>
    <w:rsid w:val="00E53B5B"/>
    <w:rsid w:val="00E53E4E"/>
    <w:rsid w:val="00E5547B"/>
    <w:rsid w:val="00E55DA2"/>
    <w:rsid w:val="00E55FA3"/>
    <w:rsid w:val="00E61C3D"/>
    <w:rsid w:val="00E66548"/>
    <w:rsid w:val="00E70BFC"/>
    <w:rsid w:val="00E71FDC"/>
    <w:rsid w:val="00E7308D"/>
    <w:rsid w:val="00E74691"/>
    <w:rsid w:val="00E7508D"/>
    <w:rsid w:val="00E756E5"/>
    <w:rsid w:val="00E77D7A"/>
    <w:rsid w:val="00E77DA4"/>
    <w:rsid w:val="00E820F4"/>
    <w:rsid w:val="00E82D8A"/>
    <w:rsid w:val="00E84C6B"/>
    <w:rsid w:val="00E8613B"/>
    <w:rsid w:val="00E9178B"/>
    <w:rsid w:val="00E92D50"/>
    <w:rsid w:val="00E93D6F"/>
    <w:rsid w:val="00E93EE3"/>
    <w:rsid w:val="00E94C7B"/>
    <w:rsid w:val="00E94E91"/>
    <w:rsid w:val="00E95051"/>
    <w:rsid w:val="00E95F03"/>
    <w:rsid w:val="00E97FC1"/>
    <w:rsid w:val="00EA1313"/>
    <w:rsid w:val="00EA1519"/>
    <w:rsid w:val="00EA3384"/>
    <w:rsid w:val="00EA37D1"/>
    <w:rsid w:val="00EA5511"/>
    <w:rsid w:val="00EA60FC"/>
    <w:rsid w:val="00EB0503"/>
    <w:rsid w:val="00EB7EEF"/>
    <w:rsid w:val="00EC5B50"/>
    <w:rsid w:val="00ED21E5"/>
    <w:rsid w:val="00ED2904"/>
    <w:rsid w:val="00ED2A79"/>
    <w:rsid w:val="00ED2CD0"/>
    <w:rsid w:val="00ED39DA"/>
    <w:rsid w:val="00ED6E84"/>
    <w:rsid w:val="00EE0620"/>
    <w:rsid w:val="00EE1E6B"/>
    <w:rsid w:val="00EE2500"/>
    <w:rsid w:val="00EE3A88"/>
    <w:rsid w:val="00EE6BB9"/>
    <w:rsid w:val="00EF037D"/>
    <w:rsid w:val="00EF1968"/>
    <w:rsid w:val="00EF2749"/>
    <w:rsid w:val="00EF4154"/>
    <w:rsid w:val="00EF4458"/>
    <w:rsid w:val="00EF63BC"/>
    <w:rsid w:val="00EF70CA"/>
    <w:rsid w:val="00F03724"/>
    <w:rsid w:val="00F06B82"/>
    <w:rsid w:val="00F123E7"/>
    <w:rsid w:val="00F13CE7"/>
    <w:rsid w:val="00F16ABB"/>
    <w:rsid w:val="00F20344"/>
    <w:rsid w:val="00F20DC4"/>
    <w:rsid w:val="00F229F1"/>
    <w:rsid w:val="00F308FA"/>
    <w:rsid w:val="00F31BFB"/>
    <w:rsid w:val="00F33820"/>
    <w:rsid w:val="00F34681"/>
    <w:rsid w:val="00F364E2"/>
    <w:rsid w:val="00F36A90"/>
    <w:rsid w:val="00F36DBB"/>
    <w:rsid w:val="00F4082D"/>
    <w:rsid w:val="00F40A4C"/>
    <w:rsid w:val="00F4140A"/>
    <w:rsid w:val="00F41C35"/>
    <w:rsid w:val="00F52BAB"/>
    <w:rsid w:val="00F61207"/>
    <w:rsid w:val="00F6461B"/>
    <w:rsid w:val="00F64677"/>
    <w:rsid w:val="00F70884"/>
    <w:rsid w:val="00F7463A"/>
    <w:rsid w:val="00F76061"/>
    <w:rsid w:val="00F843CA"/>
    <w:rsid w:val="00F84715"/>
    <w:rsid w:val="00F87513"/>
    <w:rsid w:val="00F87E18"/>
    <w:rsid w:val="00FA24C7"/>
    <w:rsid w:val="00FA630B"/>
    <w:rsid w:val="00FA69AD"/>
    <w:rsid w:val="00FA6AF5"/>
    <w:rsid w:val="00FA6F19"/>
    <w:rsid w:val="00FA7134"/>
    <w:rsid w:val="00FB2F63"/>
    <w:rsid w:val="00FB3BD2"/>
    <w:rsid w:val="00FB4C6E"/>
    <w:rsid w:val="00FB73C6"/>
    <w:rsid w:val="00FB7EC7"/>
    <w:rsid w:val="00FC3938"/>
    <w:rsid w:val="00FC3B59"/>
    <w:rsid w:val="00FC5502"/>
    <w:rsid w:val="00FC7826"/>
    <w:rsid w:val="00FC7AE6"/>
    <w:rsid w:val="00FD0A6A"/>
    <w:rsid w:val="00FD1E9A"/>
    <w:rsid w:val="00FD296C"/>
    <w:rsid w:val="00FD3295"/>
    <w:rsid w:val="00FD332D"/>
    <w:rsid w:val="00FD3738"/>
    <w:rsid w:val="00FD3878"/>
    <w:rsid w:val="00FD41C5"/>
    <w:rsid w:val="00FD4A0B"/>
    <w:rsid w:val="00FD72E9"/>
    <w:rsid w:val="00FE26CD"/>
    <w:rsid w:val="00FE43D8"/>
    <w:rsid w:val="00FE7042"/>
    <w:rsid w:val="00FF0473"/>
    <w:rsid w:val="00FF0C4D"/>
    <w:rsid w:val="00FF0EC0"/>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link w:val="Heading1Char"/>
    <w:qFormat/>
    <w:pPr>
      <w:keepNext/>
      <w:keepLines/>
      <w:jc w:val="center"/>
      <w:outlineLvl w:val="0"/>
    </w:pPr>
    <w:rPr>
      <w:b/>
    </w:rPr>
  </w:style>
  <w:style w:type="paragraph" w:styleId="Heading2">
    <w:name w:val="heading 2"/>
    <w:basedOn w:val="Normal1"/>
    <w:next w:val="Normal1"/>
    <w:link w:val="Heading2Char"/>
    <w:qFormat/>
    <w:rsid w:val="00124669"/>
    <w:pPr>
      <w:keepNext/>
      <w:keepLines/>
      <w:outlineLvl w:val="1"/>
    </w:pPr>
    <w:rPr>
      <w:b/>
      <w:lang w:val="en-US"/>
    </w:rPr>
  </w:style>
  <w:style w:type="paragraph" w:styleId="Heading3">
    <w:name w:val="heading 3"/>
    <w:basedOn w:val="Normal1"/>
    <w:next w:val="Normal1"/>
    <w:qFormat/>
    <w:rsid w:val="00124669"/>
    <w:pPr>
      <w:outlineLvl w:val="2"/>
    </w:pPr>
    <w:rPr>
      <w:b/>
      <w:i/>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 w:type="character" w:customStyle="1" w:styleId="Heading2Char">
    <w:name w:val="Heading 2 Char"/>
    <w:basedOn w:val="DefaultParagraphFont"/>
    <w:link w:val="Heading2"/>
    <w:rsid w:val="00124669"/>
    <w:rPr>
      <w:b/>
      <w:sz w:val="24"/>
      <w:szCs w:val="24"/>
      <w:lang w:val="en-US"/>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spacing w:line="240" w:lineRule="auto"/>
      <w:ind w:left="720"/>
      <w:contextualSpacing/>
    </w:pPr>
    <w:rPr>
      <w:rFonts w:eastAsia="Arial Unicode MS"/>
      <w:bdr w:val="nil"/>
      <w:lang w:val="en-US"/>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customStyle="1" w:styleId="UnresolvedMention1">
    <w:name w:val="Unresolved Mention1"/>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 w:type="character" w:customStyle="1" w:styleId="Heading1Char">
    <w:name w:val="Heading 1 Char"/>
    <w:basedOn w:val="DefaultParagraphFont"/>
    <w:link w:val="Heading1"/>
    <w:rsid w:val="00915895"/>
    <w:rPr>
      <w:b/>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50269971">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179394981">
      <w:bodyDiv w:val="1"/>
      <w:marLeft w:val="0"/>
      <w:marRight w:val="0"/>
      <w:marTop w:val="0"/>
      <w:marBottom w:val="0"/>
      <w:divBdr>
        <w:top w:val="none" w:sz="0" w:space="0" w:color="auto"/>
        <w:left w:val="none" w:sz="0" w:space="0" w:color="auto"/>
        <w:bottom w:val="none" w:sz="0" w:space="0" w:color="auto"/>
        <w:right w:val="none" w:sz="0" w:space="0" w:color="auto"/>
      </w:divBdr>
    </w:div>
    <w:div w:id="188762614">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56876349">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72361142">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15021028">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50139624">
      <w:bodyDiv w:val="1"/>
      <w:marLeft w:val="0"/>
      <w:marRight w:val="0"/>
      <w:marTop w:val="0"/>
      <w:marBottom w:val="0"/>
      <w:divBdr>
        <w:top w:val="none" w:sz="0" w:space="0" w:color="auto"/>
        <w:left w:val="none" w:sz="0" w:space="0" w:color="auto"/>
        <w:bottom w:val="none" w:sz="0" w:space="0" w:color="auto"/>
        <w:right w:val="none" w:sz="0" w:space="0" w:color="auto"/>
      </w:divBdr>
    </w:div>
    <w:div w:id="135661370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84297558">
      <w:bodyDiv w:val="1"/>
      <w:marLeft w:val="0"/>
      <w:marRight w:val="0"/>
      <w:marTop w:val="0"/>
      <w:marBottom w:val="0"/>
      <w:divBdr>
        <w:top w:val="none" w:sz="0" w:space="0" w:color="auto"/>
        <w:left w:val="none" w:sz="0" w:space="0" w:color="auto"/>
        <w:bottom w:val="none" w:sz="0" w:space="0" w:color="auto"/>
        <w:right w:val="none" w:sz="0" w:space="0" w:color="auto"/>
      </w:divBdr>
    </w:div>
    <w:div w:id="1642537240">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1950770894">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j.socscimed.2017.05.013" TargetMode="External"/><Relationship Id="rId21" Type="http://schemas.microsoft.com/office/2018/08/relationships/commentsExtensible" Target="commentsExtensible.xml"/><Relationship Id="rId42" Type="http://schemas.openxmlformats.org/officeDocument/2006/relationships/hyperlink" Target="http://dx.doi.org/10.1007/s10608-012-9484-1" TargetMode="External"/><Relationship Id="rId47" Type="http://schemas.openxmlformats.org/officeDocument/2006/relationships/hyperlink" Target="https://doi.org/10.1037/pspa0000146" TargetMode="External"/><Relationship Id="rId63" Type="http://schemas.openxmlformats.org/officeDocument/2006/relationships/hyperlink" Target="https://doi.org/10.1027/1618-3169/a000376" TargetMode="External"/><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doi.org/10.20982/tqmp.13.2.p120" TargetMode="External"/><Relationship Id="rId11" Type="http://schemas.openxmlformats.org/officeDocument/2006/relationships/header" Target="header3.xml"/><Relationship Id="rId24" Type="http://schemas.openxmlformats.org/officeDocument/2006/relationships/hyperlink" Target="https://doi.org/10.1037/0022-3514.42.1.116" TargetMode="External"/><Relationship Id="rId32" Type="http://schemas.openxmlformats.org/officeDocument/2006/relationships/hyperlink" Target="https://doi.org/10.3758/BF03193146" TargetMode="External"/><Relationship Id="rId37" Type="http://schemas.openxmlformats.org/officeDocument/2006/relationships/hyperlink" Target="https://doi.org/10.1037/0022-3514.74.6.1464" TargetMode="External"/><Relationship Id="rId40" Type="http://schemas.openxmlformats.org/officeDocument/2006/relationships/hyperlink" Target="https://doi.org/10.1080/02699931.2010.508260" TargetMode="External"/><Relationship Id="rId45" Type="http://schemas.openxmlformats.org/officeDocument/2006/relationships/hyperlink" Target="https://doi.org/10.1177/2515245918770963" TargetMode="External"/><Relationship Id="rId53" Type="http://schemas.openxmlformats.org/officeDocument/2006/relationships/hyperlink" Target="https://doi.org/10.1037/0022-3514.89.3.277" TargetMode="External"/><Relationship Id="rId58" Type="http://schemas.openxmlformats.org/officeDocument/2006/relationships/hyperlink" Target="https://doi.org/10.1016/j.jbtep.2015.07.005" TargetMode="External"/><Relationship Id="rId66" Type="http://schemas.openxmlformats.org/officeDocument/2006/relationships/hyperlink" Target="https://doi.org/10.1016/j.addbeh.2017.08.026" TargetMode="External"/><Relationship Id="rId5" Type="http://schemas.openxmlformats.org/officeDocument/2006/relationships/webSettings" Target="webSettings.xml"/><Relationship Id="rId61" Type="http://schemas.openxmlformats.org/officeDocument/2006/relationships/hyperlink" Target="https://doi.org/10.1027/1618-3169/a000364" TargetMode="External"/><Relationship Id="rId19" Type="http://schemas.microsoft.com/office/2011/relationships/commentsExtended" Target="commentsExtended.xml"/><Relationship Id="rId14" Type="http://schemas.openxmlformats.org/officeDocument/2006/relationships/hyperlink" Target="https://osf.io/f38ag/" TargetMode="External"/><Relationship Id="rId22" Type="http://schemas.openxmlformats.org/officeDocument/2006/relationships/hyperlink" Target="https://doi.org/10.1177/0146167212446835" TargetMode="External"/><Relationship Id="rId27" Type="http://schemas.openxmlformats.org/officeDocument/2006/relationships/hyperlink" Target="https://doi.org/10.4135/9781412976237.n2" TargetMode="External"/><Relationship Id="rId30" Type="http://schemas.openxmlformats.org/officeDocument/2006/relationships/hyperlink" Target="https://doi.org/10.1111/pops.12013" TargetMode="External"/><Relationship Id="rId35" Type="http://schemas.openxmlformats.org/officeDocument/2006/relationships/hyperlink" Target="https://doi.org/10.1177/0146167213502548" TargetMode="External"/><Relationship Id="rId43" Type="http://schemas.openxmlformats.org/officeDocument/2006/relationships/hyperlink" Target="https://doi.org/10.1037/a0014747" TargetMode="External"/><Relationship Id="rId48" Type="http://schemas.openxmlformats.org/officeDocument/2006/relationships/hyperlink" Target="https://doi.org/10.1016/j.jesp.2016.06.004" TargetMode="External"/><Relationship Id="rId56" Type="http://schemas.openxmlformats.org/officeDocument/2006/relationships/hyperlink" Target="https://doi.org/10.1016/j.jbtep.2006.10.001" TargetMode="External"/><Relationship Id="rId64" Type="http://schemas.openxmlformats.org/officeDocument/2006/relationships/hyperlink" Target="https://doi.org/10.1002/ejsp.2337" TargetMode="External"/><Relationship Id="rId69" Type="http://schemas.openxmlformats.org/officeDocument/2006/relationships/theme" Target="theme/theme1.xml"/><Relationship Id="rId8" Type="http://schemas.openxmlformats.org/officeDocument/2006/relationships/hyperlink" Target="https://osf.io/gv7cm/" TargetMode="External"/><Relationship Id="rId51" Type="http://schemas.openxmlformats.org/officeDocument/2006/relationships/hyperlink" Target="about:blank" TargetMode="Externa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4.png"/><Relationship Id="rId25" Type="http://schemas.openxmlformats.org/officeDocument/2006/relationships/hyperlink" Target="https://doi.org/10.1037/0022-3514.42.1.116" TargetMode="External"/><Relationship Id="rId33" Type="http://schemas.openxmlformats.org/officeDocument/2006/relationships/hyperlink" Target="https://doi.org/10.1016/j.psychres.2017.11.083" TargetMode="External"/><Relationship Id="rId38" Type="http://schemas.openxmlformats.org/officeDocument/2006/relationships/hyperlink" Target="https://doi.org/10.1037/pspi0000155" TargetMode="External"/><Relationship Id="rId46" Type="http://schemas.openxmlformats.org/officeDocument/2006/relationships/hyperlink" Target="https://doi.org/10.1177/2515245918770963" TargetMode="External"/><Relationship Id="rId59" Type="http://schemas.openxmlformats.org/officeDocument/2006/relationships/hyperlink" Target="https://doi.org/10.1002/eat.22843" TargetMode="External"/><Relationship Id="rId67" Type="http://schemas.openxmlformats.org/officeDocument/2006/relationships/fontTable" Target="fontTable.xml"/><Relationship Id="rId20" Type="http://schemas.microsoft.com/office/2016/09/relationships/commentsIds" Target="commentsIds.xml"/><Relationship Id="rId41" Type="http://schemas.openxmlformats.org/officeDocument/2006/relationships/hyperlink" Target="https://doi.org/10.1080/02699931.2010.508260" TargetMode="External"/><Relationship Id="rId54" Type="http://schemas.openxmlformats.org/officeDocument/2006/relationships/hyperlink" Target="https://doi.org/10.1111/spc3.12148" TargetMode="External"/><Relationship Id="rId62" Type="http://schemas.openxmlformats.org/officeDocument/2006/relationships/hyperlink" Target="https://doi.org/10.1027/1618-3169/a00037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hyperlink" Target="https://doi.org/10.1037/a0026907" TargetMode="External"/><Relationship Id="rId28" Type="http://schemas.openxmlformats.org/officeDocument/2006/relationships/hyperlink" Target="https://doi.org/10.20982/tqmp.13.2.p120" TargetMode="External"/><Relationship Id="rId36" Type="http://schemas.openxmlformats.org/officeDocument/2006/relationships/hyperlink" Target="https://doi.org/10.3389/fpsyt.2015.00094" TargetMode="External"/><Relationship Id="rId49" Type="http://schemas.openxmlformats.org/officeDocument/2006/relationships/hyperlink" Target="https://doi.org/10.1016/j.chiabu.2017.02.005" TargetMode="External"/><Relationship Id="rId57" Type="http://schemas.openxmlformats.org/officeDocument/2006/relationships/hyperlink" Target="https://doi.org/10.1002/per.1861" TargetMode="External"/><Relationship Id="rId10" Type="http://schemas.openxmlformats.org/officeDocument/2006/relationships/header" Target="header2.xml"/><Relationship Id="rId31" Type="http://schemas.openxmlformats.org/officeDocument/2006/relationships/hyperlink" Target="https://doi.org/10.1111/josi.12048" TargetMode="External"/><Relationship Id="rId44" Type="http://schemas.openxmlformats.org/officeDocument/2006/relationships/hyperlink" Target="https://doi.org/10.1093/poq/nfs051" TargetMode="External"/><Relationship Id="rId52" Type="http://schemas.openxmlformats.org/officeDocument/2006/relationships/hyperlink" Target="https://doi.org/10.1177/0146167212475225" TargetMode="External"/><Relationship Id="rId60" Type="http://schemas.openxmlformats.org/officeDocument/2006/relationships/hyperlink" Target="https://doi.org/10.1016/j.eatbeh.2013.10.017" TargetMode="External"/><Relationship Id="rId65" Type="http://schemas.openxmlformats.org/officeDocument/2006/relationships/hyperlink" Target="https://doi.org/10.1016/j.addbeh.2017.08.026"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osf.io/gv7cm/" TargetMode="External"/><Relationship Id="rId18" Type="http://schemas.openxmlformats.org/officeDocument/2006/relationships/comments" Target="comments.xml"/><Relationship Id="rId39" Type="http://schemas.openxmlformats.org/officeDocument/2006/relationships/hyperlink" Target="https://doi.org/10.1080/02699939408408957" TargetMode="External"/><Relationship Id="rId34" Type="http://schemas.openxmlformats.org/officeDocument/2006/relationships/hyperlink" Target="https://doi.org/10.1037/a0036436" TargetMode="External"/><Relationship Id="rId50" Type="http://schemas.openxmlformats.org/officeDocument/2006/relationships/hyperlink" Target="https://doi.org/10.1016/j.chiabu.2017.02.005" TargetMode="External"/><Relationship Id="rId55" Type="http://schemas.openxmlformats.org/officeDocument/2006/relationships/hyperlink" Target="https://doi.org/10.5334/pb-51-2-10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70DDA-A989-45BF-A419-0FC87E314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71</Pages>
  <Words>18492</Words>
  <Characters>105408</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Ian Hussey</cp:lastModifiedBy>
  <cp:revision>121</cp:revision>
  <cp:lastPrinted>2019-05-22T14:08:00Z</cp:lastPrinted>
  <dcterms:created xsi:type="dcterms:W3CDTF">2021-03-16T11:11:00Z</dcterms:created>
  <dcterms:modified xsi:type="dcterms:W3CDTF">2022-02-11T15:06:00Z</dcterms:modified>
</cp:coreProperties>
</file>