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Nosek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Nosek,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w:t>
      </w:r>
      <w:r w:rsidR="009624E8">
        <w:rPr>
          <w:lang w:val="en-US"/>
        </w:rPr>
        <w:lastRenderedPageBreak/>
        <w:t>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6E08CE21" w:rsidR="00DC312A" w:rsidRDefault="00E16417" w:rsidP="00DC312A">
      <w:pPr>
        <w:pStyle w:val="Normal1"/>
        <w:rPr>
          <w:noProof/>
          <w:lang w:val="en-US"/>
        </w:rPr>
      </w:pPr>
      <w:ins w:id="5" w:author="Ian Hussey" w:date="2021-03-18T16:53:00Z">
        <w:r>
          <w:rPr>
            <w:noProof/>
            <w:lang w:val="en-US"/>
          </w:rPr>
          <w:lastRenderedPageBreak/>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ins>
      <w:del w:id="6" w:author="Ian Hussey" w:date="2021-03-18T16:53:00Z">
        <w:r w:rsidR="00EF63BC" w:rsidDel="00E16417">
          <w:rPr>
            <w:noProof/>
            <w:lang w:val="en-US"/>
          </w:rPr>
          <w:drawing>
            <wp:inline distT="0" distB="0" distL="0" distR="0" wp14:anchorId="7659C189" wp14:editId="58E7C89D">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stretch>
                        <a:fillRect/>
                      </a:stretch>
                    </pic:blipFill>
                    <pic:spPr>
                      <a:xfrm>
                        <a:off x="0" y="0"/>
                        <a:ext cx="5943600" cy="5224145"/>
                      </a:xfrm>
                      <a:prstGeom prst="rect">
                        <a:avLst/>
                      </a:prstGeom>
                    </pic:spPr>
                  </pic:pic>
                </a:graphicData>
              </a:graphic>
            </wp:inline>
          </w:drawing>
        </w:r>
      </w:del>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4">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lastRenderedPageBreak/>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7" w:name="_3dy6vkm" w:colFirst="0" w:colLast="0"/>
      <w:bookmarkEnd w:id="7"/>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IA-AMP;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6819699"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5"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3E172E9A"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6409A92A"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unawareness.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46156475" w:rsidR="00D36B47" w:rsidRDefault="00D05C41" w:rsidP="003C07D5">
      <w:pPr>
        <w:pStyle w:val="Normal1"/>
        <w:ind w:firstLine="720"/>
        <w:rPr>
          <w:lang w:val="en-US"/>
        </w:rPr>
      </w:pPr>
      <w:r>
        <w:rPr>
          <w:bCs/>
          <w:lang w:val="en-US"/>
        </w:rPr>
        <w:t>So far we have focused on the ‘implicitness’ of AMP effects</w:t>
      </w:r>
      <w:r w:rsidR="00FB4C6E">
        <w:rPr>
          <w:bCs/>
          <w:lang w:val="en-US"/>
        </w:rPr>
        <w:t xml:space="preserve"> </w:t>
      </w:r>
      <w:r w:rsidR="000A46E1">
        <w:rPr>
          <w:bCs/>
          <w:lang w:val="en-US"/>
        </w:rPr>
        <w:t>in terms of awareness</w:t>
      </w:r>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D80EBC">
        <w:rPr>
          <w:lang w:val="en-US"/>
        </w:rPr>
        <w:t>).</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0"/>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91AEA40"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Nosek,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0">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1">
        <w:r w:rsidRPr="00D9026C">
          <w:rPr>
            <w:lang w:val="en-US"/>
          </w:rPr>
          <w:t xml:space="preserve"> </w:t>
        </w:r>
      </w:hyperlink>
      <w:hyperlink r:id="rId22">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3">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4">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5">
        <w:r w:rsidRPr="00D9026C">
          <w:rPr>
            <w:lang w:val="en-US"/>
          </w:rPr>
          <w:t xml:space="preserve"> </w:t>
        </w:r>
      </w:hyperlink>
      <w:hyperlink r:id="rId26">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7">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8">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9"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0">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 xml:space="preserve">Journal of Abnormal </w:t>
      </w:r>
      <w:proofErr w:type="spellStart"/>
      <w:r w:rsidRPr="00D9026C">
        <w:rPr>
          <w:i/>
          <w:lang w:val="de-DE"/>
        </w:rPr>
        <w:t>Psychology</w:t>
      </w:r>
      <w:proofErr w:type="spellEnd"/>
      <w:r w:rsidRPr="00D9026C">
        <w:rPr>
          <w:lang w:val="de-DE"/>
        </w:rPr>
        <w:t xml:space="preserve">, </w:t>
      </w:r>
      <w:r w:rsidRPr="00D9026C">
        <w:rPr>
          <w:i/>
          <w:lang w:val="de-DE"/>
        </w:rPr>
        <w:t>123</w:t>
      </w:r>
      <w:r w:rsidRPr="00D9026C">
        <w:rPr>
          <w:lang w:val="de-DE"/>
        </w:rPr>
        <w:t>, 463–469.</w:t>
      </w:r>
      <w:hyperlink r:id="rId31">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2">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3">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4">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5">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6">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7">
        <w:r w:rsidRPr="00D9026C">
          <w:rPr>
            <w:lang w:val="en-US"/>
          </w:rPr>
          <w:t xml:space="preserve"> </w:t>
        </w:r>
      </w:hyperlink>
      <w:hyperlink r:id="rId38">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9">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1">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9A2C28">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2">
        <w:r w:rsidRPr="00D9026C">
          <w:rPr>
            <w:lang w:val="en-US"/>
          </w:rPr>
          <w:t xml:space="preserve"> </w:t>
        </w:r>
      </w:hyperlink>
      <w:hyperlink r:id="rId43">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4">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5">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6">
        <w:r w:rsidRPr="00D9026C">
          <w:rPr>
            <w:lang w:val="en-US"/>
          </w:rPr>
          <w:t xml:space="preserve"> </w:t>
        </w:r>
      </w:hyperlink>
      <w:hyperlink r:id="rId47">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r w:rsidRPr="00D9026C">
        <w:rPr>
          <w:lang w:val="en-US"/>
        </w:rPr>
        <w:t xml:space="preserve">Mogil,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8">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9">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0">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1">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2">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3">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8">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9">
        <w:r w:rsidRPr="00D9026C">
          <w:rPr>
            <w:lang w:val="en-US"/>
          </w:rPr>
          <w:t xml:space="preserve"> </w:t>
        </w:r>
      </w:hyperlink>
      <w:hyperlink r:id="rId60">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1">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2">
        <w:r w:rsidRPr="00D9026C">
          <w:rPr>
            <w:lang w:val="en-US"/>
          </w:rPr>
          <w:t xml:space="preserve"> </w:t>
        </w:r>
      </w:hyperlink>
      <w:hyperlink r:id="rId63">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92DC3D" w14:textId="77777777" w:rsidR="00E20D2C" w:rsidRDefault="00E20D2C">
      <w:pPr>
        <w:spacing w:line="240" w:lineRule="auto"/>
      </w:pPr>
      <w:r>
        <w:separator/>
      </w:r>
    </w:p>
  </w:endnote>
  <w:endnote w:type="continuationSeparator" w:id="0">
    <w:p w14:paraId="43BE7E9C" w14:textId="77777777" w:rsidR="00E20D2C" w:rsidRDefault="00E20D2C">
      <w:pPr>
        <w:spacing w:line="240" w:lineRule="auto"/>
      </w:pPr>
      <w:r>
        <w:continuationSeparator/>
      </w:r>
    </w:p>
  </w:endnote>
  <w:endnote w:type="continuationNotice" w:id="1">
    <w:p w14:paraId="2B7CE149" w14:textId="77777777" w:rsidR="00E20D2C" w:rsidRDefault="00E20D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7F1A3C" w14:textId="77777777" w:rsidR="00E20D2C" w:rsidRDefault="00E20D2C">
      <w:pPr>
        <w:spacing w:line="240" w:lineRule="auto"/>
      </w:pPr>
      <w:r>
        <w:separator/>
      </w:r>
    </w:p>
  </w:footnote>
  <w:footnote w:type="continuationSeparator" w:id="0">
    <w:p w14:paraId="59954D9A" w14:textId="77777777" w:rsidR="00E20D2C" w:rsidRDefault="00E20D2C">
      <w:pPr>
        <w:spacing w:line="240" w:lineRule="auto"/>
      </w:pPr>
      <w:r>
        <w:continuationSeparator/>
      </w:r>
    </w:p>
  </w:footnote>
  <w:footnote w:type="continuationNotice" w:id="1">
    <w:p w14:paraId="50BA7035" w14:textId="77777777" w:rsidR="00E20D2C" w:rsidRDefault="00E20D2C">
      <w:pPr>
        <w:spacing w:line="240" w:lineRule="auto"/>
      </w:pPr>
    </w:p>
  </w:footnote>
  <w:footnote w:id="2">
    <w:p w14:paraId="325E5F18" w14:textId="1C515DD4" w:rsidR="00900262" w:rsidRPr="008C7500" w:rsidRDefault="00900262"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40C8C4B7" w14:textId="218E57CB" w:rsidR="00900262" w:rsidRPr="002C347E" w:rsidRDefault="00900262">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900262" w:rsidRPr="005E6439" w:rsidRDefault="00900262"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5D78E0EB" w:rsidR="00900262" w:rsidRPr="002C347E" w:rsidRDefault="00900262">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6">
    <w:p w14:paraId="57DA7606" w14:textId="77777777" w:rsidR="00900262" w:rsidRPr="00F31BFB" w:rsidRDefault="00900262"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6D21C8CB" w:rsidR="00900262" w:rsidRPr="00F31BFB" w:rsidRDefault="00900262"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900262" w:rsidRPr="00D01429" w:rsidRDefault="00900262"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494B1F78" w:rsidR="00900262" w:rsidRPr="00F31BFB" w:rsidRDefault="00900262"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0">
    <w:p w14:paraId="74213594" w14:textId="77777777" w:rsidR="00900262" w:rsidRPr="00F31BFB" w:rsidRDefault="00900262"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900262" w:rsidRDefault="00900262"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78065C64"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2C28">
      <w:rPr>
        <w:rStyle w:val="PageNumber"/>
        <w:noProof/>
      </w:rPr>
      <w:t>45</w:t>
    </w:r>
    <w:r>
      <w:rPr>
        <w:rStyle w:val="PageNumber"/>
      </w:rPr>
      <w:fldChar w:fldCharType="end"/>
    </w:r>
  </w:p>
  <w:p w14:paraId="6FA169CA" w14:textId="0D16A8A3" w:rsidR="00900262" w:rsidRDefault="00900262"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900262" w:rsidRDefault="00900262"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Hussey">
    <w15:presenceInfo w15:providerId="None" w15:userId="Ian Huss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2EE"/>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2C28"/>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14AA"/>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0982/tqmp.13.2.p120"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0022-3514.74.6.1464" TargetMode="External"/><Relationship Id="rId42" Type="http://schemas.openxmlformats.org/officeDocument/2006/relationships/hyperlink" Target="https://doi.org/10.1177/2515245918770963" TargetMode="External"/><Relationship Id="rId47" Type="http://schemas.openxmlformats.org/officeDocument/2006/relationships/hyperlink" Target="https://doi.org/10.1016/j.chiabu.2017.02.005" TargetMode="External"/><Relationship Id="rId50" Type="http://schemas.openxmlformats.org/officeDocument/2006/relationships/hyperlink" Target="https://doi.org/10.1037/0022-3514.89.3.277" TargetMode="External"/><Relationship Id="rId55" Type="http://schemas.openxmlformats.org/officeDocument/2006/relationships/hyperlink" Target="https://doi.org/10.1016/j.jbtep.2015.07.005"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s://doi.org/10.3758/BF03193146" TargetMode="External"/><Relationship Id="rId11" Type="http://schemas.openxmlformats.org/officeDocument/2006/relationships/header" Target="header3.xml"/><Relationship Id="rId24" Type="http://schemas.openxmlformats.org/officeDocument/2006/relationships/hyperlink" Target="https://doi.org/10.4135/9781412976237.n2" TargetMode="External"/><Relationship Id="rId32" Type="http://schemas.openxmlformats.org/officeDocument/2006/relationships/hyperlink" Target="https://doi.org/10.1177/0146167213502548"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37/a0014747" TargetMode="External"/><Relationship Id="rId45" Type="http://schemas.openxmlformats.org/officeDocument/2006/relationships/hyperlink" Target="https://doi.org/10.1016/j.jesp.2016.06.004" TargetMode="External"/><Relationship Id="rId53" Type="http://schemas.openxmlformats.org/officeDocument/2006/relationships/hyperlink" Target="https://doi.org/10.1016/j.jbtep.2006.10.001" TargetMode="External"/><Relationship Id="rId58" Type="http://schemas.openxmlformats.org/officeDocument/2006/relationships/hyperlink" Target="https://doi.org/10.1027/1618-3169/a000364"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002/ejsp.2337" TargetMode="External"/><Relationship Id="rId19" Type="http://schemas.openxmlformats.org/officeDocument/2006/relationships/hyperlink" Target="https://doi.org/10.1177/0146167212446835" TargetMode="External"/><Relationship Id="rId14" Type="http://schemas.openxmlformats.org/officeDocument/2006/relationships/hyperlink" Target="https://osf.io/gv7cm/" TargetMode="External"/><Relationship Id="rId22" Type="http://schemas.openxmlformats.org/officeDocument/2006/relationships/hyperlink" Target="https://doi.org/10.1037/0022-3514.42.1.116" TargetMode="External"/><Relationship Id="rId27" Type="http://schemas.openxmlformats.org/officeDocument/2006/relationships/hyperlink" Target="https://doi.org/10.1111/pops.12013" TargetMode="External"/><Relationship Id="rId30" Type="http://schemas.openxmlformats.org/officeDocument/2006/relationships/hyperlink" Target="https://doi.org/10.1016/j.psychres.2017.11.083" TargetMode="External"/><Relationship Id="rId35" Type="http://schemas.openxmlformats.org/officeDocument/2006/relationships/hyperlink" Target="https://doi.org/10.1037/pspi0000155" TargetMode="External"/><Relationship Id="rId43" Type="http://schemas.openxmlformats.org/officeDocument/2006/relationships/hyperlink" Target="https://doi.org/10.1177/2515245918770963" TargetMode="External"/><Relationship Id="rId48" Type="http://schemas.openxmlformats.org/officeDocument/2006/relationships/hyperlink" Target="about:blank" TargetMode="External"/><Relationship Id="rId56" Type="http://schemas.openxmlformats.org/officeDocument/2006/relationships/hyperlink" Target="https://doi.org/10.1002/eat.22843" TargetMode="External"/><Relationship Id="rId64"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111/spc3.12148"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3389/fpsyt.2015.00094" TargetMode="External"/><Relationship Id="rId38" Type="http://schemas.openxmlformats.org/officeDocument/2006/relationships/hyperlink" Target="https://doi.org/10.1080/02699931.2010.508260"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a0026907" TargetMode="External"/><Relationship Id="rId41" Type="http://schemas.openxmlformats.org/officeDocument/2006/relationships/hyperlink" Target="https://doi.org/10.1093/poq/nfs051" TargetMode="External"/><Relationship Id="rId54" Type="http://schemas.openxmlformats.org/officeDocument/2006/relationships/hyperlink" Target="https://doi.org/10.1002/per.1861"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f.io/f38ag/" TargetMode="External"/><Relationship Id="rId23" Type="http://schemas.openxmlformats.org/officeDocument/2006/relationships/hyperlink" Target="https://doi.org/10.1016/j.socscimed.2017.05.013" TargetMode="External"/><Relationship Id="rId28" Type="http://schemas.openxmlformats.org/officeDocument/2006/relationships/hyperlink" Target="https://doi.org/10.1111/josi.12048" TargetMode="External"/><Relationship Id="rId36" Type="http://schemas.openxmlformats.org/officeDocument/2006/relationships/hyperlink" Target="https://doi.org/10.1080/02699939408408957" TargetMode="External"/><Relationship Id="rId49" Type="http://schemas.openxmlformats.org/officeDocument/2006/relationships/hyperlink" Target="https://doi.org/10.1177/0146167212475225" TargetMode="External"/><Relationship Id="rId57" Type="http://schemas.openxmlformats.org/officeDocument/2006/relationships/hyperlink" Target="https://doi.org/10.1016/j.eatbeh.2013.10.017" TargetMode="External"/><Relationship Id="rId10" Type="http://schemas.openxmlformats.org/officeDocument/2006/relationships/header" Target="header2.xml"/><Relationship Id="rId31" Type="http://schemas.openxmlformats.org/officeDocument/2006/relationships/hyperlink" Target="https://doi.org/10.1037/a0036436" TargetMode="External"/><Relationship Id="rId44" Type="http://schemas.openxmlformats.org/officeDocument/2006/relationships/hyperlink" Target="https://doi.org/10.1037/pspa0000146" TargetMode="External"/><Relationship Id="rId52" Type="http://schemas.openxmlformats.org/officeDocument/2006/relationships/hyperlink" Target="https://doi.org/10.5334/pb-51-2-109" TargetMode="External"/><Relationship Id="rId60" Type="http://schemas.openxmlformats.org/officeDocument/2006/relationships/hyperlink" Target="https://doi.org/10.1027/1618-3169/a000376"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hyperlink" Target="http://dx.doi.org/10.1007/s10608-012-948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2F4F9-EDB8-4B07-AF01-123200C2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70</Pages>
  <Words>18111</Words>
  <Characters>103234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35</cp:revision>
  <cp:lastPrinted>2019-05-22T14:08:00Z</cp:lastPrinted>
  <dcterms:created xsi:type="dcterms:W3CDTF">2021-03-16T11:11:00Z</dcterms:created>
  <dcterms:modified xsi:type="dcterms:W3CDTF">2021-03-18T15:54:00Z</dcterms:modified>
</cp:coreProperties>
</file>