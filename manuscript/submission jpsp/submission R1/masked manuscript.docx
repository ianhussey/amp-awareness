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124669">
      <w:pPr>
        <w:pStyle w:val="Heading2"/>
        <w:pPrChange w:id="1" w:author="Ian Hussey" w:date="2021-03-16T16:37:00Z">
          <w:pPr>
            <w:pStyle w:val="Normal1"/>
          </w:pPr>
        </w:pPrChange>
      </w:pPr>
      <w:commentRangeStart w:id="2"/>
      <w:r>
        <w:t>Two Competing Accounts of the AMP Effect</w:t>
      </w:r>
      <w:commentRangeEnd w:id="2"/>
      <w:r w:rsidR="00D2115C">
        <w:rPr>
          <w:rStyle w:val="CommentReference"/>
          <w:b w:val="0"/>
          <w:lang w:val="en"/>
        </w:rPr>
        <w:commentReference w:id="2"/>
      </w:r>
    </w:p>
    <w:p w14:paraId="27F4A8B8" w14:textId="19D35EC8"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761E51">
        <w:rPr>
          <w:lang w:val="en-US"/>
        </w:rPr>
        <w:t xml:space="preserve">both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124669">
      <w:pPr>
        <w:pStyle w:val="Heading3"/>
        <w:rPr>
          <w:lang w:val="en-US"/>
        </w:rPr>
        <w:pPrChange w:id="3" w:author="Ian Hussey" w:date="2021-03-16T16:37:00Z">
          <w:pPr>
            <w:pStyle w:val="Normal1"/>
          </w:pPr>
        </w:pPrChange>
      </w:pPr>
      <w:r w:rsidRPr="00E45837">
        <w:rPr>
          <w:lang w:val="en-US"/>
        </w:rPr>
        <w:lastRenderedPageBreak/>
        <w:t>Intentionality in the AMP</w:t>
      </w:r>
    </w:p>
    <w:p w14:paraId="409E351E" w14:textId="6220C0D9" w:rsidR="00E13EC9" w:rsidRDefault="00652294" w:rsidP="00E45837">
      <w:pPr>
        <w:pStyle w:val="Normal1"/>
        <w:ind w:firstLine="720"/>
        <w:rPr>
          <w:lang w:val="en-US"/>
        </w:rPr>
      </w:pPr>
      <w:r>
        <w:rPr>
          <w:lang w:val="en-US"/>
        </w:rPr>
        <w:t xml:space="preserve">Evidence for </w:t>
      </w:r>
      <w:r w:rsidR="00193F4C">
        <w:rPr>
          <w:lang w:val="en-US"/>
        </w:rPr>
        <w:t xml:space="preserve">the </w:t>
      </w:r>
      <w:r w:rsidR="00AD11B0">
        <w:rPr>
          <w:lang w:val="en-US"/>
        </w:rPr>
        <w:t xml:space="preserve">explicit account mainly </w:t>
      </w:r>
      <w:r>
        <w:rPr>
          <w:lang w:val="en-US"/>
        </w:rPr>
        <w:t xml:space="preserve">comes from </w:t>
      </w:r>
      <w:r w:rsidR="00E13EC9" w:rsidRPr="002622F5">
        <w:rPr>
          <w:lang w:val="en-US"/>
        </w:rPr>
        <w:t xml:space="preserve">Bar-Anan and Nosek (2012) </w:t>
      </w:r>
      <w:r>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r w:rsidR="004E1609">
        <w:rPr>
          <w:lang w:val="en-US"/>
        </w:rPr>
        <w:t xml:space="preserve">did so (i.e., </w:t>
      </w:r>
      <w:r w:rsidR="00E13EC9">
        <w:rPr>
          <w:lang w:val="en-US"/>
        </w:rPr>
        <w:t>intentionally rated the prime</w:t>
      </w:r>
      <w:r w:rsidR="00051985">
        <w:rPr>
          <w:lang w:val="en-US"/>
        </w:rPr>
        <w:t xml:space="preserve"> rather than the targets</w:t>
      </w:r>
      <w:r w:rsidR="004E1609">
        <w:rPr>
          <w:lang w:val="en-US"/>
        </w:rPr>
        <w:t>)</w:t>
      </w:r>
      <w:r w:rsidR="00E13EC9">
        <w:rPr>
          <w:lang w:val="en-US"/>
        </w:rPr>
        <w:t xml:space="preserve">. </w:t>
      </w:r>
    </w:p>
    <w:p w14:paraId="650C13FF" w14:textId="5A71C64F" w:rsidR="007411B0"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3"/>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Notably, </w:t>
      </w:r>
      <w:r w:rsidR="00383F63">
        <w:rPr>
          <w:lang w:val="en-US"/>
        </w:rPr>
        <w:t xml:space="preserve">recent work has been advanced </w:t>
      </w:r>
      <w:r w:rsidR="00276EBF">
        <w:rPr>
          <w:lang w:val="en-US"/>
        </w:rPr>
        <w:t xml:space="preserve">in </w:t>
      </w:r>
      <w:r w:rsidR="00D57B75">
        <w:rPr>
          <w:lang w:val="en-US"/>
        </w:rPr>
        <w:t>favor</w:t>
      </w:r>
      <w:r w:rsidR="00276EBF">
        <w:rPr>
          <w:lang w:val="en-US"/>
        </w:rPr>
        <w:t xml:space="preserve"> of the intentional nature of AMP effects </w:t>
      </w:r>
      <w:r w:rsidR="00C439F6">
        <w:rPr>
          <w:lang w:val="en-US"/>
        </w:rPr>
        <w:t>(</w:t>
      </w:r>
      <w:r w:rsidR="00306656">
        <w:rPr>
          <w:lang w:val="en-US"/>
        </w:rPr>
        <w:t xml:space="preserve">Bar-Anan &amp; Nosek, 2016; </w:t>
      </w:r>
      <w:r w:rsidR="00C439F6">
        <w:rPr>
          <w:lang w:val="en-US"/>
        </w:rPr>
        <w:t>Mann et al., 2019)</w:t>
      </w:r>
      <w:r w:rsidRPr="002622F5">
        <w:rPr>
          <w:lang w:val="en-US"/>
        </w:rPr>
        <w:t>.</w:t>
      </w:r>
      <w:r w:rsidR="00C439F6">
        <w:rPr>
          <w:lang w:val="en-US"/>
        </w:rPr>
        <w:t xml:space="preserve"> </w:t>
      </w:r>
      <w:r w:rsidR="00276EBF">
        <w:rPr>
          <w:lang w:val="en-US"/>
        </w:rPr>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124669">
      <w:pPr>
        <w:pStyle w:val="Heading3"/>
        <w:rPr>
          <w:lang w:val="en-US"/>
        </w:rPr>
        <w:pPrChange w:id="4" w:author="Ian Hussey" w:date="2021-03-16T16:37:00Z">
          <w:pPr>
            <w:pStyle w:val="Normal1"/>
          </w:pPr>
        </w:pPrChange>
      </w:pPr>
      <w:r w:rsidRPr="00E45837">
        <w:rPr>
          <w:lang w:val="en-US"/>
        </w:rPr>
        <w:lastRenderedPageBreak/>
        <w:t>Awareness in the AMP</w:t>
      </w:r>
    </w:p>
    <w:p w14:paraId="1AFC6FD1" w14:textId="6B94D510" w:rsidR="00D57B75" w:rsidRDefault="006F251E" w:rsidP="00E45837">
      <w:pPr>
        <w:pStyle w:val="Normal1"/>
        <w:ind w:firstLine="720"/>
        <w:rPr>
          <w:lang w:val="en-US"/>
        </w:rPr>
      </w:pPr>
      <w:r>
        <w:rPr>
          <w:lang w:val="en-US"/>
        </w:rPr>
        <w:t>T</w:t>
      </w:r>
      <w:r w:rsidR="00276EBF">
        <w:rPr>
          <w:lang w:val="en-US"/>
        </w:rPr>
        <w:t>he implicit and explicit accounts</w:t>
      </w:r>
      <w:r>
        <w:rPr>
          <w:lang w:val="en-US"/>
        </w:rPr>
        <w:t xml:space="preserve"> also differ in the role that awareness is assumed to play in AMP effects</w:t>
      </w:r>
      <w:r w:rsidR="00276EBF">
        <w:rPr>
          <w:lang w:val="en-US"/>
        </w:rPr>
        <w:t xml:space="preserve">, with proponents of the implicit account </w:t>
      </w:r>
      <w:r w:rsidR="00D57B75">
        <w:rPr>
          <w:lang w:val="en-US"/>
        </w:rPr>
        <w:t xml:space="preserve">arguing </w:t>
      </w:r>
      <w:r w:rsidR="00276EBF">
        <w:rPr>
          <w:lang w:val="en-US"/>
        </w:rPr>
        <w:t xml:space="preserve">that </w:t>
      </w:r>
      <w:r w:rsidR="007C17D4">
        <w:rPr>
          <w:lang w:val="en-US"/>
        </w:rPr>
        <w:t xml:space="preserve">the </w:t>
      </w:r>
      <w:r w:rsidR="00276EBF">
        <w:rPr>
          <w:lang w:val="en-US"/>
        </w:rPr>
        <w:t xml:space="preserve">prime stimuli influence participants’ evaluations without their awareness, </w:t>
      </w:r>
      <w:r>
        <w:rPr>
          <w:lang w:val="en-US"/>
        </w:rPr>
        <w:t xml:space="preserve">while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276EBF">
        <w:rPr>
          <w:lang w:val="en-US"/>
        </w:rPr>
        <w:t xml:space="preserve"> </w:t>
      </w:r>
      <w:r w:rsidR="00660D6F">
        <w:rPr>
          <w:lang w:val="en-US"/>
        </w:rPr>
        <w:t>However, u</w:t>
      </w:r>
      <w:r w:rsidR="00AD11B0">
        <w:rPr>
          <w:lang w:val="en-US"/>
        </w:rPr>
        <w:t xml:space="preserve">nlike intentionality, </w:t>
      </w:r>
      <w:r w:rsidR="00660D6F">
        <w:rPr>
          <w:lang w:val="en-US"/>
        </w:rPr>
        <w:t>awareness within the AMP</w:t>
      </w:r>
      <w:r w:rsidR="00306656">
        <w:rPr>
          <w:lang w:val="en-US"/>
        </w:rPr>
        <w:t xml:space="preserve"> </w:t>
      </w:r>
      <w:r w:rsidR="00AD11B0">
        <w:rPr>
          <w:lang w:val="en-US"/>
        </w:rPr>
        <w:t xml:space="preserve">has </w:t>
      </w:r>
      <w:r w:rsidR="00660D6F">
        <w:rPr>
          <w:lang w:val="en-US"/>
        </w:rPr>
        <w:t>been subject to comparably little empirical investigation</w:t>
      </w:r>
      <w:r w:rsidR="00AD11B0">
        <w:rPr>
          <w:lang w:val="en-US"/>
        </w:rPr>
        <w:t xml:space="preserve">. </w:t>
      </w:r>
    </w:p>
    <w:p w14:paraId="3ABF7FA9" w14:textId="23FE1621" w:rsidR="00A61952" w:rsidRDefault="00AD11B0" w:rsidP="0047573A">
      <w:pPr>
        <w:pStyle w:val="Normal1"/>
        <w:ind w:firstLine="720"/>
        <w:rPr>
          <w:lang w:val="en-US"/>
        </w:rPr>
      </w:pPr>
      <w:r>
        <w:rPr>
          <w:lang w:val="en-US"/>
        </w:rPr>
        <w:t xml:space="preserve">One study </w:t>
      </w:r>
      <w:r w:rsidR="00306656">
        <w:rPr>
          <w:lang w:val="en-US"/>
        </w:rPr>
        <w:t xml:space="preserve">to address this issue </w:t>
      </w:r>
      <w:r>
        <w:rPr>
          <w:lang w:val="en-US"/>
        </w:rPr>
        <w:t>was conducted by Payne and colleagues (2013; Experiment 3)</w:t>
      </w:r>
      <w:r w:rsidR="00306656">
        <w:rPr>
          <w:lang w:val="en-US"/>
        </w:rPr>
        <w:t>.</w:t>
      </w:r>
      <w:r>
        <w:rPr>
          <w:lang w:val="en-US"/>
        </w:rPr>
        <w:t xml:space="preserve"> </w:t>
      </w:r>
      <w:r w:rsidR="004E1609">
        <w:rPr>
          <w:lang w:val="en-US"/>
        </w:rPr>
        <w:t xml:space="preserve">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3D562A0F" w:rsidR="00AA71A6" w:rsidRPr="002622F5" w:rsidRDefault="00652294" w:rsidP="00AA71A6">
      <w:pPr>
        <w:pStyle w:val="Normal1"/>
        <w:ind w:firstLine="720"/>
        <w:rPr>
          <w:lang w:val="en-US"/>
        </w:rPr>
      </w:pPr>
      <w:r>
        <w:rPr>
          <w:lang w:val="en-US"/>
        </w:rPr>
        <w:t xml:space="preserve">In light of </w:t>
      </w:r>
      <w:r w:rsidR="00210682">
        <w:rPr>
          <w:lang w:val="en-US"/>
        </w:rPr>
        <w:t>Payne et al. (2013, Experiment 3)</w:t>
      </w:r>
      <w:r w:rsidR="00AA71A6" w:rsidRPr="002622F5">
        <w:rPr>
          <w:lang w:val="en-US"/>
        </w:rPr>
        <w:t xml:space="preserve">, it may be tempting to conclude that AMP effects occur without awareness and that are </w:t>
      </w:r>
      <w:r w:rsidR="00210682">
        <w:rPr>
          <w:lang w:val="en-US"/>
        </w:rPr>
        <w:t xml:space="preserve">therefore </w:t>
      </w:r>
      <w:r w:rsidR="00AA71A6" w:rsidRPr="002622F5">
        <w:rPr>
          <w:lang w:val="en-US"/>
        </w:rPr>
        <w:t xml:space="preserve">implicit in </w:t>
      </w:r>
      <w:r w:rsidR="00A61952">
        <w:rPr>
          <w:lang w:val="en-US"/>
        </w:rPr>
        <w:t>this manner</w:t>
      </w:r>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r w:rsidR="002233C5">
        <w:rPr>
          <w:lang w:val="en-US"/>
        </w:rPr>
        <w:t xml:space="preserve">study </w:t>
      </w:r>
      <w:r w:rsidR="00AA71A6" w:rsidRPr="002622F5">
        <w:rPr>
          <w:lang w:val="en-US"/>
        </w:rPr>
        <w:t xml:space="preserve">is, in our opinion, subject to </w:t>
      </w:r>
      <w:r w:rsidR="00A61952">
        <w:rPr>
          <w:lang w:val="en-US"/>
        </w:rPr>
        <w:t xml:space="preserve">a number of </w:t>
      </w:r>
      <w:r w:rsidR="00AA71A6" w:rsidRPr="002622F5">
        <w:rPr>
          <w:lang w:val="en-US"/>
        </w:rPr>
        <w:t xml:space="preserve">issues which </w:t>
      </w:r>
      <w:r>
        <w:rPr>
          <w:lang w:val="en-US"/>
        </w:rPr>
        <w:t xml:space="preserve">impact </w:t>
      </w:r>
      <w:r w:rsidR="00AA71A6" w:rsidRPr="002622F5">
        <w:rPr>
          <w:lang w:val="en-US"/>
        </w:rPr>
        <w:t xml:space="preserve">the interpretations </w:t>
      </w:r>
      <w:r w:rsidR="00025B3F">
        <w:rPr>
          <w:lang w:val="en-US"/>
        </w:rPr>
        <w:t xml:space="preserve">originally </w:t>
      </w:r>
      <w:r w:rsidR="00AA71A6" w:rsidRPr="002622F5">
        <w:rPr>
          <w:lang w:val="en-US"/>
        </w:rPr>
        <w:t>made</w:t>
      </w:r>
      <w:r w:rsidR="00210682">
        <w:rPr>
          <w:lang w:val="en-US"/>
        </w:rPr>
        <w:t>, which we will now discuss.</w:t>
      </w:r>
      <w:r w:rsidR="00AA71A6" w:rsidRPr="002622F5">
        <w:rPr>
          <w:lang w:val="en-US"/>
        </w:rPr>
        <w:t xml:space="preserve"> </w:t>
      </w:r>
    </w:p>
    <w:p w14:paraId="754FBB0B" w14:textId="77777777" w:rsidR="00E95F03" w:rsidRDefault="00E95F03" w:rsidP="00E45837">
      <w:pPr>
        <w:pStyle w:val="Normal1"/>
        <w:rPr>
          <w:b/>
          <w:i/>
          <w:lang w:val="en-US"/>
        </w:rPr>
      </w:pPr>
    </w:p>
    <w:p w14:paraId="6E33BFA3" w14:textId="3A62A48E" w:rsidR="00E45837" w:rsidRPr="00E45837" w:rsidRDefault="00E45837" w:rsidP="00124669">
      <w:pPr>
        <w:pStyle w:val="Heading3"/>
        <w:rPr>
          <w:lang w:val="en-US"/>
        </w:rPr>
        <w:pPrChange w:id="5" w:author="Ian Hussey" w:date="2021-03-16T16:37:00Z">
          <w:pPr>
            <w:pStyle w:val="Normal1"/>
          </w:pPr>
        </w:pPrChange>
      </w:pPr>
      <w:r w:rsidRPr="00E45837">
        <w:rPr>
          <w:lang w:val="en-US"/>
        </w:rPr>
        <w:lastRenderedPageBreak/>
        <w:t>Methodological I</w:t>
      </w:r>
      <w:r w:rsidR="00AA71A6" w:rsidRPr="00E45837">
        <w:rPr>
          <w:lang w:val="en-US"/>
        </w:rPr>
        <w:t xml:space="preserve">ssues </w:t>
      </w:r>
    </w:p>
    <w:p w14:paraId="546DA0F3" w14:textId="425E8C6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397285">
        <w:rPr>
          <w:lang w:val="en-US"/>
        </w:rPr>
        <w:t xml:space="preserve">However, </w:t>
      </w:r>
      <w:r w:rsidRPr="002622F5">
        <w:rPr>
          <w:lang w:val="en-US"/>
        </w:rPr>
        <w:t xml:space="preserve">this task </w:t>
      </w:r>
      <w:r>
        <w:rPr>
          <w:lang w:val="en-US"/>
        </w:rPr>
        <w:t xml:space="preserve">has its issues. </w:t>
      </w:r>
      <w:r w:rsidR="00635DEA">
        <w:rPr>
          <w:lang w:val="en-US"/>
        </w:rPr>
        <w:t>Perhaps</w:t>
      </w:r>
      <w:r w:rsidR="00397285">
        <w:rPr>
          <w:lang w:val="en-US"/>
        </w:rPr>
        <w:t>,</w:t>
      </w:r>
      <w:r w:rsidR="00635DEA">
        <w:rPr>
          <w:lang w:val="en-US"/>
        </w:rPr>
        <w:t xml:space="preserve"> most important</w:t>
      </w:r>
      <w:r w:rsidR="00397285">
        <w:rPr>
          <w:lang w:val="en-US"/>
        </w:rPr>
        <w:t>ly,</w:t>
      </w:r>
      <w:r w:rsidR="00635DEA">
        <w:rPr>
          <w:lang w:val="en-US"/>
        </w:rPr>
        <w:t xml:space="preserve">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commentRangeStart w:id="6"/>
      <w:del w:id="7" w:author="Ian Hussey" w:date="2021-03-16T17:00:00Z">
        <w:r w:rsidRPr="002622F5" w:rsidDel="006F0A70">
          <w:rPr>
            <w:lang w:val="en-US"/>
          </w:rPr>
          <w:delText xml:space="preserve">what </w:delText>
        </w:r>
      </w:del>
      <w:ins w:id="8" w:author="Ian Hussey" w:date="2021-03-16T17:00:00Z">
        <w:r w:rsidR="006F0A70">
          <w:rPr>
            <w:lang w:val="en-US"/>
          </w:rPr>
          <w:t>whether trial-by-trial</w:t>
        </w:r>
        <w:r w:rsidR="006F0A70" w:rsidRPr="002622F5">
          <w:rPr>
            <w:lang w:val="en-US"/>
          </w:rPr>
          <w:t xml:space="preserve"> </w:t>
        </w:r>
      </w:ins>
      <w:del w:id="9" w:author="Ian Hussey" w:date="2021-03-16T17:00:00Z">
        <w:r w:rsidRPr="002622F5" w:rsidDel="006F0A70">
          <w:rPr>
            <w:lang w:val="en-US"/>
          </w:rPr>
          <w:delText xml:space="preserve">impact </w:delText>
        </w:r>
      </w:del>
      <w:r w:rsidRPr="002622F5">
        <w:rPr>
          <w:lang w:val="en-US"/>
        </w:rPr>
        <w:t>influence</w:t>
      </w:r>
      <w:r w:rsidR="00A61952">
        <w:rPr>
          <w:lang w:val="en-US"/>
        </w:rPr>
        <w:t xml:space="preserve"> </w:t>
      </w:r>
      <w:r w:rsidRPr="002622F5">
        <w:rPr>
          <w:lang w:val="en-US"/>
        </w:rPr>
        <w:t>aware</w:t>
      </w:r>
      <w:ins w:id="10" w:author="Ian Hussey" w:date="2021-03-16T17:00:00Z">
        <w:r w:rsidR="006F0A70">
          <w:rPr>
            <w:lang w:val="en-US"/>
          </w:rPr>
          <w:t xml:space="preserve">ness </w:t>
        </w:r>
      </w:ins>
      <w:del w:id="11" w:author="Ian Hussey" w:date="2021-03-16T17:01:00Z">
        <w:r w:rsidRPr="002622F5" w:rsidDel="006F0A70">
          <w:rPr>
            <w:lang w:val="en-US"/>
          </w:rPr>
          <w:delText xml:space="preserve"> trials have on the </w:delText>
        </w:r>
      </w:del>
      <w:ins w:id="12" w:author="Ian Hussey" w:date="2021-03-16T17:01:00Z">
        <w:r w:rsidR="006F0A70">
          <w:rPr>
            <w:lang w:val="en-US"/>
          </w:rPr>
          <w:t xml:space="preserve">moderates the magnitude of the </w:t>
        </w:r>
      </w:ins>
      <w:r w:rsidRPr="002622F5">
        <w:rPr>
          <w:lang w:val="en-US"/>
        </w:rPr>
        <w:t>AMP effect</w:t>
      </w:r>
      <w:del w:id="13" w:author="Ian Hussey" w:date="2021-03-16T17:01:00Z">
        <w:r w:rsidR="005F6C9A" w:rsidDel="006F0A70">
          <w:rPr>
            <w:lang w:val="en-US"/>
          </w:rPr>
          <w:delText xml:space="preserve"> for a participant</w:delText>
        </w:r>
      </w:del>
      <w:r w:rsidRPr="002622F5">
        <w:rPr>
          <w:lang w:val="en-US"/>
        </w:rPr>
        <w:t xml:space="preserve">, </w:t>
      </w:r>
      <w:del w:id="14" w:author="Ian Hussey" w:date="2021-03-16T17:01:00Z">
        <w:r w:rsidRPr="002622F5" w:rsidDel="006F0A70">
          <w:rPr>
            <w:lang w:val="en-US"/>
          </w:rPr>
          <w:delText xml:space="preserve">and </w:delText>
        </w:r>
      </w:del>
      <w:ins w:id="15" w:author="Ian Hussey" w:date="2021-03-16T17:01:00Z">
        <w:r w:rsidR="006F0A70">
          <w:rPr>
            <w:lang w:val="en-US"/>
          </w:rPr>
          <w:t xml:space="preserve">or </w:t>
        </w:r>
      </w:ins>
      <w:del w:id="16" w:author="Ian Hussey" w:date="2021-03-16T17:02:00Z">
        <w:r w:rsidRPr="002622F5" w:rsidDel="006F0A70">
          <w:rPr>
            <w:lang w:val="en-US"/>
          </w:rPr>
          <w:delText xml:space="preserve">if </w:delText>
        </w:r>
      </w:del>
      <w:ins w:id="17" w:author="Ian Hussey" w:date="2021-03-16T17:02:00Z">
        <w:r w:rsidR="006F0A70">
          <w:rPr>
            <w:lang w:val="en-US"/>
          </w:rPr>
          <w:t xml:space="preserve">how </w:t>
        </w:r>
      </w:ins>
      <w:del w:id="18" w:author="Ian Hussey" w:date="2021-03-16T17:02:00Z">
        <w:r w:rsidRPr="002622F5" w:rsidDel="006F0A70">
          <w:rPr>
            <w:lang w:val="en-US"/>
          </w:rPr>
          <w:delText xml:space="preserve">this </w:delText>
        </w:r>
      </w:del>
      <w:ins w:id="19" w:author="Ian Hussey" w:date="2021-03-16T17:01:00Z">
        <w:r w:rsidR="006F0A70">
          <w:rPr>
            <w:lang w:val="en-US"/>
          </w:rPr>
          <w:t xml:space="preserve">AMP effects calculated from only influence aware trials </w:t>
        </w:r>
      </w:ins>
      <w:ins w:id="20" w:author="Ian Hussey" w:date="2021-03-16T17:02:00Z">
        <w:r w:rsidR="006F0A70">
          <w:rPr>
            <w:lang w:val="en-US"/>
          </w:rPr>
          <w:t>compare to those calculated from non-influence aware trials</w:t>
        </w:r>
      </w:ins>
      <w:del w:id="21" w:author="Ian Hussey" w:date="2021-03-16T17:02:00Z">
        <w:r w:rsidRPr="002622F5" w:rsidDel="006F0A70">
          <w:rPr>
            <w:lang w:val="en-US"/>
          </w:rPr>
          <w:delText>impact is comparable to, or greater than,</w:delText>
        </w:r>
        <w:r w:rsidR="005F6C9A" w:rsidDel="006F0A70">
          <w:rPr>
            <w:lang w:val="en-US"/>
          </w:rPr>
          <w:delText xml:space="preserve"> that of the same participant’s </w:delText>
        </w:r>
        <w:r w:rsidRPr="002622F5" w:rsidDel="006F0A70">
          <w:rPr>
            <w:lang w:val="en-US"/>
          </w:rPr>
          <w:delText>non-influenced trials</w:delText>
        </w:r>
      </w:del>
      <w:r w:rsidRPr="002622F5">
        <w:rPr>
          <w:lang w:val="en-US"/>
        </w:rPr>
        <w:t>.</w:t>
      </w:r>
      <w:commentRangeEnd w:id="6"/>
      <w:r w:rsidR="006F0A70">
        <w:rPr>
          <w:rStyle w:val="CommentReference"/>
        </w:rPr>
        <w:commentReference w:id="6"/>
      </w:r>
    </w:p>
    <w:p w14:paraId="1112973E" w14:textId="77777777" w:rsidR="00E45837" w:rsidRPr="00E45837" w:rsidRDefault="00E45837" w:rsidP="00124669">
      <w:pPr>
        <w:pStyle w:val="Heading3"/>
        <w:rPr>
          <w:lang w:val="en-US"/>
        </w:rPr>
        <w:pPrChange w:id="22" w:author="Ian Hussey" w:date="2021-03-16T16:37:00Z">
          <w:pPr>
            <w:pStyle w:val="Normal1"/>
          </w:pPr>
        </w:pPrChange>
      </w:pPr>
      <w:r w:rsidRPr="00E45837">
        <w:rPr>
          <w:lang w:val="en-US"/>
        </w:rPr>
        <w:t>Statistical I</w:t>
      </w:r>
      <w:r w:rsidR="00AA71A6" w:rsidRPr="00E45837">
        <w:rPr>
          <w:lang w:val="en-US"/>
        </w:rPr>
        <w:t xml:space="preserve">ssues </w:t>
      </w:r>
    </w:p>
    <w:p w14:paraId="6282EF8F" w14:textId="5048B9F4"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conducted. </w:t>
      </w:r>
    </w:p>
    <w:p w14:paraId="7F8F3BCA" w14:textId="77777777" w:rsidR="00E45837" w:rsidRPr="00E45837" w:rsidRDefault="00E45837" w:rsidP="00124669">
      <w:pPr>
        <w:pStyle w:val="Heading3"/>
        <w:rPr>
          <w:lang w:val="en-US"/>
        </w:rPr>
        <w:pPrChange w:id="23" w:author="Ian Hussey" w:date="2021-03-16T16:37:00Z">
          <w:pPr>
            <w:pStyle w:val="Normal1"/>
          </w:pPr>
        </w:pPrChange>
      </w:pPr>
      <w:r w:rsidRPr="00E45837">
        <w:rPr>
          <w:lang w:val="en-US"/>
        </w:rPr>
        <w:t>Conceptual I</w:t>
      </w:r>
      <w:r w:rsidR="00AA71A6" w:rsidRPr="00E45837">
        <w:rPr>
          <w:lang w:val="en-US"/>
        </w:rPr>
        <w:t xml:space="preserve">ssues </w:t>
      </w:r>
    </w:p>
    <w:p w14:paraId="542D20EE" w14:textId="3E1C955C" w:rsidR="00AA71A6" w:rsidRDefault="00AA71A6" w:rsidP="00E45837">
      <w:pPr>
        <w:pStyle w:val="Normal1"/>
        <w:ind w:firstLine="720"/>
        <w:rPr>
          <w:color w:val="FF0000"/>
        </w:rPr>
      </w:pP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w:t>
      </w:r>
      <w:r w:rsidR="009624E8">
        <w:rPr>
          <w:lang w:val="en-US"/>
        </w:rPr>
        <w:lastRenderedPageBreak/>
        <w:t>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Pr="00B442B3">
        <w:t xml:space="preserve">occur less frequently. </w:t>
      </w:r>
    </w:p>
    <w:p w14:paraId="1F9BF647" w14:textId="77777777" w:rsidR="00E45837" w:rsidRPr="00E45837" w:rsidRDefault="00AA71A6" w:rsidP="00124669">
      <w:pPr>
        <w:pStyle w:val="Heading3"/>
        <w:rPr>
          <w:lang w:val="en-US"/>
        </w:rPr>
        <w:pPrChange w:id="24" w:author="Ian Hussey" w:date="2021-03-16T16:37:00Z">
          <w:pPr>
            <w:pStyle w:val="Normal1"/>
          </w:pPr>
        </w:pPrChange>
      </w:pPr>
      <w:r w:rsidRPr="00E45837">
        <w:rPr>
          <w:lang w:val="en-US"/>
        </w:rPr>
        <w:t xml:space="preserve">Conclusion </w:t>
      </w:r>
    </w:p>
    <w:p w14:paraId="7B49A282" w14:textId="0535AF0C" w:rsidR="00AA71A6" w:rsidRPr="002622F5" w:rsidRDefault="007C17D4" w:rsidP="00E45837">
      <w:pPr>
        <w:pStyle w:val="Normal1"/>
        <w:ind w:firstLine="720"/>
        <w:rPr>
          <w:lang w:val="en-US"/>
        </w:rPr>
      </w:pPr>
      <w:r>
        <w:rPr>
          <w:lang w:val="en-US"/>
        </w:rPr>
        <w:t xml:space="preserve">Only one study to date has investigated the question of awareness in the AMP. </w:t>
      </w:r>
      <w:r w:rsidR="00AA71A6">
        <w:rPr>
          <w:lang w:val="en-US"/>
        </w:rPr>
        <w:t xml:space="preserve">Given </w:t>
      </w:r>
      <w:r w:rsidR="00AD63A4">
        <w:rPr>
          <w:lang w:val="en-US"/>
        </w:rPr>
        <w:t>the conflicting accounts of the role of unawareness within the AMP</w:t>
      </w:r>
      <w:r>
        <w:rPr>
          <w:lang w:val="en-US"/>
        </w:rPr>
        <w:t>,</w:t>
      </w:r>
      <w:r w:rsidR="00AD63A4">
        <w:rPr>
          <w:lang w:val="en-US"/>
        </w:rPr>
        <w:t xml:space="preserve"> the comparably little empirical attention it has received</w:t>
      </w:r>
      <w:r>
        <w:rPr>
          <w:lang w:val="en-US"/>
        </w:rPr>
        <w:t xml:space="preserve">, </w:t>
      </w:r>
      <w:r w:rsidR="00AD63A4">
        <w:rPr>
          <w:lang w:val="en-US"/>
        </w:rPr>
        <w:t>and the</w:t>
      </w:r>
      <w:r w:rsidR="00660D6F">
        <w:rPr>
          <w:lang w:val="en-US"/>
        </w:rPr>
        <w:t xml:space="preserve"> </w:t>
      </w:r>
      <w:r w:rsidR="00AA71A6" w:rsidRPr="002622F5">
        <w:rPr>
          <w:lang w:val="en-US"/>
        </w:rPr>
        <w:t xml:space="preserve">combination of methodological (absence of information about </w:t>
      </w:r>
      <w:r w:rsidR="00851F65">
        <w:rPr>
          <w:lang w:val="en-US"/>
        </w:rPr>
        <w:t>influence aware</w:t>
      </w:r>
      <w:r w:rsidR="00AA71A6"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00AA71A6" w:rsidRPr="002622F5">
        <w:rPr>
          <w:lang w:val="en-US"/>
        </w:rPr>
        <w:t xml:space="preserve">) </w:t>
      </w:r>
      <w:r w:rsidR="00AD63A4">
        <w:rPr>
          <w:lang w:val="en-US"/>
        </w:rPr>
        <w:t>within t</w:t>
      </w:r>
      <w:r>
        <w:rPr>
          <w:lang w:val="en-US"/>
        </w:rPr>
        <w:t>his study,</w:t>
      </w:r>
      <w:r w:rsidR="00AD63A4">
        <w:rPr>
          <w:lang w:val="en-US"/>
        </w:rPr>
        <w:t xml:space="preserve"> </w:t>
      </w:r>
      <w:r w:rsidR="00AA71A6">
        <w:rPr>
          <w:lang w:val="en-US"/>
        </w:rPr>
        <w:t xml:space="preserve">it seems reasonable to </w:t>
      </w:r>
      <w:r w:rsidR="00AD63A4">
        <w:rPr>
          <w:lang w:val="en-US"/>
        </w:rPr>
        <w:t xml:space="preserve">examine in greater depth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sidR="00AA71A6">
        <w:rPr>
          <w:lang w:val="en-US"/>
        </w:rPr>
        <w:t xml:space="preserve">. </w:t>
      </w:r>
    </w:p>
    <w:p w14:paraId="3FD24C66" w14:textId="77777777" w:rsidR="00206529" w:rsidRPr="002622F5" w:rsidRDefault="00A02509" w:rsidP="00124669">
      <w:pPr>
        <w:pStyle w:val="Heading2"/>
      </w:pPr>
      <w:bookmarkStart w:id="25" w:name="_1fob9te" w:colFirst="0" w:colLast="0"/>
      <w:bookmarkStart w:id="26" w:name="_3znysh7" w:colFirst="0" w:colLast="0"/>
      <w:bookmarkStart w:id="27" w:name="_2et92p0" w:colFirst="0" w:colLast="0"/>
      <w:bookmarkStart w:id="28" w:name="_tyjcwt" w:colFirst="0" w:colLast="0"/>
      <w:bookmarkEnd w:id="25"/>
      <w:bookmarkEnd w:id="26"/>
      <w:bookmarkEnd w:id="27"/>
      <w:bookmarkEnd w:id="28"/>
      <w:r w:rsidRPr="002622F5">
        <w:t xml:space="preserve">The Current Research </w:t>
      </w:r>
    </w:p>
    <w:p w14:paraId="6E476A53" w14:textId="09B194D3"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high-powered, preregistered replication of Payne et al.</w:t>
      </w:r>
      <w:r w:rsidR="00560FC2">
        <w:rPr>
          <w:lang w:val="en-US"/>
        </w:rPr>
        <w:t xml:space="preserve">’s (2013, Experiment 3) work with the ‘skip’ AMP. The finding that ‘skip’ AMP effects are no different to standard AMP effects is viewed as strong support for the implicit account. To briefly preface what is to come, the authors’ original </w:t>
      </w:r>
      <w:r w:rsidR="00560FC2">
        <w:rPr>
          <w:lang w:val="en-US"/>
        </w:rPr>
        <w:lastRenderedPageBreak/>
        <w:t>findings did not replicate,</w:t>
      </w:r>
      <w:r w:rsidR="00560FC2">
        <w:t xml:space="preserve"> such that scores on the standard AMP were significantly larger than those on the skip AMP</w:t>
      </w:r>
      <w:r w:rsidR="0097417B">
        <w:t>, undermining the 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lastRenderedPageBreak/>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6407AA05" w:rsidR="00560FC2" w:rsidRDefault="00560FC2" w:rsidP="00560FC2">
      <w:pPr>
        <w:pStyle w:val="Normal1"/>
        <w:rPr>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rPr>
          <w:lang w:val="en-US"/>
        </w:rPr>
        <w:t xml:space="preserve"> second stimulus</w:t>
      </w:r>
      <w:r>
        <w:rPr>
          <w:lang w:val="en-US"/>
        </w:rPr>
        <w:t xml:space="preserve"> to </w:t>
      </w:r>
      <w:r w:rsidR="00EE6BB9">
        <w:rPr>
          <w:lang w:val="en-US"/>
        </w:rPr>
        <w:t xml:space="preserve">misattribute evaluations to or </w:t>
      </w:r>
      <w:r>
        <w:rPr>
          <w:lang w:val="en-US"/>
        </w:rPr>
        <w:t>confabulate</w:t>
      </w:r>
      <w:r w:rsidR="009B3A49">
        <w:rPr>
          <w:lang w:val="en-US"/>
        </w:rPr>
        <w:t xml:space="preserve"> </w:t>
      </w:r>
      <w:r w:rsidR="00EE6BB9">
        <w:rPr>
          <w:lang w:val="en-US"/>
        </w:rPr>
        <w:t xml:space="preserve">awareness from at the </w:t>
      </w:r>
      <w:r w:rsidR="009B3A49">
        <w:rPr>
          <w:lang w:val="en-US"/>
        </w:rPr>
        <w:t>point within the task when awareness of influences was reported</w:t>
      </w:r>
      <w:r w:rsidR="00EE6BB9">
        <w:rPr>
          <w:lang w:val="en-US"/>
        </w:rPr>
        <w:t xml:space="preserve"> (</w:t>
      </w:r>
      <w:r>
        <w:rPr>
          <w:lang w:val="en-US"/>
        </w:rPr>
        <w:t xml:space="preserve">see Figure 1). </w:t>
      </w:r>
    </w:p>
    <w:p w14:paraId="4F9E4A8F" w14:textId="177B3FB3" w:rsidR="006F6803" w:rsidRDefault="006F6803" w:rsidP="006A71E2">
      <w:pPr>
        <w:pStyle w:val="Normal1"/>
        <w:ind w:firstLine="720"/>
        <w:rPr>
          <w:lang w:val="en-US"/>
        </w:rPr>
      </w:pPr>
    </w:p>
    <w:p w14:paraId="391C722A" w14:textId="5B70181C" w:rsidR="00DC312A" w:rsidRDefault="002C339E" w:rsidP="00DC312A">
      <w:pPr>
        <w:pStyle w:val="Normal1"/>
        <w:rPr>
          <w:noProof/>
          <w:lang w:val="en-US"/>
        </w:rPr>
      </w:pPr>
      <w:commentRangeStart w:id="29"/>
      <w:del w:id="30" w:author="Ian Hussey" w:date="2021-03-16T17:21:00Z">
        <w:r w:rsidDel="00EF63BC">
          <w:rPr>
            <w:noProof/>
            <w:lang w:val="en-US"/>
          </w:rPr>
          <w:lastRenderedPageBreak/>
          <w:drawing>
            <wp:inline distT="0" distB="0" distL="0" distR="0" wp14:anchorId="6D87B49F" wp14:editId="4C93C233">
              <wp:extent cx="5943600" cy="4459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9605"/>
                      </a:xfrm>
                      <a:prstGeom prst="rect">
                        <a:avLst/>
                      </a:prstGeom>
                    </pic:spPr>
                  </pic:pic>
                </a:graphicData>
              </a:graphic>
            </wp:inline>
          </w:drawing>
        </w:r>
      </w:del>
      <w:commentRangeEnd w:id="29"/>
      <w:r w:rsidR="00DC3FFD">
        <w:rPr>
          <w:rStyle w:val="CommentReference"/>
        </w:rPr>
        <w:commentReference w:id="29"/>
      </w:r>
      <w:commentRangeStart w:id="31"/>
      <w:ins w:id="32" w:author="Ian Hussey" w:date="2021-03-16T17:22:00Z">
        <w:r w:rsidR="00EF63BC">
          <w:rPr>
            <w:noProof/>
            <w:lang w:val="en-US"/>
          </w:rPr>
          <w:drawing>
            <wp:inline distT="0" distB="0" distL="0" distR="0" wp14:anchorId="7659C189" wp14:editId="0CB5F0EB">
              <wp:extent cx="5943600" cy="522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stretch>
                        <a:fillRect/>
                      </a:stretch>
                    </pic:blipFill>
                    <pic:spPr>
                      <a:xfrm>
                        <a:off x="0" y="0"/>
                        <a:ext cx="5943600" cy="5224145"/>
                      </a:xfrm>
                      <a:prstGeom prst="rect">
                        <a:avLst/>
                      </a:prstGeom>
                    </pic:spPr>
                  </pic:pic>
                </a:graphicData>
              </a:graphic>
            </wp:inline>
          </w:drawing>
        </w:r>
        <w:commentRangeEnd w:id="31"/>
        <w:r w:rsidR="00EF63BC">
          <w:rPr>
            <w:rStyle w:val="CommentReference"/>
          </w:rPr>
          <w:commentReference w:id="31"/>
        </w:r>
      </w:ins>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6D455053" w14:textId="09E41292" w:rsidR="00DC312A" w:rsidRDefault="00DC312A" w:rsidP="00D01429">
      <w:pPr>
        <w:pStyle w:val="Normal1"/>
        <w:ind w:firstLine="720"/>
        <w:rPr>
          <w:lang w:val="en-US"/>
        </w:rPr>
      </w:pP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w:t>
      </w:r>
      <w:r w:rsidR="0009295E">
        <w:lastRenderedPageBreak/>
        <w:t xml:space="preserve">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4"/>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t>
      </w:r>
      <w:r w:rsidR="006116A8">
        <w:rPr>
          <w:iCs/>
          <w:lang w:val="en-US"/>
        </w:rPr>
        <w:lastRenderedPageBreak/>
        <w:t xml:space="preserve">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8">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124669">
      <w:pPr>
        <w:pStyle w:val="Heading3"/>
        <w:rPr>
          <w:lang w:val="en-US"/>
        </w:rPr>
        <w:pPrChange w:id="33" w:author="Ian Hussey" w:date="2021-03-16T16:38:00Z">
          <w:pPr>
            <w:pStyle w:val="Normal1"/>
          </w:pPr>
        </w:pPrChange>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124669">
      <w:pPr>
        <w:pStyle w:val="Heading3"/>
        <w:rPr>
          <w:lang w:val="en-US"/>
        </w:rPr>
        <w:pPrChange w:id="34" w:author="Ian Hussey" w:date="2021-03-16T16:38:00Z">
          <w:pPr>
            <w:pStyle w:val="Normal1"/>
          </w:pPr>
        </w:pPrChange>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lastRenderedPageBreak/>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124669">
      <w:pPr>
        <w:pStyle w:val="Heading3"/>
        <w:rPr>
          <w:lang w:val="en-US"/>
        </w:rPr>
        <w:pPrChange w:id="35" w:author="Ian Hussey" w:date="2021-03-16T16:38:00Z">
          <w:pPr>
            <w:pStyle w:val="Normal1"/>
          </w:pPr>
        </w:pPrChange>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124669">
      <w:pPr>
        <w:pStyle w:val="Heading3"/>
        <w:rPr>
          <w:lang w:val="en-US"/>
        </w:rPr>
        <w:pPrChange w:id="36" w:author="Ian Hussey" w:date="2021-03-16T16:38:00Z">
          <w:pPr>
            <w:pStyle w:val="Normal1"/>
          </w:pPr>
        </w:pPrChange>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0278B0">
      <w:pPr>
        <w:pStyle w:val="Heading3"/>
        <w:pPrChange w:id="37" w:author="Ian Hussey" w:date="2021-03-16T16:46:00Z">
          <w:pPr>
            <w:pStyle w:val="Normal1"/>
          </w:pPr>
        </w:pPrChange>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7C239CFC" w14:textId="51431221" w:rsidR="00E45837" w:rsidRPr="000278B0" w:rsidDel="000278B0" w:rsidRDefault="009029A5" w:rsidP="000278B0">
      <w:pPr>
        <w:ind w:firstLine="720"/>
        <w:rPr>
          <w:del w:id="38" w:author="Ian Hussey" w:date="2021-03-16T16:46:00Z"/>
          <w:b/>
          <w:bCs/>
          <w:lang w:val="en-US"/>
          <w:rPrChange w:id="39" w:author="Ian Hussey" w:date="2021-03-16T16:46:00Z">
            <w:rPr>
              <w:del w:id="40" w:author="Ian Hussey" w:date="2021-03-16T16:46:00Z"/>
              <w:lang w:val="en-US"/>
            </w:rPr>
          </w:rPrChange>
        </w:rPr>
        <w:pPrChange w:id="41" w:author="Ian Hussey" w:date="2021-03-16T16:46:00Z">
          <w:pPr>
            <w:pStyle w:val="Normal1"/>
          </w:pPr>
        </w:pPrChange>
      </w:pPr>
      <w:r w:rsidRPr="000278B0">
        <w:rPr>
          <w:b/>
          <w:bCs/>
          <w:lang w:val="en-US"/>
          <w:rPrChange w:id="42" w:author="Ian Hussey" w:date="2021-03-16T16:46:00Z">
            <w:rPr>
              <w:lang w:val="en-US"/>
            </w:rPr>
          </w:rPrChange>
        </w:rPr>
        <w:t>Standard AMP</w:t>
      </w:r>
      <w:ins w:id="43" w:author="Ian Hussey" w:date="2021-03-16T16:46:00Z">
        <w:r w:rsidR="000278B0">
          <w:rPr>
            <w:b/>
            <w:bCs/>
            <w:lang w:val="en-US"/>
          </w:rPr>
          <w:t>.</w:t>
        </w:r>
      </w:ins>
      <w:r w:rsidRPr="000278B0">
        <w:rPr>
          <w:b/>
          <w:bCs/>
          <w:lang w:val="en-US"/>
          <w:rPrChange w:id="44" w:author="Ian Hussey" w:date="2021-03-16T16:46:00Z">
            <w:rPr>
              <w:lang w:val="en-US"/>
            </w:rPr>
          </w:rPrChange>
        </w:rPr>
        <w:t xml:space="preserve"> </w:t>
      </w:r>
    </w:p>
    <w:p w14:paraId="50E232F0" w14:textId="257B0961" w:rsidR="009029A5" w:rsidRDefault="00BE3854" w:rsidP="000278B0">
      <w:pPr>
        <w:ind w:firstLine="720"/>
        <w:rPr>
          <w:lang w:val="en-US"/>
        </w:rPr>
        <w:pPrChange w:id="45" w:author="Ian Hussey" w:date="2021-03-16T16:46:00Z">
          <w:pPr>
            <w:pStyle w:val="Normal1"/>
            <w:ind w:firstLine="720"/>
          </w:pPr>
        </w:pPrChange>
      </w:pPr>
      <w:r>
        <w:rPr>
          <w:lang w:val="en-US"/>
        </w:rPr>
        <w:t xml:space="preserve">Prior to the task participants were told that </w:t>
      </w:r>
      <w:r w:rsidR="009029A5">
        <w:rPr>
          <w:lang w:val="en-US"/>
        </w:rPr>
        <w:t xml:space="preserve">pictures </w:t>
      </w:r>
      <w:r w:rsidR="00434796">
        <w:rPr>
          <w:lang w:val="en-US"/>
        </w:rPr>
        <w:t xml:space="preserve">would </w:t>
      </w:r>
      <w:r w:rsidR="009029A5">
        <w:rPr>
          <w:lang w:val="en-US"/>
        </w:rPr>
        <w:t xml:space="preserve">appear one </w:t>
      </w:r>
      <w:r w:rsidR="00434796">
        <w:rPr>
          <w:lang w:val="en-US"/>
        </w:rPr>
        <w:t xml:space="preserve">after </w:t>
      </w:r>
      <w:r w:rsidR="009029A5">
        <w:rPr>
          <w:lang w:val="en-US"/>
        </w:rPr>
        <w:t>another</w:t>
      </w:r>
      <w:r w:rsidR="00434796">
        <w:rPr>
          <w:lang w:val="en-US"/>
        </w:rPr>
        <w:t xml:space="preserve"> on the screen</w:t>
      </w:r>
      <w:r w:rsidR="009029A5">
        <w:rPr>
          <w:lang w:val="en-US"/>
        </w:rPr>
        <w:t xml:space="preserve">. The first would be a real-life image and the second a Chinese symbol. </w:t>
      </w:r>
      <w:r>
        <w:rPr>
          <w:lang w:val="en-US"/>
        </w:rPr>
        <w:t xml:space="preserve">Their </w:t>
      </w:r>
      <w:r w:rsidR="009029A5">
        <w:rPr>
          <w:lang w:val="en-US"/>
        </w:rPr>
        <w:t xml:space="preserve">task was to judge the visual pleasantness of the Chinese </w:t>
      </w:r>
      <w:r w:rsidR="002E532B">
        <w:rPr>
          <w:lang w:val="en-US"/>
        </w:rPr>
        <w:t xml:space="preserve">symbol </w:t>
      </w:r>
      <w:r w:rsidR="009029A5">
        <w:rPr>
          <w:lang w:val="en-US"/>
        </w:rPr>
        <w:t xml:space="preserve">using the E (pleasant) and I (unpleasant) keys while trying </w:t>
      </w:r>
      <w:r>
        <w:rPr>
          <w:lang w:val="en-US"/>
        </w:rPr>
        <w:t xml:space="preserve">their </w:t>
      </w:r>
      <w:r w:rsidR="009029A5">
        <w:rPr>
          <w:lang w:val="en-US"/>
        </w:rPr>
        <w:t xml:space="preserve">best to not let the real-life images bias </w:t>
      </w:r>
      <w:r w:rsidR="00464260">
        <w:rPr>
          <w:lang w:val="en-US"/>
        </w:rPr>
        <w:t xml:space="preserve">those </w:t>
      </w:r>
      <w:r w:rsidR="009029A5">
        <w:rPr>
          <w:lang w:val="en-US"/>
        </w:rPr>
        <w:t xml:space="preserve">judgements. </w:t>
      </w:r>
      <w:r>
        <w:rPr>
          <w:lang w:val="en-US"/>
        </w:rPr>
        <w:t>Overall, t</w:t>
      </w:r>
      <w:r w:rsidR="009029A5">
        <w:rPr>
          <w:lang w:val="en-US"/>
        </w:rPr>
        <w:t xml:space="preserve">he task consisted of 72 trials. Each trial began with the presentation of a positive or negative prime stimulus for 75ms, followed 100ms later by a target image (i.e., a </w:t>
      </w:r>
      <w:r w:rsidR="009029A5">
        <w:rPr>
          <w:lang w:val="en-US"/>
        </w:rPr>
        <w:lastRenderedPageBreak/>
        <w:t xml:space="preserve">Chinese </w:t>
      </w:r>
      <w:r w:rsidR="00434796">
        <w:t>pictograph</w:t>
      </w:r>
      <w:r w:rsidR="009029A5">
        <w:rPr>
          <w:lang w:val="en-US"/>
        </w:rPr>
        <w:t xml:space="preserve">) which remained onscreen for 100ms, after which, a white noise image appeared and replaced the Chinese </w:t>
      </w:r>
      <w:r w:rsidR="002E532B">
        <w:rPr>
          <w:lang w:val="en-US"/>
        </w:rPr>
        <w:t>pictograph</w:t>
      </w:r>
      <w:r>
        <w:rPr>
          <w:lang w:val="en-US"/>
        </w:rPr>
        <w:t>.</w:t>
      </w:r>
      <w:r w:rsidR="009029A5">
        <w:rPr>
          <w:lang w:val="en-US"/>
        </w:rPr>
        <w:t xml:space="preserve"> </w:t>
      </w:r>
      <w:r>
        <w:rPr>
          <w:lang w:val="en-US"/>
        </w:rPr>
        <w:t xml:space="preserve">This mask remained onscreen until </w:t>
      </w:r>
      <w:r w:rsidR="009029A5">
        <w:rPr>
          <w:lang w:val="en-US"/>
        </w:rPr>
        <w:t>the target stimulus was evaluated</w:t>
      </w:r>
      <w:r>
        <w:rPr>
          <w:lang w:val="en-US"/>
        </w:rPr>
        <w:t xml:space="preserve"> as </w:t>
      </w:r>
      <w:r w:rsidR="009029A5">
        <w:rPr>
          <w:lang w:val="en-US"/>
        </w:rPr>
        <w:t xml:space="preserve">positive or negative using the E </w:t>
      </w:r>
      <w:r>
        <w:rPr>
          <w:lang w:val="en-US"/>
        </w:rPr>
        <w:t xml:space="preserve">or </w:t>
      </w:r>
      <w:r w:rsidR="009029A5">
        <w:rPr>
          <w:lang w:val="en-US"/>
        </w:rPr>
        <w:t xml:space="preserve">I keys respectively. </w:t>
      </w:r>
    </w:p>
    <w:p w14:paraId="6C982EF4" w14:textId="5AE55F4E" w:rsidR="00E45837" w:rsidRPr="000278B0" w:rsidDel="000278B0" w:rsidRDefault="009029A5" w:rsidP="000278B0">
      <w:pPr>
        <w:ind w:firstLine="720"/>
        <w:rPr>
          <w:del w:id="46" w:author="Ian Hussey" w:date="2021-03-16T16:46:00Z"/>
          <w:lang w:val="en-US"/>
          <w:rPrChange w:id="47" w:author="Ian Hussey" w:date="2021-03-16T16:47:00Z">
            <w:rPr>
              <w:del w:id="48" w:author="Ian Hussey" w:date="2021-03-16T16:46:00Z"/>
              <w:lang w:val="en-US"/>
            </w:rPr>
          </w:rPrChange>
        </w:rPr>
        <w:pPrChange w:id="49" w:author="Ian Hussey" w:date="2021-03-16T16:46:00Z">
          <w:pPr>
            <w:pStyle w:val="Normal1"/>
          </w:pPr>
        </w:pPrChange>
      </w:pPr>
      <w:r w:rsidRPr="000278B0">
        <w:rPr>
          <w:b/>
          <w:bCs/>
          <w:lang w:val="en-US"/>
          <w:rPrChange w:id="50" w:author="Ian Hussey" w:date="2021-03-16T16:46:00Z">
            <w:rPr>
              <w:lang w:val="en-US"/>
            </w:rPr>
          </w:rPrChange>
        </w:rPr>
        <w:t>Skip AMP</w:t>
      </w:r>
      <w:ins w:id="51" w:author="Ian Hussey" w:date="2021-03-16T16:46:00Z">
        <w:r w:rsidR="000278B0" w:rsidRPr="000278B0">
          <w:rPr>
            <w:b/>
            <w:bCs/>
            <w:lang w:val="en-US"/>
            <w:rPrChange w:id="52" w:author="Ian Hussey" w:date="2021-03-16T16:46:00Z">
              <w:rPr>
                <w:lang w:val="en-US"/>
              </w:rPr>
            </w:rPrChange>
          </w:rPr>
          <w:t xml:space="preserve">. </w:t>
        </w:r>
      </w:ins>
      <w:del w:id="53" w:author="Ian Hussey" w:date="2021-03-16T16:46:00Z">
        <w:r w:rsidRPr="000278B0" w:rsidDel="000278B0">
          <w:rPr>
            <w:lang w:val="en-US"/>
            <w:rPrChange w:id="54" w:author="Ian Hussey" w:date="2021-03-16T16:47:00Z">
              <w:rPr>
                <w:lang w:val="en-US"/>
              </w:rPr>
            </w:rPrChange>
          </w:rPr>
          <w:delText xml:space="preserve"> </w:delText>
        </w:r>
      </w:del>
    </w:p>
    <w:p w14:paraId="6F331ED5" w14:textId="41B58ABC" w:rsidR="009029A5" w:rsidRPr="000278B0" w:rsidRDefault="00434796" w:rsidP="000278B0">
      <w:pPr>
        <w:ind w:firstLine="720"/>
        <w:rPr>
          <w:lang w:val="en-US"/>
          <w:rPrChange w:id="55" w:author="Ian Hussey" w:date="2021-03-16T16:47:00Z">
            <w:rPr>
              <w:lang w:val="en-US"/>
            </w:rPr>
          </w:rPrChange>
        </w:rPr>
        <w:pPrChange w:id="56" w:author="Ian Hussey" w:date="2021-03-16T16:46:00Z">
          <w:pPr>
            <w:pStyle w:val="Normal1"/>
            <w:ind w:firstLine="720"/>
          </w:pPr>
        </w:pPrChange>
      </w:pPr>
      <w:r w:rsidRPr="000278B0">
        <w:rPr>
          <w:lang w:val="en-US"/>
          <w:rPrChange w:id="57" w:author="Ian Hussey" w:date="2021-03-16T16:47:00Z">
            <w:rPr>
              <w:lang w:val="en-US"/>
            </w:rPr>
          </w:rPrChange>
        </w:rPr>
        <w:t xml:space="preserve">The skip AMP was similar to the standard AMP. </w:t>
      </w:r>
      <w:r w:rsidR="002E532B" w:rsidRPr="000278B0">
        <w:rPr>
          <w:lang w:val="en-US"/>
          <w:rPrChange w:id="58" w:author="Ian Hussey" w:date="2021-03-16T16:47:00Z">
            <w:rPr>
              <w:lang w:val="en-US"/>
            </w:rPr>
          </w:rPrChange>
        </w:rPr>
        <w:t>P</w:t>
      </w:r>
      <w:r w:rsidRPr="000278B0">
        <w:rPr>
          <w:lang w:val="en-US"/>
          <w:rPrChange w:id="59" w:author="Ian Hussey" w:date="2021-03-16T16:47:00Z">
            <w:rPr>
              <w:lang w:val="en-US"/>
            </w:rPr>
          </w:rPrChange>
        </w:rPr>
        <w:t xml:space="preserve">articipants </w:t>
      </w:r>
      <w:r w:rsidRPr="000278B0">
        <w:rPr>
          <w:rPrChange w:id="60" w:author="Ian Hussey" w:date="2021-03-16T16:47:00Z">
            <w:rPr/>
          </w:rPrChange>
        </w:rPr>
        <w:t xml:space="preserve">were </w:t>
      </w:r>
      <w:r w:rsidR="00526D45" w:rsidRPr="000278B0">
        <w:rPr>
          <w:rPrChange w:id="61" w:author="Ian Hussey" w:date="2021-03-16T16:47:00Z">
            <w:rPr/>
          </w:rPrChange>
        </w:rPr>
        <w:t xml:space="preserve">informed that they would </w:t>
      </w:r>
      <w:r w:rsidR="00927B57" w:rsidRPr="000278B0">
        <w:rPr>
          <w:rPrChange w:id="62" w:author="Ian Hussey" w:date="2021-03-16T16:47:00Z">
            <w:rPr/>
          </w:rPrChange>
        </w:rPr>
        <w:t xml:space="preserve">complete a similar task once again and that they could now </w:t>
      </w:r>
      <w:r w:rsidR="00526D45" w:rsidRPr="000278B0">
        <w:rPr>
          <w:rPrChange w:id="63" w:author="Ian Hussey" w:date="2021-03-16T16:47:00Z">
            <w:rPr/>
          </w:rPrChange>
        </w:rPr>
        <w:t xml:space="preserve">respond in a </w:t>
      </w:r>
      <w:r w:rsidRPr="000278B0">
        <w:rPr>
          <w:rPrChange w:id="64" w:author="Ian Hussey" w:date="2021-03-16T16:47:00Z">
            <w:rPr/>
          </w:rPrChange>
        </w:rPr>
        <w:t xml:space="preserve">third </w:t>
      </w:r>
      <w:r w:rsidR="00526D45" w:rsidRPr="000278B0">
        <w:rPr>
          <w:rPrChange w:id="65" w:author="Ian Hussey" w:date="2021-03-16T16:47:00Z">
            <w:rPr/>
          </w:rPrChange>
        </w:rPr>
        <w:t xml:space="preserve">way </w:t>
      </w:r>
      <w:r w:rsidRPr="000278B0">
        <w:rPr>
          <w:rPrChange w:id="66" w:author="Ian Hussey" w:date="2021-03-16T16:47:00Z">
            <w:rPr/>
          </w:rPrChange>
        </w:rPr>
        <w:t>- namely -  to ‘skip</w:t>
      </w:r>
      <w:r w:rsidR="002E532B" w:rsidRPr="000278B0">
        <w:rPr>
          <w:rPrChange w:id="67" w:author="Ian Hussey" w:date="2021-03-16T16:47:00Z">
            <w:rPr/>
          </w:rPrChange>
        </w:rPr>
        <w:t>’ a trial by pressing the space</w:t>
      </w:r>
      <w:r w:rsidRPr="000278B0">
        <w:rPr>
          <w:rPrChange w:id="68" w:author="Ian Hussey" w:date="2021-03-16T16:47:00Z">
            <w:rPr/>
          </w:rPrChange>
        </w:rPr>
        <w:t xml:space="preserve">bar whenever they thought their evaluations of the pictographs might be influenced by the prime. </w:t>
      </w:r>
      <w:r w:rsidR="00927B57" w:rsidRPr="000278B0">
        <w:rPr>
          <w:rPrChange w:id="69" w:author="Ian Hussey" w:date="2021-03-16T16:47:00Z">
            <w:rPr/>
          </w:rPrChange>
        </w:rPr>
        <w:t>I</w:t>
      </w:r>
      <w:r w:rsidRPr="000278B0">
        <w:rPr>
          <w:rPrChange w:id="70" w:author="Ian Hussey" w:date="2021-03-16T16:47:00Z">
            <w:rPr/>
          </w:rPrChange>
        </w:rPr>
        <w:t xml:space="preserve">nstructions emphasized that </w:t>
      </w:r>
      <w:r w:rsidR="00526D45" w:rsidRPr="000278B0">
        <w:rPr>
          <w:rPrChange w:id="71" w:author="Ian Hussey" w:date="2021-03-16T16:47:00Z">
            <w:rPr/>
          </w:rPrChange>
        </w:rPr>
        <w:t xml:space="preserve">they </w:t>
      </w:r>
      <w:r w:rsidRPr="000278B0">
        <w:rPr>
          <w:rPrChange w:id="72" w:author="Ian Hussey" w:date="2021-03-16T16:47:00Z">
            <w:rPr/>
          </w:rPrChange>
        </w:rPr>
        <w:t xml:space="preserve">should </w:t>
      </w:r>
      <w:r w:rsidR="00927B57" w:rsidRPr="000278B0">
        <w:rPr>
          <w:rPrChange w:id="73" w:author="Ian Hussey" w:date="2021-03-16T16:47:00Z">
            <w:rPr/>
          </w:rPrChange>
        </w:rPr>
        <w:t xml:space="preserve">only </w:t>
      </w:r>
      <w:r w:rsidRPr="000278B0">
        <w:rPr>
          <w:rPrChange w:id="74" w:author="Ian Hussey" w:date="2021-03-16T16:47:00Z">
            <w:rPr/>
          </w:rPrChange>
        </w:rPr>
        <w:t>evaluate the pictograph whenever their opinion reflected the qualities of the pictograph itself.</w:t>
      </w:r>
      <w:r w:rsidR="00460EA9" w:rsidRPr="000278B0">
        <w:rPr>
          <w:rPrChange w:id="75" w:author="Ian Hussey" w:date="2021-03-16T16:47:00Z">
            <w:rPr/>
          </w:rPrChange>
        </w:rPr>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rPr>
          <w:rPrChange w:id="76" w:author="Ian Hussey" w:date="2021-03-16T16:47:00Z">
            <w:rPr/>
          </w:rPrChange>
        </w:rPr>
        <w:t xml:space="preserve">- </w:t>
      </w:r>
      <w:r w:rsidR="00460EA9" w:rsidRPr="000278B0">
        <w:rPr>
          <w:rPrChange w:id="77" w:author="Ian Hussey" w:date="2021-03-16T16:47:00Z">
            <w:rPr/>
          </w:rPrChange>
        </w:rPr>
        <w:t xml:space="preserve">in most AMP studies </w:t>
      </w:r>
      <w:r w:rsidR="00F843CA" w:rsidRPr="000278B0">
        <w:rPr>
          <w:rPrChange w:id="78" w:author="Ian Hussey" w:date="2021-03-16T16:47:00Z">
            <w:rPr/>
          </w:rPrChange>
        </w:rPr>
        <w:t>- only valenced primes are used</w:t>
      </w:r>
      <w:r w:rsidR="00460EA9" w:rsidRPr="000278B0">
        <w:rPr>
          <w:rPrChange w:id="79" w:author="Ian Hussey" w:date="2021-03-16T16:47:00Z">
            <w:rPr/>
          </w:rPrChange>
        </w:rPr>
        <w:t>.</w:t>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124669">
      <w:pPr>
        <w:pStyle w:val="Heading3"/>
        <w:rPr>
          <w:lang w:val="en-US"/>
        </w:rPr>
        <w:pPrChange w:id="80" w:author="Ian Hussey" w:date="2021-03-16T16:38:00Z">
          <w:pPr>
            <w:pStyle w:val="Normal1"/>
          </w:pPr>
        </w:pPrChange>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124669">
      <w:pPr>
        <w:pStyle w:val="Heading3"/>
        <w:rPr>
          <w:lang w:val="en-US"/>
        </w:rPr>
        <w:pPrChange w:id="81" w:author="Ian Hussey" w:date="2021-03-16T16:38:00Z">
          <w:pPr>
            <w:pStyle w:val="Normal1"/>
          </w:pPr>
        </w:pPrChange>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124669">
      <w:pPr>
        <w:pStyle w:val="Heading3"/>
        <w:rPr>
          <w:lang w:val="en-US"/>
        </w:rPr>
        <w:pPrChange w:id="82" w:author="Ian Hussey" w:date="2021-03-16T16:38:00Z">
          <w:pPr>
            <w:pStyle w:val="Normal1"/>
          </w:pPr>
        </w:pPrChange>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lastRenderedPageBreak/>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124669">
      <w:pPr>
        <w:pStyle w:val="Heading3"/>
        <w:rPr>
          <w:lang w:val="en-US"/>
        </w:rPr>
        <w:pPrChange w:id="83" w:author="Ian Hussey" w:date="2021-03-16T16:38:00Z">
          <w:pPr>
            <w:pStyle w:val="Normal1"/>
          </w:pPr>
        </w:pPrChange>
      </w:pPr>
      <w:r w:rsidRPr="00E45837">
        <w:rPr>
          <w:lang w:val="en-US"/>
        </w:rPr>
        <w:t xml:space="preserve">Hypothesis </w:t>
      </w:r>
      <w:r w:rsidR="00E45837" w:rsidRPr="00E45837">
        <w:rPr>
          <w:lang w:val="en-US"/>
        </w:rPr>
        <w:t>T</w:t>
      </w:r>
      <w:r w:rsidRPr="00E45837">
        <w:rPr>
          <w:lang w:val="en-US"/>
        </w:rPr>
        <w:t>esting</w:t>
      </w:r>
    </w:p>
    <w:p w14:paraId="345738DF" w14:textId="0F53192E"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were significantly larger than </w:t>
      </w:r>
      <w:r w:rsidR="00FE43D8">
        <w:rPr>
          <w:iCs/>
          <w:lang w:val="en-US"/>
        </w:rPr>
        <w:t xml:space="preserve">those </w:t>
      </w:r>
      <w:r w:rsidR="00D5538D">
        <w:rPr>
          <w:iCs/>
          <w:lang w:val="en-US"/>
        </w:rPr>
        <w:t xml:space="preserve">in the skip-AMP, </w:t>
      </w:r>
      <w:r w:rsidR="00D5538D">
        <w:rPr>
          <w:i/>
          <w:lang w:val="en-US"/>
        </w:rPr>
        <w:lastRenderedPageBreak/>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dependance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4753B39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5"/>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84" w:name="_3dy6vkm" w:colFirst="0" w:colLast="0"/>
      <w:bookmarkEnd w:id="84"/>
      <w:r w:rsidRPr="002622F5">
        <w:rPr>
          <w:lang w:val="en-US"/>
        </w:rPr>
        <w:lastRenderedPageBreak/>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507DE01"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124669">
      <w:pPr>
        <w:pStyle w:val="Heading3"/>
        <w:rPr>
          <w:lang w:val="en-US"/>
        </w:rPr>
        <w:pPrChange w:id="85" w:author="Ian Hussey" w:date="2021-03-16T16:38:00Z">
          <w:pPr>
            <w:pStyle w:val="Normal1"/>
          </w:pPr>
        </w:pPrChange>
      </w:pPr>
      <w:r w:rsidRPr="007A7246">
        <w:rPr>
          <w:lang w:val="en-IE"/>
        </w:rPr>
        <w:t>Sample Selection S</w:t>
      </w:r>
      <w:r w:rsidR="00EE2500" w:rsidRPr="007A7246">
        <w:rPr>
          <w:lang w:val="en-IE"/>
        </w:rPr>
        <w:t>trategy</w:t>
      </w:r>
      <w:r w:rsidR="00EE2500" w:rsidRPr="007A7246">
        <w:rPr>
          <w:lang w:val="en-US"/>
        </w:rPr>
        <w:t xml:space="preserve"> </w:t>
      </w:r>
    </w:p>
    <w:p w14:paraId="72FE837D" w14:textId="54C2FEAC" w:rsidR="00EE2500" w:rsidRDefault="00EE2500" w:rsidP="007A7246">
      <w:pPr>
        <w:pStyle w:val="Normal1"/>
        <w:ind w:firstLine="720"/>
        <w:rPr>
          <w:b/>
          <w:lang w:val="en-US"/>
        </w:rPr>
      </w:pPr>
      <w:r w:rsidRPr="00E55FA3">
        <w:rPr>
          <w:lang w:val="en-US"/>
        </w:rPr>
        <w:lastRenderedPageBreak/>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124669">
      <w:pPr>
        <w:pStyle w:val="Heading3"/>
        <w:rPr>
          <w:lang w:val="en-US"/>
        </w:rPr>
        <w:pPrChange w:id="86" w:author="Ian Hussey" w:date="2021-03-16T16:38:00Z">
          <w:pPr>
            <w:pStyle w:val="Normal1"/>
          </w:pPr>
        </w:pPrChange>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124669">
      <w:pPr>
        <w:pStyle w:val="Heading3"/>
        <w:rPr>
          <w:lang w:val="en-US"/>
        </w:rPr>
        <w:pPrChange w:id="87" w:author="Ian Hussey" w:date="2021-03-16T16:38:00Z">
          <w:pPr>
            <w:pStyle w:val="Normal1"/>
          </w:pPr>
        </w:pPrChange>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124669">
      <w:pPr>
        <w:pStyle w:val="Heading3"/>
        <w:rPr>
          <w:lang w:val="en-US"/>
        </w:rPr>
        <w:pPrChange w:id="88" w:author="Ian Hussey" w:date="2021-03-16T16:39:00Z">
          <w:pPr>
            <w:pStyle w:val="Normal1"/>
          </w:pPr>
        </w:pPrChange>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3805477D" w14:textId="7ADF74EE" w:rsidR="007A7246" w:rsidRPr="00BD2818" w:rsidDel="00BD2818" w:rsidRDefault="008D2B67" w:rsidP="00BD2818">
      <w:pPr>
        <w:ind w:firstLine="720"/>
        <w:rPr>
          <w:del w:id="89" w:author="Ian Hussey" w:date="2021-03-16T16:47:00Z"/>
          <w:lang w:val="en-US"/>
          <w:rPrChange w:id="90" w:author="Ian Hussey" w:date="2021-03-16T16:47:00Z">
            <w:rPr>
              <w:del w:id="91" w:author="Ian Hussey" w:date="2021-03-16T16:47:00Z"/>
              <w:lang w:val="en-US"/>
            </w:rPr>
          </w:rPrChange>
        </w:rPr>
        <w:pPrChange w:id="92" w:author="Ian Hussey" w:date="2021-03-16T16:47:00Z">
          <w:pPr>
            <w:pStyle w:val="Normal1"/>
          </w:pPr>
        </w:pPrChange>
      </w:pPr>
      <w:r w:rsidRPr="00BD2818">
        <w:rPr>
          <w:b/>
          <w:bCs/>
          <w:lang w:val="en-US"/>
          <w:rPrChange w:id="93" w:author="Ian Hussey" w:date="2021-03-16T16:47:00Z">
            <w:rPr>
              <w:lang w:val="en-US"/>
            </w:rPr>
          </w:rPrChange>
        </w:rPr>
        <w:t>IA-</w:t>
      </w:r>
      <w:r w:rsidR="009F20B1" w:rsidRPr="00BD2818">
        <w:rPr>
          <w:b/>
          <w:bCs/>
          <w:lang w:val="en-US"/>
          <w:rPrChange w:id="94" w:author="Ian Hussey" w:date="2021-03-16T16:47:00Z">
            <w:rPr>
              <w:lang w:val="en-US"/>
            </w:rPr>
          </w:rPrChange>
        </w:rPr>
        <w:t>AMP</w:t>
      </w:r>
      <w:ins w:id="95" w:author="Ian Hussey" w:date="2021-03-16T16:47:00Z">
        <w:r w:rsidR="00BD2818" w:rsidRPr="00BD2818">
          <w:rPr>
            <w:b/>
            <w:bCs/>
            <w:lang w:val="en-US"/>
            <w:rPrChange w:id="96" w:author="Ian Hussey" w:date="2021-03-16T16:47:00Z">
              <w:rPr>
                <w:lang w:val="en-US"/>
              </w:rPr>
            </w:rPrChange>
          </w:rPr>
          <w:t>.</w:t>
        </w:r>
      </w:ins>
      <w:r w:rsidR="009F20B1" w:rsidRPr="00BD2818">
        <w:rPr>
          <w:b/>
          <w:bCs/>
          <w:lang w:val="en-US"/>
          <w:rPrChange w:id="97" w:author="Ian Hussey" w:date="2021-03-16T16:47:00Z">
            <w:rPr>
              <w:lang w:val="en-US"/>
            </w:rPr>
          </w:rPrChange>
        </w:rPr>
        <w:t xml:space="preserve"> </w:t>
      </w:r>
    </w:p>
    <w:p w14:paraId="05BCB951" w14:textId="044A78B4" w:rsidR="009F20B1" w:rsidRPr="00BD2818" w:rsidRDefault="009F20B1" w:rsidP="00BD2818">
      <w:pPr>
        <w:ind w:firstLine="720"/>
        <w:rPr>
          <w:rPrChange w:id="98" w:author="Ian Hussey" w:date="2021-03-16T16:47:00Z">
            <w:rPr/>
          </w:rPrChange>
        </w:rPr>
        <w:pPrChange w:id="99" w:author="Ian Hussey" w:date="2021-03-16T16:47:00Z">
          <w:pPr>
            <w:pStyle w:val="Normal1"/>
            <w:ind w:firstLine="720"/>
          </w:pPr>
        </w:pPrChange>
      </w:pPr>
      <w:r w:rsidRPr="00BD2818">
        <w:rPr>
          <w:rPrChange w:id="100" w:author="Ian Hussey" w:date="2021-03-16T16:47:00Z">
            <w:rPr/>
          </w:rPrChange>
        </w:rPr>
        <w:t xml:space="preserve">Prior to the task participants received a similar set of instructions as in the standard AMP. They were also told that the first image can sometimes bias </w:t>
      </w:r>
      <w:r w:rsidR="00337E83" w:rsidRPr="00BD2818">
        <w:rPr>
          <w:rPrChange w:id="101" w:author="Ian Hussey" w:date="2021-03-16T16:47:00Z">
            <w:rPr/>
          </w:rPrChange>
        </w:rPr>
        <w:t xml:space="preserve">their </w:t>
      </w:r>
      <w:r w:rsidRPr="00BD2818">
        <w:rPr>
          <w:rPrChange w:id="102" w:author="Ian Hussey" w:date="2021-03-16T16:47:00Z">
            <w:rPr/>
          </w:rPrChange>
        </w:rPr>
        <w:t xml:space="preserve">judgements of the Chinese pictographs and to try their absolute best not to let this happen. After each trial they </w:t>
      </w:r>
      <w:r w:rsidRPr="00BD2818">
        <w:rPr>
          <w:rPrChange w:id="103" w:author="Ian Hussey" w:date="2021-03-16T16:47:00Z">
            <w:rPr/>
          </w:rPrChange>
        </w:rPr>
        <w:lastRenderedPageBreak/>
        <w:t xml:space="preserve">would be able to indicate if their judgement of the pictograph had been influenced by the first image by pressing the spacebar. If </w:t>
      </w:r>
      <w:r w:rsidR="00133C53" w:rsidRPr="00BD2818">
        <w:rPr>
          <w:rPrChange w:id="104" w:author="Ian Hussey" w:date="2021-03-16T16:47:00Z">
            <w:rPr/>
          </w:rPrChange>
        </w:rPr>
        <w:t>not,</w:t>
      </w:r>
      <w:r w:rsidRPr="00BD2818">
        <w:rPr>
          <w:rPrChange w:id="105" w:author="Ian Hussey" w:date="2021-03-16T16:47:00Z">
            <w:rPr/>
          </w:rPrChange>
        </w:rPr>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209D0088" w14:textId="1C093AD7" w:rsidR="007A7246" w:rsidRPr="00BD2818" w:rsidDel="00BD2818" w:rsidRDefault="007A7246" w:rsidP="00BD2818">
      <w:pPr>
        <w:ind w:firstLine="720"/>
        <w:rPr>
          <w:del w:id="106" w:author="Ian Hussey" w:date="2021-03-16T16:47:00Z"/>
          <w:lang w:val="en-US"/>
          <w:rPrChange w:id="107" w:author="Ian Hussey" w:date="2021-03-16T16:48:00Z">
            <w:rPr>
              <w:del w:id="108" w:author="Ian Hussey" w:date="2021-03-16T16:47:00Z"/>
              <w:lang w:val="en-US"/>
            </w:rPr>
          </w:rPrChange>
        </w:rPr>
        <w:pPrChange w:id="109" w:author="Ian Hussey" w:date="2021-03-16T16:47:00Z">
          <w:pPr>
            <w:pStyle w:val="Normal1"/>
          </w:pPr>
        </w:pPrChange>
      </w:pPr>
      <w:r w:rsidRPr="00BD2818">
        <w:rPr>
          <w:b/>
          <w:bCs/>
          <w:lang w:val="en-US"/>
          <w:rPrChange w:id="110" w:author="Ian Hussey" w:date="2021-03-16T16:47:00Z">
            <w:rPr>
              <w:lang w:val="en-US"/>
            </w:rPr>
          </w:rPrChange>
        </w:rPr>
        <w:t>Self-Report Awareness M</w:t>
      </w:r>
      <w:r w:rsidR="009F20B1" w:rsidRPr="00BD2818">
        <w:rPr>
          <w:b/>
          <w:bCs/>
          <w:lang w:val="en-US"/>
          <w:rPrChange w:id="111" w:author="Ian Hussey" w:date="2021-03-16T16:47:00Z">
            <w:rPr>
              <w:lang w:val="en-US"/>
            </w:rPr>
          </w:rPrChange>
        </w:rPr>
        <w:t>easure</w:t>
      </w:r>
      <w:ins w:id="112" w:author="Ian Hussey" w:date="2021-03-16T16:47:00Z">
        <w:r w:rsidR="00BD2818" w:rsidRPr="00BD2818">
          <w:rPr>
            <w:b/>
            <w:bCs/>
            <w:lang w:val="en-US"/>
            <w:rPrChange w:id="113" w:author="Ian Hussey" w:date="2021-03-16T16:47:00Z">
              <w:rPr>
                <w:lang w:val="en-US"/>
              </w:rPr>
            </w:rPrChange>
          </w:rPr>
          <w:t xml:space="preserve">. </w:t>
        </w:r>
      </w:ins>
      <w:del w:id="114" w:author="Ian Hussey" w:date="2021-03-16T16:47:00Z">
        <w:r w:rsidR="009F20B1" w:rsidRPr="00BD2818" w:rsidDel="00BD2818">
          <w:rPr>
            <w:lang w:val="en-US"/>
            <w:rPrChange w:id="115" w:author="Ian Hussey" w:date="2021-03-16T16:48:00Z">
              <w:rPr>
                <w:lang w:val="en-US"/>
              </w:rPr>
            </w:rPrChange>
          </w:rPr>
          <w:delText xml:space="preserve"> </w:delText>
        </w:r>
      </w:del>
    </w:p>
    <w:p w14:paraId="1446EC65" w14:textId="7B56470F" w:rsidR="009F20B1" w:rsidRPr="00BD2818" w:rsidRDefault="00337E83" w:rsidP="00BD2818">
      <w:pPr>
        <w:ind w:firstLine="720"/>
        <w:rPr>
          <w:lang w:val="en-US"/>
          <w:rPrChange w:id="116" w:author="Ian Hussey" w:date="2021-03-16T16:48:00Z">
            <w:rPr>
              <w:lang w:val="en-US"/>
            </w:rPr>
          </w:rPrChange>
        </w:rPr>
        <w:pPrChange w:id="117" w:author="Ian Hussey" w:date="2021-03-16T16:47:00Z">
          <w:pPr>
            <w:pStyle w:val="Normal1"/>
            <w:ind w:firstLine="720"/>
          </w:pPr>
        </w:pPrChange>
      </w:pPr>
      <w:proofErr w:type="spellStart"/>
      <w:r w:rsidRPr="00BD2818">
        <w:rPr>
          <w:lang w:val="en-US"/>
          <w:rPrChange w:id="118" w:author="Ian Hussey" w:date="2021-03-16T16:48:00Z">
            <w:rPr>
              <w:lang w:val="en-US"/>
            </w:rPr>
          </w:rPrChange>
        </w:rPr>
        <w:t>This</w:t>
      </w:r>
      <w:proofErr w:type="spellEnd"/>
      <w:r w:rsidRPr="00BD2818">
        <w:rPr>
          <w:lang w:val="en-US"/>
          <w:rPrChange w:id="119" w:author="Ian Hussey" w:date="2021-03-16T16:48:00Z">
            <w:rPr>
              <w:lang w:val="en-US"/>
            </w:rPr>
          </w:rPrChange>
        </w:rPr>
        <w:t xml:space="preserve"> measure was </w:t>
      </w:r>
      <w:r w:rsidR="009F20B1" w:rsidRPr="00BD2818">
        <w:rPr>
          <w:lang w:val="en-US"/>
          <w:rPrChange w:id="120" w:author="Ian Hussey" w:date="2021-03-16T16:48:00Z">
            <w:rPr>
              <w:lang w:val="en-US"/>
            </w:rPr>
          </w:rPrChange>
        </w:rPr>
        <w:t>identical to that used in Payn</w:t>
      </w:r>
      <w:r w:rsidRPr="00BD2818">
        <w:rPr>
          <w:lang w:val="en-US"/>
          <w:rPrChange w:id="121" w:author="Ian Hussey" w:date="2021-03-16T16:48:00Z">
            <w:rPr>
              <w:lang w:val="en-US"/>
            </w:rPr>
          </w:rPrChange>
        </w:rPr>
        <w:t>e et al. (2013</w:t>
      </w:r>
      <w:r w:rsidR="00DC3FFD" w:rsidRPr="00BD2818">
        <w:rPr>
          <w:lang w:val="en-US"/>
          <w:rPrChange w:id="122" w:author="Ian Hussey" w:date="2021-03-16T16:48:00Z">
            <w:rPr>
              <w:lang w:val="en-US"/>
            </w:rPr>
          </w:rPrChange>
        </w:rPr>
        <w:t xml:space="preserve">; </w:t>
      </w:r>
      <w:r w:rsidRPr="00BD2818">
        <w:rPr>
          <w:lang w:val="en-US"/>
          <w:rPrChange w:id="123" w:author="Ian Hussey" w:date="2021-03-16T16:48:00Z">
            <w:rPr>
              <w:lang w:val="en-US"/>
            </w:rPr>
          </w:rPrChange>
        </w:rPr>
        <w:t xml:space="preserve">Experiment 1) and </w:t>
      </w:r>
      <w:r w:rsidR="009F20B1" w:rsidRPr="00BD2818">
        <w:rPr>
          <w:lang w:val="en-US"/>
          <w:rPrChange w:id="124" w:author="Ian Hussey" w:date="2021-03-16T16:48:00Z">
            <w:rPr>
              <w:lang w:val="en-US"/>
            </w:rPr>
          </w:rPrChange>
        </w:rPr>
        <w:t xml:space="preserve">asked </w:t>
      </w:r>
      <w:r w:rsidRPr="00BD2818">
        <w:rPr>
          <w:lang w:val="en-US"/>
          <w:rPrChange w:id="125" w:author="Ian Hussey" w:date="2021-03-16T16:48:00Z">
            <w:rPr>
              <w:lang w:val="en-US"/>
            </w:rPr>
          </w:rPrChange>
        </w:rPr>
        <w:t>participants</w:t>
      </w:r>
      <w:r w:rsidR="009F20B1" w:rsidRPr="00BD2818">
        <w:rPr>
          <w:lang w:val="en-US"/>
          <w:rPrChange w:id="126" w:author="Ian Hussey" w:date="2021-03-16T16:48:00Z">
            <w:rPr>
              <w:lang w:val="en-US"/>
            </w:rPr>
          </w:rPrChange>
        </w:rPr>
        <w:t>: “to what extent were your ratings of the Chinese symbols influenced by the pictures that appeared immediately before those symbols?”</w:t>
      </w:r>
      <w:r w:rsidRPr="00BD2818">
        <w:rPr>
          <w:lang w:val="en-US"/>
          <w:rPrChange w:id="127" w:author="Ian Hussey" w:date="2021-03-16T16:48:00Z">
            <w:rPr>
              <w:lang w:val="en-US"/>
            </w:rPr>
          </w:rPrChange>
        </w:rPr>
        <w:t>.</w:t>
      </w:r>
      <w:r w:rsidR="009F20B1" w:rsidRPr="00BD2818">
        <w:rPr>
          <w:lang w:val="en-US"/>
          <w:rPrChange w:id="128" w:author="Ian Hussey" w:date="2021-03-16T16:48:00Z">
            <w:rPr>
              <w:lang w:val="en-US"/>
            </w:rPr>
          </w:rPrChange>
        </w:rPr>
        <w:t xml:space="preserve"> </w:t>
      </w:r>
      <w:r w:rsidRPr="00BD2818">
        <w:rPr>
          <w:lang w:val="en-US"/>
          <w:rPrChange w:id="129" w:author="Ian Hussey" w:date="2021-03-16T16:48:00Z">
            <w:rPr>
              <w:lang w:val="en-US"/>
            </w:rPr>
          </w:rPrChange>
        </w:rPr>
        <w:t>T</w:t>
      </w:r>
      <w:r w:rsidR="009F20B1" w:rsidRPr="00BD2818">
        <w:rPr>
          <w:lang w:val="en-US"/>
          <w:rPrChange w:id="130" w:author="Ian Hussey" w:date="2021-03-16T16:48:00Z">
            <w:rPr>
              <w:lang w:val="en-US"/>
            </w:rPr>
          </w:rPrChange>
        </w:rPr>
        <w:t xml:space="preserve">hey could respond using on a 7-point Likert scale ranging from </w:t>
      </w:r>
      <w:r w:rsidRPr="00BD2818">
        <w:rPr>
          <w:highlight w:val="white"/>
          <w:lang w:val="en-US"/>
          <w:rPrChange w:id="131" w:author="Ian Hussey" w:date="2021-03-16T16:48:00Z">
            <w:rPr>
              <w:highlight w:val="white"/>
              <w:lang w:val="en-US"/>
            </w:rPr>
          </w:rPrChange>
        </w:rPr>
        <w:t>“Never”</w:t>
      </w:r>
      <w:r w:rsidR="009F20B1" w:rsidRPr="00BD2818">
        <w:rPr>
          <w:highlight w:val="white"/>
          <w:lang w:val="en-US"/>
          <w:rPrChange w:id="132" w:author="Ian Hussey" w:date="2021-03-16T16:48:00Z">
            <w:rPr>
              <w:highlight w:val="white"/>
              <w:lang w:val="en-US"/>
            </w:rPr>
          </w:rPrChange>
        </w:rPr>
        <w:t xml:space="preserve"> to “Almost always”</w:t>
      </w:r>
      <w:r w:rsidR="009F20B1" w:rsidRPr="00BD2818">
        <w:rPr>
          <w:lang w:val="en-US"/>
          <w:rPrChange w:id="133" w:author="Ian Hussey" w:date="2021-03-16T16:48:00Z">
            <w:rPr>
              <w:lang w:val="en-US"/>
            </w:rPr>
          </w:rPrChange>
        </w:rPr>
        <w:t xml:space="preserve">. </w:t>
      </w:r>
    </w:p>
    <w:p w14:paraId="122BC5C9" w14:textId="426660C3" w:rsidR="007A7246" w:rsidRPr="00BD2818" w:rsidDel="00BD2818" w:rsidRDefault="007A7246" w:rsidP="00BD2818">
      <w:pPr>
        <w:ind w:firstLine="720"/>
        <w:rPr>
          <w:del w:id="134" w:author="Ian Hussey" w:date="2021-03-16T16:48:00Z"/>
          <w:lang w:val="en-US"/>
          <w:rPrChange w:id="135" w:author="Ian Hussey" w:date="2021-03-16T16:48:00Z">
            <w:rPr>
              <w:del w:id="136" w:author="Ian Hussey" w:date="2021-03-16T16:48:00Z"/>
              <w:lang w:val="en-US"/>
            </w:rPr>
          </w:rPrChange>
        </w:rPr>
        <w:pPrChange w:id="137" w:author="Ian Hussey" w:date="2021-03-16T16:48:00Z">
          <w:pPr>
            <w:pStyle w:val="Normal1"/>
          </w:pPr>
        </w:pPrChange>
      </w:pPr>
      <w:r w:rsidRPr="00BD2818">
        <w:rPr>
          <w:b/>
          <w:bCs/>
          <w:lang w:val="en-US"/>
          <w:rPrChange w:id="138" w:author="Ian Hussey" w:date="2021-03-16T16:48:00Z">
            <w:rPr>
              <w:lang w:val="en-US"/>
            </w:rPr>
          </w:rPrChange>
        </w:rPr>
        <w:t xml:space="preserve">Exploratory </w:t>
      </w:r>
      <w:r w:rsidRPr="00BD2818">
        <w:rPr>
          <w:b/>
          <w:bCs/>
          <w:rPrChange w:id="139" w:author="Ian Hussey" w:date="2021-03-16T16:48:00Z">
            <w:rPr>
              <w:b/>
              <w:i/>
              <w:lang w:val="en-US"/>
            </w:rPr>
          </w:rPrChange>
        </w:rPr>
        <w:t>Q</w:t>
      </w:r>
      <w:r w:rsidR="009F20B1" w:rsidRPr="00BD2818">
        <w:rPr>
          <w:b/>
          <w:bCs/>
          <w:rPrChange w:id="140" w:author="Ian Hussey" w:date="2021-03-16T16:48:00Z">
            <w:rPr>
              <w:b/>
              <w:i/>
              <w:lang w:val="en-US"/>
            </w:rPr>
          </w:rPrChange>
        </w:rPr>
        <w:t>uestions</w:t>
      </w:r>
      <w:ins w:id="141" w:author="Ian Hussey" w:date="2021-03-16T16:48:00Z">
        <w:r w:rsidR="00BD2818" w:rsidRPr="00BD2818">
          <w:rPr>
            <w:b/>
            <w:bCs/>
            <w:lang w:val="en-US"/>
            <w:rPrChange w:id="142" w:author="Ian Hussey" w:date="2021-03-16T16:48:00Z">
              <w:rPr>
                <w:lang w:val="en-US"/>
              </w:rPr>
            </w:rPrChange>
          </w:rPr>
          <w:t>.</w:t>
        </w:r>
        <w:r w:rsidR="00BD2818" w:rsidRPr="00BD2818">
          <w:rPr>
            <w:lang w:val="en-US"/>
          </w:rPr>
          <w:t xml:space="preserve"> </w:t>
        </w:r>
      </w:ins>
      <w:del w:id="143" w:author="Ian Hussey" w:date="2021-03-16T16:48:00Z">
        <w:r w:rsidR="00337E83" w:rsidRPr="00BD2818" w:rsidDel="00BD2818">
          <w:rPr>
            <w:lang w:val="en-US"/>
            <w:rPrChange w:id="144" w:author="Ian Hussey" w:date="2021-03-16T16:48:00Z">
              <w:rPr>
                <w:lang w:val="en-US"/>
              </w:rPr>
            </w:rPrChange>
          </w:rPr>
          <w:delText xml:space="preserve"> </w:delText>
        </w:r>
      </w:del>
    </w:p>
    <w:p w14:paraId="7F80B040" w14:textId="395522FB" w:rsidR="009F20B1" w:rsidRDefault="00337E83" w:rsidP="00BD2818">
      <w:pPr>
        <w:ind w:firstLine="720"/>
        <w:rPr>
          <w:lang w:val="en-US"/>
        </w:rPr>
        <w:pPrChange w:id="145" w:author="Ian Hussey" w:date="2021-03-16T16:48:00Z">
          <w:pPr>
            <w:pStyle w:val="Normal1"/>
            <w:ind w:firstLine="720"/>
          </w:pPr>
        </w:pPrChange>
      </w:pPr>
      <w:r w:rsidRPr="00BD2818">
        <w:rPr>
          <w:lang w:val="en-US"/>
          <w:rPrChange w:id="146" w:author="Ian Hussey" w:date="2021-03-16T16:48:00Z">
            <w:rPr>
              <w:lang w:val="en-US"/>
            </w:rPr>
          </w:rPrChange>
        </w:rPr>
        <w:t>A</w:t>
      </w:r>
      <w:r>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124669">
      <w:pPr>
        <w:pStyle w:val="Heading3"/>
        <w:rPr>
          <w:lang w:val="en-US"/>
        </w:rPr>
        <w:pPrChange w:id="147" w:author="Ian Hussey" w:date="2021-03-16T16:39:00Z">
          <w:pPr>
            <w:pStyle w:val="Normal1"/>
          </w:pPr>
        </w:pPrChange>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w:t>
      </w:r>
      <w:r w:rsidRPr="002622F5">
        <w:rPr>
          <w:lang w:val="en-US"/>
        </w:rPr>
        <w:lastRenderedPageBreak/>
        <w:t xml:space="preserve">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6"/>
      </w:r>
    </w:p>
    <w:p w14:paraId="38A7C406" w14:textId="3B8C6511" w:rsidR="007A7246" w:rsidRPr="00124669" w:rsidRDefault="00B53C37" w:rsidP="00124669">
      <w:pPr>
        <w:pStyle w:val="Heading3"/>
        <w:rPr>
          <w:rPrChange w:id="148" w:author="Ian Hussey" w:date="2021-03-16T16:39:00Z">
            <w:rPr>
              <w:i/>
              <w:lang w:val="en-US"/>
            </w:rPr>
          </w:rPrChange>
        </w:rPr>
        <w:pPrChange w:id="149" w:author="Ian Hussey" w:date="2021-03-16T16:39:00Z">
          <w:pPr>
            <w:pStyle w:val="Normal1"/>
          </w:pPr>
        </w:pPrChange>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124669">
      <w:pPr>
        <w:pStyle w:val="Heading3"/>
        <w:rPr>
          <w:lang w:val="en-US"/>
        </w:rPr>
        <w:pPrChange w:id="150" w:author="Ian Hussey" w:date="2021-03-16T16:39:00Z">
          <w:pPr>
            <w:pStyle w:val="Normal1"/>
          </w:pPr>
        </w:pPrChange>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lastRenderedPageBreak/>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39F6BED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6AF9AE0A"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commentRangeStart w:id="151"/>
      <w:commentRangeStart w:id="152"/>
      <w:del w:id="153" w:author="Ian Hussey" w:date="2021-03-16T16:19:00Z">
        <w:r w:rsidRPr="002622F5" w:rsidDel="0068754C">
          <w:rPr>
            <w:highlight w:val="white"/>
            <w:lang w:val="en-US"/>
          </w:rPr>
          <w:delText xml:space="preserve">correlated </w:delText>
        </w:r>
      </w:del>
      <w:ins w:id="154" w:author="Ian Hussey" w:date="2021-03-16T16:19:00Z">
        <w:r w:rsidR="0068754C">
          <w:rPr>
            <w:highlight w:val="white"/>
            <w:lang w:val="en-US"/>
          </w:rPr>
          <w:t>associated</w:t>
        </w:r>
        <w:r w:rsidR="0068754C" w:rsidRPr="002622F5">
          <w:rPr>
            <w:highlight w:val="white"/>
            <w:lang w:val="en-US"/>
          </w:rPr>
          <w:t xml:space="preserve"> </w:t>
        </w:r>
      </w:ins>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commentRangeEnd w:id="151"/>
      <w:r w:rsidR="00A75076">
        <w:rPr>
          <w:rStyle w:val="CommentReference"/>
        </w:rPr>
        <w:commentReference w:id="151"/>
      </w:r>
      <w:commentRangeEnd w:id="152"/>
      <w:r w:rsidR="0068754C">
        <w:rPr>
          <w:rStyle w:val="CommentReference"/>
        </w:rPr>
        <w:commentReference w:id="152"/>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w:t>
      </w:r>
      <w:r w:rsidR="00B53C37" w:rsidRPr="002622F5">
        <w:rPr>
          <w:highlight w:val="white"/>
          <w:lang w:val="en-US"/>
        </w:rPr>
        <w:lastRenderedPageBreak/>
        <w:t xml:space="preserve">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w:t>
      </w:r>
      <w:r>
        <w:rPr>
          <w:highlight w:val="white"/>
          <w:lang w:val="en-US"/>
        </w:rPr>
        <w:lastRenderedPageBreak/>
        <w:t xml:space="preserve">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124669">
      <w:pPr>
        <w:pStyle w:val="Heading3"/>
        <w:rPr>
          <w:lang w:val="en-US"/>
        </w:rPr>
        <w:pPrChange w:id="155" w:author="Ian Hussey" w:date="2021-03-16T16:39:00Z">
          <w:pPr>
            <w:pStyle w:val="Normal1"/>
          </w:pPr>
        </w:pPrChange>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lastRenderedPageBreak/>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7"/>
      </w:r>
      <w:r>
        <w:rPr>
          <w:lang w:val="en-US"/>
        </w:rPr>
        <w:t xml:space="preserve"> </w:t>
      </w:r>
    </w:p>
    <w:p w14:paraId="5FAE0903" w14:textId="77777777" w:rsidR="00584596" w:rsidRPr="00584596" w:rsidRDefault="00B53C37" w:rsidP="00124669">
      <w:pPr>
        <w:pStyle w:val="Heading3"/>
        <w:rPr>
          <w:lang w:val="en-US"/>
        </w:rPr>
        <w:pPrChange w:id="156" w:author="Ian Hussey" w:date="2021-03-16T16:39:00Z">
          <w:pPr>
            <w:pStyle w:val="Normal1"/>
          </w:pPr>
        </w:pPrChange>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124669">
      <w:pPr>
        <w:pStyle w:val="Heading3"/>
        <w:rPr>
          <w:lang w:val="en-US"/>
        </w:rPr>
        <w:pPrChange w:id="157" w:author="Ian Hussey" w:date="2021-03-16T16:40:00Z">
          <w:pPr>
            <w:pStyle w:val="Normal1"/>
          </w:pPr>
        </w:pPrChange>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124669">
      <w:pPr>
        <w:pStyle w:val="Heading3"/>
        <w:rPr>
          <w:lang w:val="en-US"/>
        </w:rPr>
        <w:pPrChange w:id="158" w:author="Ian Hussey" w:date="2021-03-16T16:40:00Z">
          <w:pPr>
            <w:pStyle w:val="Normal1"/>
          </w:pPr>
        </w:pPrChange>
      </w:pPr>
      <w:r>
        <w:rPr>
          <w:lang w:val="en-US"/>
        </w:rPr>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79186932" w14:textId="713C55A5" w:rsidR="00584596" w:rsidRPr="000C7243" w:rsidDel="000C7243" w:rsidRDefault="000A48B9" w:rsidP="000C7243">
      <w:pPr>
        <w:ind w:firstLine="720"/>
        <w:rPr>
          <w:del w:id="159" w:author="Ian Hussey" w:date="2021-03-16T16:48:00Z"/>
          <w:lang w:val="en-US"/>
          <w:rPrChange w:id="160" w:author="Ian Hussey" w:date="2021-03-16T16:48:00Z">
            <w:rPr>
              <w:del w:id="161" w:author="Ian Hussey" w:date="2021-03-16T16:48:00Z"/>
              <w:lang w:val="en-US"/>
            </w:rPr>
          </w:rPrChange>
        </w:rPr>
        <w:pPrChange w:id="162" w:author="Ian Hussey" w:date="2021-03-16T16:48:00Z">
          <w:pPr>
            <w:pStyle w:val="Normal1"/>
          </w:pPr>
        </w:pPrChange>
      </w:pPr>
      <w:r w:rsidRPr="000C7243">
        <w:rPr>
          <w:b/>
          <w:bCs/>
          <w:lang w:val="en-US"/>
          <w:rPrChange w:id="163" w:author="Ian Hussey" w:date="2021-03-16T16:48:00Z">
            <w:rPr>
              <w:lang w:val="en-US"/>
            </w:rPr>
          </w:rPrChange>
        </w:rPr>
        <w:t>AMPs</w:t>
      </w:r>
      <w:ins w:id="164" w:author="Ian Hussey" w:date="2021-03-16T16:48:00Z">
        <w:r w:rsidR="000C7243" w:rsidRPr="000C7243">
          <w:rPr>
            <w:b/>
            <w:bCs/>
            <w:lang w:val="en-US"/>
            <w:rPrChange w:id="165" w:author="Ian Hussey" w:date="2021-03-16T16:48:00Z">
              <w:rPr>
                <w:lang w:val="en-US"/>
              </w:rPr>
            </w:rPrChange>
          </w:rPr>
          <w:t xml:space="preserve">. </w:t>
        </w:r>
      </w:ins>
      <w:del w:id="166" w:author="Ian Hussey" w:date="2021-03-16T16:48:00Z">
        <w:r w:rsidRPr="000C7243" w:rsidDel="000C7243">
          <w:rPr>
            <w:lang w:val="en-US"/>
            <w:rPrChange w:id="167" w:author="Ian Hussey" w:date="2021-03-16T16:48:00Z">
              <w:rPr>
                <w:lang w:val="en-US"/>
              </w:rPr>
            </w:rPrChange>
          </w:rPr>
          <w:delText xml:space="preserve"> </w:delText>
        </w:r>
      </w:del>
    </w:p>
    <w:p w14:paraId="691FE88F" w14:textId="4D452A46" w:rsidR="000A48B9" w:rsidRPr="000C7243" w:rsidRDefault="000A48B9" w:rsidP="000C7243">
      <w:pPr>
        <w:ind w:firstLine="720"/>
        <w:rPr>
          <w:lang w:val="en-US"/>
          <w:rPrChange w:id="168" w:author="Ian Hussey" w:date="2021-03-16T16:48:00Z">
            <w:rPr>
              <w:lang w:val="en-US"/>
            </w:rPr>
          </w:rPrChange>
        </w:rPr>
        <w:pPrChange w:id="169" w:author="Ian Hussey" w:date="2021-03-16T16:48:00Z">
          <w:pPr>
            <w:pStyle w:val="Normal1"/>
            <w:ind w:firstLine="720"/>
          </w:pPr>
        </w:pPrChange>
      </w:pPr>
      <w:r w:rsidRPr="000C7243">
        <w:rPr>
          <w:lang w:val="en-US"/>
          <w:rPrChange w:id="170" w:author="Ian Hussey" w:date="2021-03-16T16:48:00Z">
            <w:rPr>
              <w:lang w:val="en-US"/>
            </w:rPr>
          </w:rPrChange>
        </w:rPr>
        <w:t xml:space="preserve">Two version of the task were employed in Experiment 3: a </w:t>
      </w:r>
      <w:r w:rsidRPr="000C7243">
        <w:rPr>
          <w:highlight w:val="white"/>
          <w:lang w:val="en-US"/>
          <w:rPrChange w:id="171" w:author="Ian Hussey" w:date="2021-03-16T16:48:00Z">
            <w:rPr>
              <w:highlight w:val="white"/>
              <w:lang w:val="en-US"/>
            </w:rPr>
          </w:rPrChange>
        </w:rPr>
        <w:t>standard AMP</w:t>
      </w:r>
      <w:r w:rsidRPr="000C7243">
        <w:rPr>
          <w:lang w:val="en-US"/>
          <w:rPrChange w:id="172" w:author="Ian Hussey" w:date="2021-03-16T16:48:00Z">
            <w:rPr>
              <w:lang w:val="en-US"/>
            </w:rPr>
          </w:rPrChange>
        </w:rPr>
        <w:t xml:space="preserve"> </w:t>
      </w:r>
      <w:r w:rsidR="00531ADD" w:rsidRPr="000C7243">
        <w:rPr>
          <w:lang w:val="en-US"/>
          <w:rPrChange w:id="173" w:author="Ian Hussey" w:date="2021-03-16T16:48:00Z">
            <w:rPr>
              <w:lang w:val="en-US"/>
            </w:rPr>
          </w:rPrChange>
        </w:rPr>
        <w:t xml:space="preserve">(similar to </w:t>
      </w:r>
      <w:r w:rsidR="00584596" w:rsidRPr="000C7243">
        <w:rPr>
          <w:lang w:val="en-US"/>
          <w:rPrChange w:id="174" w:author="Ian Hussey" w:date="2021-03-16T16:48:00Z">
            <w:rPr>
              <w:lang w:val="en-US"/>
            </w:rPr>
          </w:rPrChange>
        </w:rPr>
        <w:t>t</w:t>
      </w:r>
      <w:r w:rsidR="00531ADD" w:rsidRPr="000C7243">
        <w:rPr>
          <w:lang w:val="en-US"/>
          <w:rPrChange w:id="175" w:author="Ian Hussey" w:date="2021-03-16T16:48:00Z">
            <w:rPr>
              <w:lang w:val="en-US"/>
            </w:rPr>
          </w:rPrChange>
        </w:rPr>
        <w:t xml:space="preserve">hat used in Experiment 1) </w:t>
      </w:r>
      <w:r w:rsidR="00937EEA" w:rsidRPr="000C7243">
        <w:rPr>
          <w:lang w:val="en-US"/>
          <w:rPrChange w:id="176" w:author="Ian Hussey" w:date="2021-03-16T16:48:00Z">
            <w:rPr>
              <w:lang w:val="en-US"/>
            </w:rPr>
          </w:rPrChange>
        </w:rPr>
        <w:t xml:space="preserve">and an </w:t>
      </w:r>
      <w:r w:rsidR="00A60358" w:rsidRPr="000C7243">
        <w:rPr>
          <w:lang w:val="en-US"/>
          <w:rPrChange w:id="177" w:author="Ian Hussey" w:date="2021-03-16T16:48:00Z">
            <w:rPr>
              <w:lang w:val="en-US"/>
            </w:rPr>
          </w:rPrChange>
        </w:rPr>
        <w:t>IA-</w:t>
      </w:r>
      <w:r w:rsidR="00937EEA" w:rsidRPr="000C7243">
        <w:rPr>
          <w:lang w:val="en-US"/>
          <w:rPrChange w:id="178" w:author="Ian Hussey" w:date="2021-03-16T16:48:00Z">
            <w:rPr>
              <w:lang w:val="en-US"/>
            </w:rPr>
          </w:rPrChange>
        </w:rPr>
        <w:t>AMP</w:t>
      </w:r>
      <w:r w:rsidR="00531ADD" w:rsidRPr="000C7243">
        <w:rPr>
          <w:lang w:val="en-US"/>
          <w:rPrChange w:id="179" w:author="Ian Hussey" w:date="2021-03-16T16:48:00Z">
            <w:rPr>
              <w:lang w:val="en-US"/>
            </w:rPr>
          </w:rPrChange>
        </w:rPr>
        <w:t xml:space="preserve"> (similar to that used in Experiment 2)</w:t>
      </w:r>
      <w:r w:rsidR="00937EEA" w:rsidRPr="000C7243">
        <w:rPr>
          <w:lang w:val="en-US"/>
          <w:rPrChange w:id="180" w:author="Ian Hussey" w:date="2021-03-16T16:48:00Z">
            <w:rPr>
              <w:lang w:val="en-US"/>
            </w:rPr>
          </w:rPrChange>
        </w:rPr>
        <w:t xml:space="preserve">. Both consisted </w:t>
      </w:r>
      <w:r w:rsidRPr="000C7243">
        <w:rPr>
          <w:lang w:val="en-US"/>
          <w:rPrChange w:id="181" w:author="Ian Hussey" w:date="2021-03-16T16:48:00Z">
            <w:rPr>
              <w:lang w:val="en-US"/>
            </w:rPr>
          </w:rPrChange>
        </w:rPr>
        <w:t xml:space="preserve">of 72 trials </w:t>
      </w:r>
      <w:r w:rsidR="00937EEA" w:rsidRPr="000C7243">
        <w:rPr>
          <w:lang w:val="en-US"/>
          <w:rPrChange w:id="182" w:author="Ian Hussey" w:date="2021-03-16T16:48:00Z">
            <w:rPr>
              <w:lang w:val="en-US"/>
            </w:rPr>
          </w:rPrChange>
        </w:rPr>
        <w:t xml:space="preserve">and contained </w:t>
      </w:r>
      <w:r w:rsidRPr="000C7243">
        <w:rPr>
          <w:lang w:val="en-US"/>
          <w:rPrChange w:id="183" w:author="Ian Hussey" w:date="2021-03-16T16:48:00Z">
            <w:rPr>
              <w:lang w:val="en-US"/>
            </w:rPr>
          </w:rPrChange>
        </w:rPr>
        <w:t xml:space="preserve">generic </w:t>
      </w:r>
      <w:r w:rsidR="00E5122B" w:rsidRPr="000C7243">
        <w:rPr>
          <w:lang w:val="en-US"/>
          <w:rPrChange w:id="184" w:author="Ian Hussey" w:date="2021-03-16T16:48:00Z">
            <w:rPr>
              <w:lang w:val="en-US"/>
            </w:rPr>
          </w:rPrChange>
        </w:rPr>
        <w:t>valenced</w:t>
      </w:r>
      <w:r w:rsidRPr="000C7243">
        <w:rPr>
          <w:lang w:val="en-US"/>
          <w:rPrChange w:id="185" w:author="Ian Hussey" w:date="2021-03-16T16:48:00Z">
            <w:rPr>
              <w:lang w:val="en-US"/>
            </w:rPr>
          </w:rPrChange>
        </w:rPr>
        <w:t xml:space="preserve"> prime</w:t>
      </w:r>
      <w:r w:rsidR="00937EEA" w:rsidRPr="000C7243">
        <w:rPr>
          <w:lang w:val="en-US"/>
          <w:rPrChange w:id="186" w:author="Ian Hussey" w:date="2021-03-16T16:48:00Z">
            <w:rPr>
              <w:lang w:val="en-US"/>
            </w:rPr>
          </w:rPrChange>
        </w:rPr>
        <w:t xml:space="preserve"> stimuli</w:t>
      </w:r>
      <w:r w:rsidRPr="000C7243">
        <w:rPr>
          <w:lang w:val="en-US"/>
          <w:rPrChange w:id="187" w:author="Ian Hussey" w:date="2021-03-16T16:48:00Z">
            <w:rPr>
              <w:lang w:val="en-US"/>
            </w:rPr>
          </w:rPrChange>
        </w:rPr>
        <w:t>.</w:t>
      </w:r>
      <w:r w:rsidR="00937EEA" w:rsidRPr="000C7243">
        <w:rPr>
          <w:lang w:val="en-US"/>
          <w:rPrChange w:id="188" w:author="Ian Hussey" w:date="2021-03-16T16:48:00Z">
            <w:rPr>
              <w:lang w:val="en-US"/>
            </w:rPr>
          </w:rPrChange>
        </w:rPr>
        <w:t xml:space="preserve"> </w:t>
      </w:r>
      <w:r w:rsidRPr="000C7243">
        <w:rPr>
          <w:lang w:val="en-US"/>
          <w:rPrChange w:id="189" w:author="Ian Hussey" w:date="2021-03-16T16:48:00Z">
            <w:rPr>
              <w:lang w:val="en-US"/>
            </w:rPr>
          </w:rPrChange>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124669">
      <w:pPr>
        <w:pStyle w:val="Heading3"/>
        <w:rPr>
          <w:lang w:val="en-US"/>
        </w:rPr>
        <w:pPrChange w:id="190" w:author="Ian Hussey" w:date="2021-03-16T16:40:00Z">
          <w:pPr>
            <w:pStyle w:val="Normal1"/>
          </w:pPr>
        </w:pPrChange>
      </w:pPr>
      <w:r w:rsidRPr="00584596">
        <w:rPr>
          <w:lang w:val="en-US"/>
        </w:rPr>
        <w:t xml:space="preserve">Analytic Strategy </w:t>
      </w:r>
    </w:p>
    <w:p w14:paraId="61D18366" w14:textId="6A4E7319"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 xml:space="preserve">AMP effects would emerge on the </w:t>
      </w:r>
      <w:r w:rsidR="00A27909">
        <w:rPr>
          <w:highlight w:val="white"/>
          <w:lang w:val="en-US"/>
        </w:rPr>
        <w:t>[</w:t>
      </w:r>
      <w:r>
        <w:rPr>
          <w:highlight w:val="white"/>
          <w:lang w:val="en-US"/>
        </w:rPr>
        <w:t>IA-</w:t>
      </w:r>
      <w:r w:rsidR="00A27909">
        <w:rPr>
          <w:highlight w:val="white"/>
          <w:lang w:val="en-US"/>
        </w:rPr>
        <w:t>]</w:t>
      </w:r>
      <w:r>
        <w:rPr>
          <w:highlight w:val="white"/>
          <w:lang w:val="en-US"/>
        </w:rPr>
        <w:t xml:space="preserve">AMP; if these effects would be moderated by performance on </w:t>
      </w:r>
      <w:r>
        <w:rPr>
          <w:highlight w:val="white"/>
          <w:lang w:val="en-US"/>
        </w:rPr>
        <w:lastRenderedPageBreak/>
        <w:t>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124669">
      <w:pPr>
        <w:pStyle w:val="Heading3"/>
        <w:rPr>
          <w:lang w:val="en-US"/>
        </w:rPr>
        <w:pPrChange w:id="191" w:author="Ian Hussey" w:date="2021-03-16T16:40:00Z">
          <w:pPr>
            <w:pStyle w:val="Normal1"/>
          </w:pPr>
        </w:pPrChange>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124669">
      <w:pPr>
        <w:pStyle w:val="Heading3"/>
        <w:rPr>
          <w:lang w:val="en-US"/>
        </w:rPr>
        <w:pPrChange w:id="192" w:author="Ian Hussey" w:date="2021-03-16T16:40:00Z">
          <w:pPr>
            <w:pStyle w:val="Normal1"/>
          </w:pPr>
        </w:pPrChange>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 xml:space="preserve">AMP as a predictor variable. </w:t>
      </w:r>
      <w:r w:rsidRPr="002622F5">
        <w:rPr>
          <w:highlight w:val="white"/>
          <w:lang w:val="en-US"/>
        </w:rPr>
        <w:lastRenderedPageBreak/>
        <w:t>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lastRenderedPageBreak/>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1739D3A2"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del w:id="193" w:author="Ian Hussey" w:date="2021-03-16T16:58:00Z">
        <w:r w:rsidR="00606AAA" w:rsidRPr="0044571F" w:rsidDel="006F0A70">
          <w:rPr>
            <w:highlight w:val="white"/>
            <w:lang w:val="en-US"/>
          </w:rPr>
          <w:delText xml:space="preserve">impacts </w:delText>
        </w:r>
      </w:del>
      <w:ins w:id="194" w:author="Ian Hussey" w:date="2021-03-16T16:58:00Z">
        <w:r w:rsidR="006F0A70">
          <w:rPr>
            <w:highlight w:val="white"/>
            <w:lang w:val="en-US"/>
          </w:rPr>
          <w:t>moderates</w:t>
        </w:r>
        <w:r w:rsidR="006F0A70" w:rsidRPr="0044571F">
          <w:rPr>
            <w:highlight w:val="white"/>
            <w:lang w:val="en-US"/>
          </w:rPr>
          <w:t xml:space="preserve"> </w:t>
        </w:r>
      </w:ins>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578E0618"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simple change: we varied the attitudes domains being assessed by the standard (political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124669">
      <w:pPr>
        <w:pStyle w:val="Heading3"/>
        <w:rPr>
          <w:lang w:val="en-US"/>
        </w:rPr>
        <w:pPrChange w:id="195" w:author="Ian Hussey" w:date="2021-03-16T16:40:00Z">
          <w:pPr>
            <w:pStyle w:val="Normal1"/>
          </w:pPr>
        </w:pPrChange>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lastRenderedPageBreak/>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124669">
      <w:pPr>
        <w:pStyle w:val="Heading3"/>
        <w:rPr>
          <w:lang w:val="en-US"/>
        </w:rPr>
        <w:pPrChange w:id="196" w:author="Ian Hussey" w:date="2021-03-16T16:40:00Z">
          <w:pPr>
            <w:pStyle w:val="Normal1"/>
          </w:pPr>
        </w:pPrChange>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6A492725"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 and dependent variables were similar to those in Experiment 3.</w:t>
      </w:r>
      <w:r w:rsidR="00F4140A">
        <w:rPr>
          <w:lang w:val="en-US"/>
        </w:rPr>
        <w:t xml:space="preserve"> </w:t>
      </w:r>
    </w:p>
    <w:p w14:paraId="7EA2C644" w14:textId="77777777" w:rsidR="00584596" w:rsidRPr="00124669" w:rsidRDefault="00584596" w:rsidP="00124669">
      <w:pPr>
        <w:pStyle w:val="Heading3"/>
        <w:rPr>
          <w:rPrChange w:id="197" w:author="Ian Hussey" w:date="2021-03-16T16:40:00Z">
            <w:rPr>
              <w:b/>
              <w:i/>
              <w:lang w:val="en-US"/>
            </w:rPr>
          </w:rPrChange>
        </w:rPr>
        <w:pPrChange w:id="198" w:author="Ian Hussey" w:date="2021-03-16T16:40:00Z">
          <w:pPr>
            <w:pStyle w:val="Normal1"/>
          </w:pPr>
        </w:pPrChange>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9" w:history="1">
        <w:r w:rsidR="00961C6E">
          <w:rPr>
            <w:rStyle w:val="Hyperlink"/>
          </w:rPr>
          <w:t>osf.io/f38ag</w:t>
        </w:r>
      </w:hyperlink>
      <w:r w:rsidR="001C3257">
        <w:t>).</w:t>
      </w:r>
    </w:p>
    <w:p w14:paraId="3ACA8B31" w14:textId="77777777" w:rsidR="00584596" w:rsidRDefault="00584596" w:rsidP="00124669">
      <w:pPr>
        <w:pStyle w:val="Heading3"/>
        <w:rPr>
          <w:lang w:val="en-US"/>
        </w:rPr>
        <w:pPrChange w:id="199" w:author="Ian Hussey" w:date="2021-03-16T16:40:00Z">
          <w:pPr>
            <w:pStyle w:val="Normal1"/>
          </w:pPr>
        </w:pPrChange>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AE6CABF" w14:textId="4D4BB03E" w:rsidR="00584596" w:rsidRPr="00206674" w:rsidDel="00206674" w:rsidRDefault="001C3257" w:rsidP="00206674">
      <w:pPr>
        <w:ind w:firstLine="720"/>
        <w:rPr>
          <w:del w:id="200" w:author="Ian Hussey" w:date="2021-03-16T16:48:00Z"/>
          <w:lang w:val="en-US"/>
          <w:rPrChange w:id="201" w:author="Ian Hussey" w:date="2021-03-16T16:49:00Z">
            <w:rPr>
              <w:del w:id="202" w:author="Ian Hussey" w:date="2021-03-16T16:48:00Z"/>
              <w:lang w:val="en-US"/>
            </w:rPr>
          </w:rPrChange>
        </w:rPr>
        <w:pPrChange w:id="203" w:author="Ian Hussey" w:date="2021-03-16T16:48:00Z">
          <w:pPr>
            <w:pStyle w:val="Normal1"/>
          </w:pPr>
        </w:pPrChange>
      </w:pPr>
      <w:r w:rsidRPr="00206674">
        <w:rPr>
          <w:b/>
          <w:bCs/>
          <w:lang w:val="en-US"/>
          <w:rPrChange w:id="204" w:author="Ian Hussey" w:date="2021-03-16T16:49:00Z">
            <w:rPr>
              <w:lang w:val="en-US"/>
            </w:rPr>
          </w:rPrChange>
        </w:rPr>
        <w:t>E</w:t>
      </w:r>
      <w:r w:rsidR="00584596" w:rsidRPr="00206674">
        <w:rPr>
          <w:b/>
          <w:bCs/>
          <w:lang w:val="en-US"/>
          <w:rPrChange w:id="205" w:author="Ian Hussey" w:date="2021-03-16T16:49:00Z">
            <w:rPr>
              <w:lang w:val="en-US"/>
            </w:rPr>
          </w:rPrChange>
        </w:rPr>
        <w:t>xploratory Q</w:t>
      </w:r>
      <w:r w:rsidRPr="00206674">
        <w:rPr>
          <w:b/>
          <w:bCs/>
          <w:lang w:val="en-US"/>
          <w:rPrChange w:id="206" w:author="Ian Hussey" w:date="2021-03-16T16:49:00Z">
            <w:rPr>
              <w:lang w:val="en-US"/>
            </w:rPr>
          </w:rPrChange>
        </w:rPr>
        <w:t>uestions</w:t>
      </w:r>
      <w:ins w:id="207" w:author="Ian Hussey" w:date="2021-03-16T16:48:00Z">
        <w:r w:rsidR="00206674" w:rsidRPr="00206674">
          <w:rPr>
            <w:b/>
            <w:bCs/>
            <w:lang w:val="en-US"/>
            <w:rPrChange w:id="208" w:author="Ian Hussey" w:date="2021-03-16T16:49:00Z">
              <w:rPr>
                <w:lang w:val="en-US"/>
              </w:rPr>
            </w:rPrChange>
          </w:rPr>
          <w:t xml:space="preserve">. </w:t>
        </w:r>
      </w:ins>
      <w:del w:id="209" w:author="Ian Hussey" w:date="2021-03-16T16:48:00Z">
        <w:r w:rsidRPr="00206674" w:rsidDel="00206674">
          <w:rPr>
            <w:lang w:val="en-US"/>
            <w:rPrChange w:id="210" w:author="Ian Hussey" w:date="2021-03-16T16:49:00Z">
              <w:rPr>
                <w:lang w:val="en-US"/>
              </w:rPr>
            </w:rPrChange>
          </w:rPr>
          <w:delText xml:space="preserve"> </w:delText>
        </w:r>
      </w:del>
    </w:p>
    <w:p w14:paraId="4BDB5578" w14:textId="3FD78A70" w:rsidR="001C3257" w:rsidRPr="00206674" w:rsidRDefault="001C3257" w:rsidP="00206674">
      <w:pPr>
        <w:ind w:firstLine="720"/>
        <w:rPr>
          <w:lang w:val="en-US"/>
          <w:rPrChange w:id="211" w:author="Ian Hussey" w:date="2021-03-16T16:49:00Z">
            <w:rPr>
              <w:lang w:val="en-US"/>
            </w:rPr>
          </w:rPrChange>
        </w:rPr>
        <w:pPrChange w:id="212" w:author="Ian Hussey" w:date="2021-03-16T16:48:00Z">
          <w:pPr>
            <w:pStyle w:val="Normal1"/>
            <w:ind w:firstLine="720"/>
          </w:pPr>
        </w:pPrChange>
      </w:pPr>
      <w:r w:rsidRPr="00206674">
        <w:rPr>
          <w:lang w:val="en-US"/>
          <w:rPrChange w:id="213" w:author="Ian Hussey" w:date="2021-03-16T16:49:00Z">
            <w:rPr>
              <w:lang w:val="en-US"/>
            </w:rPr>
          </w:rPrChange>
        </w:rPr>
        <w:t xml:space="preserve">In addition to the </w:t>
      </w:r>
      <w:r w:rsidR="0062243B" w:rsidRPr="00206674">
        <w:rPr>
          <w:lang w:val="en-US"/>
          <w:rPrChange w:id="214" w:author="Ian Hussey" w:date="2021-03-16T16:49:00Z">
            <w:rPr>
              <w:lang w:val="en-US"/>
            </w:rPr>
          </w:rPrChange>
        </w:rPr>
        <w:t xml:space="preserve">same </w:t>
      </w:r>
      <w:r w:rsidRPr="00206674">
        <w:rPr>
          <w:lang w:val="en-US"/>
          <w:rPrChange w:id="215" w:author="Ian Hussey" w:date="2021-03-16T16:49:00Z">
            <w:rPr>
              <w:lang w:val="en-US"/>
            </w:rPr>
          </w:rPrChange>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124669">
      <w:pPr>
        <w:pStyle w:val="Heading3"/>
        <w:rPr>
          <w:lang w:val="en-US"/>
        </w:rPr>
        <w:pPrChange w:id="216" w:author="Ian Hussey" w:date="2021-03-16T16:41:00Z">
          <w:pPr>
            <w:pStyle w:val="Normal1"/>
          </w:pPr>
        </w:pPrChange>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w:t>
      </w:r>
      <w:r w:rsidR="00F4140A">
        <w:rPr>
          <w:lang w:val="en-US"/>
        </w:rPr>
        <w:lastRenderedPageBreak/>
        <w:t xml:space="preserve">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124669">
      <w:pPr>
        <w:pStyle w:val="Heading3"/>
        <w:rPr>
          <w:lang w:val="en-US"/>
        </w:rPr>
        <w:pPrChange w:id="217" w:author="Ian Hussey" w:date="2021-03-16T16:41:00Z">
          <w:pPr>
            <w:pStyle w:val="Normal1"/>
          </w:pPr>
        </w:pPrChange>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124669">
      <w:pPr>
        <w:pStyle w:val="Heading3"/>
        <w:rPr>
          <w:lang w:val="en-US"/>
        </w:rPr>
        <w:pPrChange w:id="218" w:author="Ian Hussey" w:date="2021-03-16T16:41:00Z">
          <w:pPr>
            <w:pStyle w:val="Normal1"/>
          </w:pPr>
        </w:pPrChange>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7EFD0681"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lastRenderedPageBreak/>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del w:id="219" w:author="Ian Hussey" w:date="2021-03-16T16:56:00Z">
        <w:r w:rsidR="00606AAA" w:rsidRPr="00606AAA" w:rsidDel="00D2115C">
          <w:rPr>
            <w:lang w:val="en-US"/>
          </w:rPr>
          <w:delText xml:space="preserve">impacts </w:delText>
        </w:r>
      </w:del>
      <w:ins w:id="220" w:author="Ian Hussey" w:date="2021-03-16T16:56:00Z">
        <w:r w:rsidR="00D2115C">
          <w:rPr>
            <w:lang w:val="en-US"/>
          </w:rPr>
          <w:t>moderates</w:t>
        </w:r>
        <w:r w:rsidR="00D2115C" w:rsidRPr="00606AAA">
          <w:rPr>
            <w:lang w:val="en-US"/>
          </w:rPr>
          <w:t xml:space="preserve"> </w:t>
        </w:r>
      </w:ins>
      <w:del w:id="221" w:author="Ian Hussey" w:date="2021-03-16T16:56:00Z">
        <w:r w:rsidR="00606AAA" w:rsidRPr="00606AAA" w:rsidDel="00D2115C">
          <w:rPr>
            <w:lang w:val="en-US"/>
          </w:rPr>
          <w:delText xml:space="preserve">their task performance </w:delText>
        </w:r>
      </w:del>
      <w:ins w:id="222" w:author="Ian Hussey" w:date="2021-03-16T16:56:00Z">
        <w:r w:rsidR="00D2115C">
          <w:rPr>
            <w:lang w:val="en-US"/>
          </w:rPr>
          <w:t xml:space="preserve">the magnitude of the AMP effect, even between attitude domains. </w:t>
        </w:r>
      </w:ins>
      <w:del w:id="223" w:author="Ian Hussey" w:date="2021-03-16T16:56:00Z">
        <w:r w:rsidR="00606AAA" w:rsidDel="00D2115C">
          <w:rPr>
            <w:lang w:val="en-US"/>
          </w:rPr>
          <w:delText xml:space="preserve">within the same and across different </w:delText>
        </w:r>
        <w:r w:rsidR="00606AAA" w:rsidRPr="00606AAA" w:rsidDel="00D2115C">
          <w:rPr>
            <w:lang w:val="en-US"/>
          </w:rPr>
          <w:delText>content domains.</w:delText>
        </w:r>
        <w:r w:rsidR="00606AAA" w:rsidDel="00D2115C">
          <w:rPr>
            <w:lang w:val="en-US"/>
          </w:rPr>
          <w:delText xml:space="preserve"> </w:delText>
        </w:r>
      </w:del>
      <w:r w:rsidR="00A11D4E">
        <w:rPr>
          <w:highlight w:val="white"/>
          <w:lang w:val="en-US"/>
        </w:rPr>
        <w:t xml:space="preserve">It may be </w:t>
      </w:r>
      <w:ins w:id="224" w:author="Ian Hussey" w:date="2021-03-16T16:57:00Z">
        <w:r w:rsidR="00D2115C">
          <w:rPr>
            <w:highlight w:val="white"/>
            <w:lang w:val="en-US"/>
          </w:rPr>
          <w:t xml:space="preserve">the case that, </w:t>
        </w:r>
        <w:r w:rsidR="00D2115C">
          <w:rPr>
            <w:highlight w:val="white"/>
            <w:lang w:val="en-US"/>
          </w:rPr>
          <w:t>at least at the group level</w:t>
        </w:r>
        <w:r w:rsidR="00D2115C">
          <w:rPr>
            <w:highlight w:val="white"/>
            <w:lang w:val="en-US"/>
          </w:rPr>
          <w:t xml:space="preserve">, </w:t>
        </w:r>
      </w:ins>
      <w:del w:id="225" w:author="Ian Hussey" w:date="2021-03-16T16:57:00Z">
        <w:r w:rsidR="00A11D4E" w:rsidDel="00D2115C">
          <w:rPr>
            <w:highlight w:val="white"/>
            <w:lang w:val="en-US"/>
          </w:rPr>
          <w:delText xml:space="preserve">that </w:delText>
        </w:r>
      </w:del>
      <w:r w:rsidR="00A11D4E">
        <w:rPr>
          <w:highlight w:val="white"/>
          <w:lang w:val="en-US"/>
        </w:rPr>
        <w:t xml:space="preserve">the </w:t>
      </w:r>
      <w:ins w:id="226" w:author="Ian Hussey" w:date="2021-03-16T16:57:00Z">
        <w:r w:rsidR="00CA466C">
          <w:rPr>
            <w:highlight w:val="white"/>
            <w:lang w:val="en-US"/>
          </w:rPr>
          <w:t xml:space="preserve">majority of the variance in </w:t>
        </w:r>
      </w:ins>
      <w:r w:rsidR="00B53C37" w:rsidRPr="002622F5">
        <w:rPr>
          <w:highlight w:val="white"/>
          <w:lang w:val="en-US"/>
        </w:rPr>
        <w:t xml:space="preserve">AMP </w:t>
      </w:r>
      <w:r w:rsidR="00A11D4E">
        <w:rPr>
          <w:highlight w:val="white"/>
          <w:lang w:val="en-US"/>
        </w:rPr>
        <w:t>effect</w:t>
      </w:r>
      <w:ins w:id="227" w:author="Ian Hussey" w:date="2021-03-16T16:57:00Z">
        <w:r w:rsidR="00CA466C">
          <w:rPr>
            <w:highlight w:val="white"/>
            <w:lang w:val="en-US"/>
          </w:rPr>
          <w:t>s</w:t>
        </w:r>
      </w:ins>
      <w:r w:rsidR="00A11D4E">
        <w:rPr>
          <w:highlight w:val="white"/>
          <w:lang w:val="en-US"/>
        </w:rPr>
        <w:t xml:space="preserve"> </w:t>
      </w:r>
      <w:del w:id="228" w:author="Ian Hussey" w:date="2021-03-16T16:57:00Z">
        <w:r w:rsidR="00A11D4E" w:rsidDel="00D2115C">
          <w:rPr>
            <w:highlight w:val="white"/>
            <w:lang w:val="en-US"/>
          </w:rPr>
          <w:delText xml:space="preserve">(at least at the group level) </w:delText>
        </w:r>
      </w:del>
      <w:r w:rsidR="00B53C37" w:rsidRPr="002622F5">
        <w:rPr>
          <w:highlight w:val="white"/>
          <w:lang w:val="en-US"/>
        </w:rPr>
        <w:t xml:space="preserve">does not </w:t>
      </w:r>
      <w:del w:id="229" w:author="Ian Hussey" w:date="2021-03-16T16:57:00Z">
        <w:r w:rsidR="00A11D4E" w:rsidDel="00CA466C">
          <w:rPr>
            <w:highlight w:val="white"/>
            <w:lang w:val="en-US"/>
          </w:rPr>
          <w:delText xml:space="preserve">provide </w:delText>
        </w:r>
      </w:del>
      <w:ins w:id="230" w:author="Ian Hussey" w:date="2021-03-16T16:57:00Z">
        <w:r w:rsidR="00CA466C">
          <w:rPr>
            <w:highlight w:val="white"/>
            <w:lang w:val="en-US"/>
          </w:rPr>
          <w:t xml:space="preserve">represent </w:t>
        </w:r>
      </w:ins>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below.</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75ABF30F"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del w:id="231" w:author="Ian Hussey" w:date="2021-03-16T16:54:00Z">
        <w:r w:rsidRPr="002622F5" w:rsidDel="00D2115C">
          <w:rPr>
            <w:highlight w:val="white"/>
            <w:lang w:val="en-US"/>
          </w:rPr>
          <w:delText>(</w:delText>
        </w:r>
      </w:del>
      <w:r w:rsidR="00851F65">
        <w:rPr>
          <w:highlight w:val="white"/>
          <w:lang w:val="en-US"/>
        </w:rPr>
        <w:t>influence aware</w:t>
      </w:r>
      <w:del w:id="232" w:author="Ian Hussey" w:date="2021-03-16T16:54:00Z">
        <w:r w:rsidRPr="002622F5" w:rsidDel="00D2115C">
          <w:rPr>
            <w:highlight w:val="white"/>
            <w:lang w:val="en-US"/>
          </w:rPr>
          <w:delText>)</w:delText>
        </w:r>
      </w:del>
      <w:r w:rsidRPr="002622F5">
        <w:rPr>
          <w:highlight w:val="white"/>
          <w:lang w:val="en-US"/>
        </w:rPr>
        <w:t xml:space="preserve"> trials</w:t>
      </w:r>
      <w:r w:rsidR="009F5369">
        <w:rPr>
          <w:highlight w:val="white"/>
          <w:lang w:val="en-US"/>
        </w:rPr>
        <w:t xml:space="preserve"> </w:t>
      </w:r>
      <w:ins w:id="233" w:author="Ian Hussey" w:date="2021-03-16T16:53:00Z">
        <w:r w:rsidR="00D2115C">
          <w:rPr>
            <w:highlight w:val="white"/>
            <w:lang w:val="en-US"/>
          </w:rPr>
          <w:t xml:space="preserve">strongly </w:t>
        </w:r>
      </w:ins>
      <w:del w:id="234" w:author="Ian Hussey" w:date="2021-03-16T16:20:00Z">
        <w:r w:rsidR="009F5369" w:rsidDel="0068754C">
          <w:rPr>
            <w:highlight w:val="white"/>
            <w:lang w:val="en-US"/>
          </w:rPr>
          <w:delText xml:space="preserve">have </w:delText>
        </w:r>
      </w:del>
      <w:ins w:id="235" w:author="Ian Hussey" w:date="2021-03-16T16:53:00Z">
        <w:r w:rsidR="00D2115C">
          <w:rPr>
            <w:highlight w:val="white"/>
            <w:lang w:val="en-US"/>
          </w:rPr>
          <w:t>moderate</w:t>
        </w:r>
      </w:ins>
      <w:ins w:id="236" w:author="Ian Hussey" w:date="2021-03-16T16:20:00Z">
        <w:r w:rsidR="0068754C">
          <w:rPr>
            <w:highlight w:val="white"/>
            <w:lang w:val="en-US"/>
          </w:rPr>
          <w:t xml:space="preserve"> </w:t>
        </w:r>
      </w:ins>
      <w:del w:id="237" w:author="Ian Hussey" w:date="2021-03-16T16:53:00Z">
        <w:r w:rsidR="009F5369" w:rsidDel="00D2115C">
          <w:rPr>
            <w:highlight w:val="white"/>
            <w:lang w:val="en-US"/>
          </w:rPr>
          <w:delText xml:space="preserve">a disproportionate </w:delText>
        </w:r>
      </w:del>
      <w:commentRangeStart w:id="238"/>
      <w:del w:id="239" w:author="Ian Hussey" w:date="2021-03-16T16:21:00Z">
        <w:r w:rsidR="009F5369" w:rsidDel="0068754C">
          <w:rPr>
            <w:highlight w:val="white"/>
            <w:lang w:val="en-US"/>
          </w:rPr>
          <w:delText xml:space="preserve">impact on </w:delText>
        </w:r>
        <w:commentRangeEnd w:id="238"/>
        <w:r w:rsidR="00A75076" w:rsidDel="0068754C">
          <w:rPr>
            <w:rStyle w:val="CommentReference"/>
          </w:rPr>
          <w:commentReference w:id="238"/>
        </w:r>
      </w:del>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del w:id="240" w:author="Ian Hussey" w:date="2021-03-16T16:21:00Z">
        <w:r w:rsidR="009F5369" w:rsidDel="0068754C">
          <w:rPr>
            <w:highlight w:val="white"/>
            <w:lang w:val="en-US"/>
          </w:rPr>
          <w:delText xml:space="preserve">while </w:delText>
        </w:r>
      </w:del>
      <w:ins w:id="241" w:author="Ian Hussey" w:date="2021-03-16T16:21:00Z">
        <w:r w:rsidR="0068754C">
          <w:rPr>
            <w:highlight w:val="white"/>
            <w:lang w:val="en-US"/>
          </w:rPr>
          <w:t>and</w:t>
        </w:r>
        <w:r w:rsidR="0068754C">
          <w:rPr>
            <w:highlight w:val="white"/>
            <w:lang w:val="en-US"/>
          </w:rPr>
          <w:t xml:space="preserve"> </w:t>
        </w:r>
        <w:r w:rsidR="0068754C">
          <w:rPr>
            <w:highlight w:val="white"/>
            <w:lang w:val="en-US"/>
          </w:rPr>
          <w:t>inter</w:t>
        </w:r>
      </w:ins>
      <w:ins w:id="242" w:author="Ian Hussey" w:date="2021-03-16T16:22:00Z">
        <w:r w:rsidR="0068754C">
          <w:rPr>
            <w:highlight w:val="white"/>
            <w:lang w:val="en-US"/>
          </w:rPr>
          <w:t>-</w:t>
        </w:r>
      </w:ins>
      <w:ins w:id="243" w:author="Ian Hussey" w:date="2021-03-16T16:21:00Z">
        <w:r w:rsidR="0068754C">
          <w:rPr>
            <w:highlight w:val="white"/>
            <w:lang w:val="en-US"/>
          </w:rPr>
          <w:t xml:space="preserve">individual differences in influence aware rates </w:t>
        </w:r>
      </w:ins>
      <w:ins w:id="244" w:author="Ian Hussey" w:date="2021-03-16T16:22:00Z">
        <w:r w:rsidR="0068754C">
          <w:rPr>
            <w:highlight w:val="white"/>
            <w:lang w:val="en-US"/>
          </w:rPr>
          <w:t xml:space="preserve">moderate the magnitude of the AMP effect. </w:t>
        </w:r>
      </w:ins>
      <w:del w:id="245" w:author="Ian Hussey" w:date="2021-03-16T16:22:00Z">
        <w:r w:rsidR="00736083" w:rsidDel="0068754C">
          <w:rPr>
            <w:highlight w:val="white"/>
            <w:lang w:val="en-US"/>
          </w:rPr>
          <w:delText xml:space="preserve">group level </w:delText>
        </w:r>
        <w:r w:rsidR="00A70BDC" w:rsidDel="0068754C">
          <w:rPr>
            <w:highlight w:val="white"/>
            <w:lang w:val="en-US"/>
          </w:rPr>
          <w:delText xml:space="preserve">effects </w:delText>
        </w:r>
        <w:r w:rsidR="009F5369" w:rsidDel="0068754C">
          <w:rPr>
            <w:highlight w:val="white"/>
            <w:lang w:val="en-US"/>
          </w:rPr>
          <w:delText xml:space="preserve">are impacted by highly influence aware participants. </w:delText>
        </w:r>
      </w:del>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ins w:id="246" w:author="Ian Hussey" w:date="2021-03-16T16:22:00Z">
        <w:r w:rsidR="00CF672A">
          <w:rPr>
            <w:highlight w:val="white"/>
            <w:lang w:val="en-US"/>
          </w:rPr>
          <w:t xml:space="preserve">attitude </w:t>
        </w:r>
      </w:ins>
      <w:del w:id="247" w:author="Ian Hussey" w:date="2021-03-16T16:22:00Z">
        <w:r w:rsidR="00B16E3B" w:rsidDel="0068754C">
          <w:rPr>
            <w:highlight w:val="white"/>
            <w:lang w:val="en-US"/>
          </w:rPr>
          <w:delText>content</w:delText>
        </w:r>
      </w:del>
      <w:ins w:id="248" w:author="Ian Hussey" w:date="2021-03-16T16:22:00Z">
        <w:r w:rsidR="0068754C">
          <w:rPr>
            <w:highlight w:val="white"/>
            <w:lang w:val="en-US"/>
          </w:rPr>
          <w:t>domains</w:t>
        </w:r>
      </w:ins>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lastRenderedPageBreak/>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124669">
      <w:pPr>
        <w:pStyle w:val="Heading3"/>
        <w:rPr>
          <w:lang w:val="en-US"/>
        </w:rPr>
        <w:pPrChange w:id="249" w:author="Ian Hussey" w:date="2021-03-16T16:41:00Z">
          <w:pPr>
            <w:pStyle w:val="Normal1"/>
          </w:pPr>
        </w:pPrChange>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124669">
      <w:pPr>
        <w:pStyle w:val="Heading3"/>
        <w:rPr>
          <w:lang w:val="en-US"/>
        </w:rPr>
        <w:pPrChange w:id="250" w:author="Ian Hussey" w:date="2021-03-16T16:41:00Z">
          <w:pPr>
            <w:pStyle w:val="Normal1"/>
          </w:pPr>
        </w:pPrChange>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lastRenderedPageBreak/>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124669">
      <w:pPr>
        <w:pStyle w:val="Heading3"/>
        <w:rPr>
          <w:lang w:val="en-US"/>
        </w:rPr>
        <w:pPrChange w:id="251" w:author="Ian Hussey" w:date="2021-03-16T16:41:00Z">
          <w:pPr>
            <w:pStyle w:val="Normal1"/>
          </w:pPr>
        </w:pPrChange>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124669">
      <w:pPr>
        <w:pStyle w:val="Heading3"/>
        <w:rPr>
          <w:lang w:val="en-US"/>
        </w:rPr>
        <w:pPrChange w:id="252" w:author="Ian Hussey" w:date="2021-03-16T16:41:00Z">
          <w:pPr>
            <w:pStyle w:val="Normal1"/>
          </w:pPr>
        </w:pPrChange>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124669">
      <w:pPr>
        <w:pStyle w:val="Heading3"/>
        <w:rPr>
          <w:lang w:val="en-US"/>
        </w:rPr>
        <w:pPrChange w:id="253" w:author="Ian Hussey" w:date="2021-03-16T16:41:00Z">
          <w:pPr>
            <w:pStyle w:val="Normal1"/>
          </w:pPr>
        </w:pPrChange>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w:t>
      </w:r>
      <w:r w:rsidR="00B53C37" w:rsidRPr="002622F5">
        <w:rPr>
          <w:lang w:val="en-US"/>
        </w:rPr>
        <w:lastRenderedPageBreak/>
        <w:t xml:space="preserve">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8"/>
      </w:r>
    </w:p>
    <w:p w14:paraId="66F7E89C" w14:textId="6A57EC5D" w:rsidR="003C07D5" w:rsidRPr="003C07D5" w:rsidRDefault="003C07D5" w:rsidP="00124669">
      <w:pPr>
        <w:pStyle w:val="Heading3"/>
        <w:rPr>
          <w:lang w:val="en-US"/>
        </w:rPr>
        <w:pPrChange w:id="254" w:author="Ian Hussey" w:date="2021-03-16T16:41:00Z">
          <w:pPr>
            <w:pStyle w:val="Normal1"/>
          </w:pPr>
        </w:pPrChange>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Pr>
          <w:b/>
          <w:color w:val="222222"/>
          <w:highlight w:val="white"/>
          <w:lang w:val="en-US"/>
        </w:rPr>
        <w:t>The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lastRenderedPageBreak/>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9"/>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stretch>
                      <a:fillRect/>
                    </a:stretch>
                  </pic:blipFill>
                  <pic:spPr>
                    <a:xfrm>
                      <a:off x="0" y="0"/>
                      <a:ext cx="4105740" cy="3241373"/>
                    </a:xfrm>
                    <a:prstGeom prst="rect">
                      <a:avLst/>
                    </a:prstGeom>
                  </pic:spPr>
                </pic:pic>
              </a:graphicData>
            </a:graphic>
          </wp:inline>
        </w:drawing>
      </w:r>
    </w:p>
    <w:p w14:paraId="1003D6D8" w14:textId="5E0E2C47"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Trump 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2C2A20A7" w14:textId="77777777" w:rsidR="00161A48" w:rsidRDefault="00161A48" w:rsidP="00B150EE">
      <w:pPr>
        <w:pStyle w:val="Normal1"/>
        <w:rPr>
          <w:color w:val="222222"/>
          <w:highlight w:val="white"/>
          <w:lang w:val="en-US"/>
        </w:rPr>
      </w:pP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341E0F54" w:rsidR="00581086" w:rsidRPr="009E0918" w:rsidRDefault="00CF5B3D" w:rsidP="009E0918">
      <w:pPr>
        <w:pStyle w:val="Normal1"/>
        <w:ind w:firstLine="720"/>
        <w:rPr>
          <w:color w:val="222222"/>
          <w:lang w:val="en-US"/>
        </w:rPr>
      </w:pPr>
      <w:r w:rsidRPr="003C07D5">
        <w:rPr>
          <w:b/>
          <w:color w:val="222222"/>
          <w:highlight w:val="white"/>
          <w:lang w:val="en-US"/>
        </w:rPr>
        <w:lastRenderedPageBreak/>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lastRenderedPageBreak/>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w:t>
      </w:r>
      <w:r w:rsidRPr="002622F5">
        <w:rPr>
          <w:lang w:val="en-US"/>
        </w:rPr>
        <w:lastRenderedPageBreak/>
        <w:t xml:space="preserve">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124669">
      <w:pPr>
        <w:pStyle w:val="Heading3"/>
        <w:rPr>
          <w:lang w:val="en-US"/>
        </w:rPr>
        <w:pPrChange w:id="255" w:author="Ian Hussey" w:date="2021-03-16T16:42:00Z">
          <w:pPr>
            <w:pStyle w:val="Normal1"/>
          </w:pPr>
        </w:pPrChange>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t>
      </w:r>
      <w:r w:rsidR="003E5020" w:rsidRPr="002622F5">
        <w:rPr>
          <w:lang w:val="en-US"/>
        </w:rPr>
        <w:lastRenderedPageBreak/>
        <w:t xml:space="preserve">were unsure whether the Mann et al. </w:t>
      </w:r>
      <w:ins w:id="256" w:author="Ian Hussey" w:date="2021-03-16T16:58:00Z">
        <w:r w:rsidR="006F0A70">
          <w:rPr>
            <w:lang w:val="en-US"/>
          </w:rPr>
          <w:t xml:space="preserve">modification to the </w:t>
        </w:r>
      </w:ins>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124669">
      <w:pPr>
        <w:pStyle w:val="Heading3"/>
        <w:rPr>
          <w:lang w:val="en-US"/>
        </w:rPr>
        <w:pPrChange w:id="257" w:author="Ian Hussey" w:date="2021-03-16T16:42:00Z">
          <w:pPr>
            <w:pStyle w:val="Normal1"/>
          </w:pPr>
        </w:pPrChange>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124669" w:rsidRDefault="003C07D5" w:rsidP="00124669">
      <w:pPr>
        <w:pStyle w:val="Heading3"/>
        <w:rPr>
          <w:rPrChange w:id="258" w:author="Ian Hussey" w:date="2021-03-16T16:42:00Z">
            <w:rPr>
              <w:b/>
              <w:lang w:val="en-US"/>
            </w:rPr>
          </w:rPrChange>
        </w:rPr>
        <w:pPrChange w:id="259" w:author="Ian Hussey" w:date="2021-03-16T16:42:00Z">
          <w:pPr>
            <w:pStyle w:val="Normal1"/>
          </w:pPr>
        </w:pPrChange>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14760E9F" w14:textId="5FDAD1E2" w:rsidR="003C07D5" w:rsidRPr="007E41AA" w:rsidDel="007E41AA" w:rsidRDefault="00E71FDC" w:rsidP="007E41AA">
      <w:pPr>
        <w:ind w:firstLine="720"/>
        <w:rPr>
          <w:del w:id="260" w:author="Ian Hussey" w:date="2021-03-16T16:49:00Z"/>
          <w:lang w:val="en-US"/>
          <w:rPrChange w:id="261" w:author="Ian Hussey" w:date="2021-03-16T16:49:00Z">
            <w:rPr>
              <w:del w:id="262" w:author="Ian Hussey" w:date="2021-03-16T16:49:00Z"/>
              <w:lang w:val="en-US"/>
            </w:rPr>
          </w:rPrChange>
        </w:rPr>
        <w:pPrChange w:id="263" w:author="Ian Hussey" w:date="2021-03-16T16:49:00Z">
          <w:pPr>
            <w:pStyle w:val="Normal1"/>
          </w:pPr>
        </w:pPrChange>
      </w:pPr>
      <w:r w:rsidRPr="007E41AA">
        <w:rPr>
          <w:b/>
          <w:bCs/>
          <w:lang w:val="en-US"/>
          <w:rPrChange w:id="264" w:author="Ian Hussey" w:date="2021-03-16T16:49:00Z">
            <w:rPr>
              <w:lang w:val="en-US"/>
            </w:rPr>
          </w:rPrChange>
        </w:rPr>
        <w:t>AMPs</w:t>
      </w:r>
      <w:ins w:id="265" w:author="Ian Hussey" w:date="2021-03-16T16:49:00Z">
        <w:r w:rsidR="007E41AA" w:rsidRPr="007E41AA">
          <w:rPr>
            <w:b/>
            <w:bCs/>
            <w:lang w:val="en-US"/>
            <w:rPrChange w:id="266" w:author="Ian Hussey" w:date="2021-03-16T16:49:00Z">
              <w:rPr>
                <w:lang w:val="en-US"/>
              </w:rPr>
            </w:rPrChange>
          </w:rPr>
          <w:t xml:space="preserve">. </w:t>
        </w:r>
      </w:ins>
      <w:del w:id="267" w:author="Ian Hussey" w:date="2021-03-16T16:49:00Z">
        <w:r w:rsidRPr="007E41AA" w:rsidDel="007E41AA">
          <w:rPr>
            <w:lang w:val="en-US"/>
            <w:rPrChange w:id="268" w:author="Ian Hussey" w:date="2021-03-16T16:49:00Z">
              <w:rPr>
                <w:lang w:val="en-US"/>
              </w:rPr>
            </w:rPrChange>
          </w:rPr>
          <w:delText xml:space="preserve"> </w:delText>
        </w:r>
      </w:del>
    </w:p>
    <w:p w14:paraId="52B904E7" w14:textId="7870A4FA" w:rsidR="00E71FDC" w:rsidRPr="007E41AA" w:rsidRDefault="00E71FDC" w:rsidP="007E41AA">
      <w:pPr>
        <w:ind w:firstLine="720"/>
        <w:rPr>
          <w:lang w:val="en-US"/>
          <w:rPrChange w:id="269" w:author="Ian Hussey" w:date="2021-03-16T16:49:00Z">
            <w:rPr>
              <w:lang w:val="en-US"/>
            </w:rPr>
          </w:rPrChange>
        </w:rPr>
        <w:pPrChange w:id="270" w:author="Ian Hussey" w:date="2021-03-16T16:49:00Z">
          <w:pPr>
            <w:pStyle w:val="Normal1"/>
            <w:ind w:firstLine="720"/>
          </w:pPr>
        </w:pPrChange>
      </w:pPr>
      <w:r w:rsidRPr="007E41AA">
        <w:rPr>
          <w:lang w:val="en-US"/>
          <w:rPrChange w:id="271" w:author="Ian Hussey" w:date="2021-03-16T16:49:00Z">
            <w:rPr>
              <w:lang w:val="en-US"/>
            </w:rPr>
          </w:rPrChange>
        </w:rPr>
        <w:t xml:space="preserve">In line with Mann et al. (2019), each AMP consisted of </w:t>
      </w:r>
      <w:r w:rsidR="00702D2A" w:rsidRPr="007E41AA">
        <w:rPr>
          <w:rPrChange w:id="272" w:author="Ian Hussey" w:date="2021-03-16T16:49:00Z">
            <w:rPr/>
          </w:rPrChange>
        </w:rPr>
        <w:t>10 practice trials, 60 main trials, 12 positive and 12 negative valence images, and 60 paintings</w:t>
      </w:r>
      <w:r w:rsidRPr="007E41AA">
        <w:rPr>
          <w:lang w:val="en-US"/>
          <w:rPrChange w:id="273" w:author="Ian Hussey" w:date="2021-03-16T16:49:00Z">
            <w:rPr>
              <w:lang w:val="en-US"/>
            </w:rPr>
          </w:rPrChange>
        </w:rPr>
        <w:t xml:space="preserve">. All parameters of these AMPs were identical to the AMP of Mann et al., with one exception: rather than use face images as prime stimuli, we used </w:t>
      </w:r>
      <w:r w:rsidR="00FD332D" w:rsidRPr="007E41AA">
        <w:rPr>
          <w:lang w:val="en-US"/>
          <w:rPrChange w:id="274" w:author="Ian Hussey" w:date="2021-03-16T16:49:00Z">
            <w:rPr>
              <w:lang w:val="en-US"/>
            </w:rPr>
          </w:rPrChange>
        </w:rPr>
        <w:t xml:space="preserve">generic </w:t>
      </w:r>
      <w:r w:rsidR="00E5122B" w:rsidRPr="007E41AA">
        <w:rPr>
          <w:lang w:val="en-US"/>
          <w:rPrChange w:id="275" w:author="Ian Hussey" w:date="2021-03-16T16:49:00Z">
            <w:rPr>
              <w:lang w:val="en-US"/>
            </w:rPr>
          </w:rPrChange>
        </w:rPr>
        <w:t>valenced</w:t>
      </w:r>
      <w:r w:rsidR="00FD332D" w:rsidRPr="007E41AA">
        <w:rPr>
          <w:lang w:val="en-US"/>
          <w:rPrChange w:id="276" w:author="Ian Hussey" w:date="2021-03-16T16:49:00Z">
            <w:rPr>
              <w:lang w:val="en-US"/>
            </w:rPr>
          </w:rPrChange>
        </w:rPr>
        <w:t xml:space="preserve"> IAPS </w:t>
      </w:r>
      <w:r w:rsidRPr="007E41AA">
        <w:rPr>
          <w:lang w:val="en-US"/>
          <w:rPrChange w:id="277" w:author="Ian Hussey" w:date="2021-03-16T16:49:00Z">
            <w:rPr>
              <w:lang w:val="en-US"/>
            </w:rPr>
          </w:rPrChange>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124669">
      <w:pPr>
        <w:pStyle w:val="Heading3"/>
        <w:rPr>
          <w:lang w:val="en-US"/>
        </w:rPr>
        <w:pPrChange w:id="278" w:author="Ian Hussey" w:date="2021-03-16T16:42:00Z">
          <w:pPr>
            <w:pStyle w:val="Normal1"/>
          </w:pPr>
        </w:pPrChange>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124669">
      <w:pPr>
        <w:pStyle w:val="Heading3"/>
        <w:rPr>
          <w:lang w:val="en-US"/>
        </w:rPr>
        <w:pPrChange w:id="279" w:author="Ian Hussey" w:date="2021-03-16T16:43:00Z">
          <w:pPr>
            <w:pStyle w:val="Normal1"/>
          </w:pPr>
        </w:pPrChange>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124669">
      <w:pPr>
        <w:pStyle w:val="Heading3"/>
        <w:rPr>
          <w:lang w:val="en-US"/>
        </w:rPr>
        <w:pPrChange w:id="280" w:author="Ian Hussey" w:date="2021-03-16T16:43:00Z">
          <w:pPr>
            <w:pStyle w:val="Normal1"/>
          </w:pPr>
        </w:pPrChange>
      </w:pPr>
      <w:r w:rsidRPr="003C07D5">
        <w:rPr>
          <w:lang w:val="en-US"/>
        </w:rPr>
        <w:lastRenderedPageBreak/>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0E81DB9D" w14:textId="383AB214" w:rsidR="00823B82" w:rsidRDefault="00E94E91" w:rsidP="00163B51">
      <w:pPr>
        <w:pStyle w:val="Normal1"/>
        <w:rPr>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r w:rsidR="00A60358">
        <w:rPr>
          <w:lang w:val="en-US"/>
        </w:rPr>
        <w:t>IA-</w:t>
      </w:r>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r w:rsidR="00A60358">
        <w:rPr>
          <w:lang w:val="en-US"/>
        </w:rPr>
        <w:t>IA-</w:t>
      </w:r>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r w:rsidR="00E176E7">
        <w:rPr>
          <w:lang w:val="en-US"/>
        </w:rPr>
        <w:t xml:space="preserve"> </w:t>
      </w:r>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124669">
      <w:pPr>
        <w:pStyle w:val="Heading3"/>
        <w:rPr>
          <w:lang w:val="en-US"/>
        </w:rPr>
        <w:pPrChange w:id="281" w:author="Ian Hussey" w:date="2021-03-16T16:43:00Z">
          <w:pPr>
            <w:pStyle w:val="Normal1"/>
          </w:pPr>
        </w:pPrChange>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124669">
      <w:pPr>
        <w:pStyle w:val="Heading3"/>
        <w:rPr>
          <w:lang w:val="en-US"/>
        </w:rPr>
        <w:pPrChange w:id="282" w:author="Ian Hussey" w:date="2021-03-16T16:43:00Z">
          <w:pPr>
            <w:pStyle w:val="Normal1"/>
          </w:pPr>
        </w:pPrChange>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124669">
      <w:pPr>
        <w:pStyle w:val="Heading3"/>
        <w:rPr>
          <w:lang w:val="en-US"/>
        </w:rPr>
        <w:pPrChange w:id="283" w:author="Ian Hussey" w:date="2021-03-16T16:43:00Z">
          <w:pPr>
            <w:pStyle w:val="Normal1"/>
          </w:pPr>
        </w:pPrChange>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lastRenderedPageBreak/>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44D1D386" w14:textId="2AFF9D29" w:rsidR="003C07D5" w:rsidRPr="005D1D22" w:rsidDel="005D1D22" w:rsidRDefault="008D2B67" w:rsidP="005D1D22">
      <w:pPr>
        <w:ind w:firstLine="720"/>
        <w:rPr>
          <w:del w:id="284" w:author="Ian Hussey" w:date="2021-03-16T16:49:00Z"/>
          <w:lang w:val="en-US"/>
          <w:rPrChange w:id="285" w:author="Ian Hussey" w:date="2021-03-16T16:49:00Z">
            <w:rPr>
              <w:del w:id="286" w:author="Ian Hussey" w:date="2021-03-16T16:49:00Z"/>
              <w:lang w:val="en-US"/>
            </w:rPr>
          </w:rPrChange>
        </w:rPr>
        <w:pPrChange w:id="287" w:author="Ian Hussey" w:date="2021-03-16T16:49:00Z">
          <w:pPr>
            <w:pStyle w:val="Normal1"/>
          </w:pPr>
        </w:pPrChange>
      </w:pPr>
      <w:r w:rsidRPr="005D1D22">
        <w:rPr>
          <w:b/>
          <w:bCs/>
          <w:lang w:val="en-US"/>
          <w:rPrChange w:id="288" w:author="Ian Hussey" w:date="2021-03-16T16:49:00Z">
            <w:rPr>
              <w:lang w:val="en-US"/>
            </w:rPr>
          </w:rPrChange>
        </w:rPr>
        <w:t>IA-</w:t>
      </w:r>
      <w:r w:rsidR="00063A75" w:rsidRPr="005D1D22">
        <w:rPr>
          <w:b/>
          <w:bCs/>
          <w:lang w:val="en-US"/>
          <w:rPrChange w:id="289" w:author="Ian Hussey" w:date="2021-03-16T16:49:00Z">
            <w:rPr>
              <w:lang w:val="en-US"/>
            </w:rPr>
          </w:rPrChange>
        </w:rPr>
        <w:t>AMP</w:t>
      </w:r>
      <w:ins w:id="290" w:author="Ian Hussey" w:date="2021-03-16T16:49:00Z">
        <w:r w:rsidR="005D1D22" w:rsidRPr="005D1D22">
          <w:rPr>
            <w:b/>
            <w:bCs/>
            <w:lang w:val="en-US"/>
            <w:rPrChange w:id="291" w:author="Ian Hussey" w:date="2021-03-16T16:49:00Z">
              <w:rPr>
                <w:lang w:val="en-US"/>
              </w:rPr>
            </w:rPrChange>
          </w:rPr>
          <w:t xml:space="preserve">. </w:t>
        </w:r>
      </w:ins>
      <w:del w:id="292" w:author="Ian Hussey" w:date="2021-03-16T16:49:00Z">
        <w:r w:rsidR="00063A75" w:rsidRPr="005D1D22" w:rsidDel="005D1D22">
          <w:rPr>
            <w:lang w:val="en-US"/>
            <w:rPrChange w:id="293" w:author="Ian Hussey" w:date="2021-03-16T16:49:00Z">
              <w:rPr>
                <w:lang w:val="en-US"/>
              </w:rPr>
            </w:rPrChange>
          </w:rPr>
          <w:delText xml:space="preserve"> </w:delText>
        </w:r>
      </w:del>
    </w:p>
    <w:p w14:paraId="56DF3653" w14:textId="5F6A0873" w:rsidR="00063A75" w:rsidRPr="005D1D22" w:rsidRDefault="003560F7" w:rsidP="005D1D22">
      <w:pPr>
        <w:ind w:firstLine="720"/>
        <w:rPr>
          <w:rPrChange w:id="294" w:author="Ian Hussey" w:date="2021-03-16T16:49:00Z">
            <w:rPr/>
          </w:rPrChange>
        </w:rPr>
        <w:pPrChange w:id="295" w:author="Ian Hussey" w:date="2021-03-16T16:49:00Z">
          <w:pPr>
            <w:pStyle w:val="Normal1"/>
            <w:ind w:firstLine="720"/>
          </w:pPr>
        </w:pPrChange>
      </w:pPr>
      <w:r w:rsidRPr="005D1D22">
        <w:rPr>
          <w:lang w:val="en-US"/>
          <w:rPrChange w:id="296" w:author="Ian Hussey" w:date="2021-03-16T16:49:00Z">
            <w:rPr>
              <w:lang w:val="en-US"/>
            </w:rPr>
          </w:rPrChange>
        </w:rPr>
        <w:t xml:space="preserve">This task </w:t>
      </w:r>
      <w:r w:rsidRPr="005D1D22">
        <w:rPr>
          <w:rPrChange w:id="297" w:author="Ian Hussey" w:date="2021-03-16T16:49:00Z">
            <w:rPr/>
          </w:rPrChange>
        </w:rPr>
        <w:t xml:space="preserve">consisted of the same parameters as in previous studies with one change: after the presentation of the target stimulus, but before emitting the evaluative response, participants </w:t>
      </w:r>
      <w:r w:rsidR="00C66A4A" w:rsidRPr="005D1D22">
        <w:rPr>
          <w:rPrChange w:id="298" w:author="Ian Hussey" w:date="2021-03-16T16:49:00Z">
            <w:rPr/>
          </w:rPrChange>
        </w:rPr>
        <w:t>were</w:t>
      </w:r>
      <w:r w:rsidRPr="005D1D22">
        <w:rPr>
          <w:rPrChange w:id="299" w:author="Ian Hussey" w:date="2021-03-16T16:49:00Z">
            <w:rPr/>
          </w:rPrChange>
        </w:rPr>
        <w:t xml:space="preserve"> given the opportunity to press the spacebar to indicate if they believe</w:t>
      </w:r>
      <w:r w:rsidR="00C66A4A" w:rsidRPr="005D1D22">
        <w:rPr>
          <w:rPrChange w:id="300" w:author="Ian Hussey" w:date="2021-03-16T16:49:00Z">
            <w:rPr/>
          </w:rPrChange>
        </w:rPr>
        <w:t>d</w:t>
      </w:r>
      <w:r w:rsidRPr="005D1D22">
        <w:rPr>
          <w:rPrChange w:id="301" w:author="Ian Hussey" w:date="2021-03-16T16:49:00Z">
            <w:rPr/>
          </w:rPrChange>
        </w:rPr>
        <w:t xml:space="preserve"> their response to the target </w:t>
      </w:r>
      <w:r w:rsidR="00823B82" w:rsidRPr="005D1D22">
        <w:rPr>
          <w:i/>
          <w:iCs/>
          <w:rPrChange w:id="302" w:author="Ian Hussey" w:date="2021-03-16T16:49:00Z">
            <w:rPr>
              <w:i/>
              <w:iCs/>
            </w:rPr>
          </w:rPrChange>
        </w:rPr>
        <w:t xml:space="preserve">will </w:t>
      </w:r>
      <w:r w:rsidRPr="005D1D22">
        <w:rPr>
          <w:i/>
          <w:iCs/>
          <w:rPrChange w:id="303" w:author="Ian Hussey" w:date="2021-03-16T16:49:00Z">
            <w:rPr>
              <w:i/>
              <w:iCs/>
            </w:rPr>
          </w:rPrChange>
        </w:rPr>
        <w:t>be influenced</w:t>
      </w:r>
      <w:r w:rsidRPr="005D1D22">
        <w:rPr>
          <w:rPrChange w:id="304" w:author="Ian Hussey" w:date="2021-03-16T16:49:00Z">
            <w:rPr/>
          </w:rPrChange>
        </w:rPr>
        <w:t xml:space="preserve"> by the prime. This was achieved through the presentation of </w:t>
      </w:r>
      <w:r w:rsidR="00C66A4A" w:rsidRPr="005D1D22">
        <w:rPr>
          <w:rPrChange w:id="305" w:author="Ian Hussey" w:date="2021-03-16T16:49:00Z">
            <w:rPr/>
          </w:rPrChange>
        </w:rPr>
        <w:t>the</w:t>
      </w:r>
      <w:r w:rsidRPr="005D1D22">
        <w:rPr>
          <w:rPrChange w:id="306" w:author="Ian Hussey" w:date="2021-03-16T16:49:00Z">
            <w:rPr/>
          </w:rPrChange>
        </w:rPr>
        <w:t xml:space="preserve"> cue to “Press spacebar if the picture will influence your response to the Chinese symbol” for a fixed 2000ms interval. The above sentence was removed from the screen following a response</w:t>
      </w:r>
      <w:ins w:id="307" w:author="Ian Hussey" w:date="2021-03-16T16:50:00Z">
        <w:r w:rsidR="005D1D22">
          <w:t xml:space="preserve">, </w:t>
        </w:r>
      </w:ins>
      <w:del w:id="308" w:author="Ian Hussey" w:date="2021-03-16T16:50:00Z">
        <w:r w:rsidRPr="005D1D22" w:rsidDel="005D1D22">
          <w:rPr>
            <w:rPrChange w:id="309" w:author="Ian Hussey" w:date="2021-03-16T16:49:00Z">
              <w:rPr/>
            </w:rPrChange>
          </w:rPr>
          <w:delText xml:space="preserve"> (</w:delText>
        </w:r>
      </w:del>
      <w:r w:rsidRPr="005D1D22">
        <w:rPr>
          <w:rPrChange w:id="310" w:author="Ian Hussey" w:date="2021-03-16T16:49:00Z">
            <w:rPr/>
          </w:rPrChange>
        </w:rPr>
        <w:t>although the response window was fixed regardless of whether a response was emitted or not</w:t>
      </w:r>
      <w:del w:id="311" w:author="Ian Hussey" w:date="2021-03-16T16:50:00Z">
        <w:r w:rsidRPr="005D1D22" w:rsidDel="005D1D22">
          <w:rPr>
            <w:rPrChange w:id="312" w:author="Ian Hussey" w:date="2021-03-16T16:49:00Z">
              <w:rPr/>
            </w:rPrChange>
          </w:rPr>
          <w:delText>)</w:delText>
        </w:r>
      </w:del>
      <w:r w:rsidRPr="005D1D22">
        <w:rPr>
          <w:rPrChange w:id="313" w:author="Ian Hussey" w:date="2021-03-16T16:49:00Z">
            <w:rPr/>
          </w:rPrChange>
        </w:rPr>
        <w: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124669">
      <w:pPr>
        <w:pStyle w:val="Heading3"/>
        <w:rPr>
          <w:lang w:val="en-US"/>
        </w:rPr>
        <w:pPrChange w:id="314" w:author="Ian Hussey" w:date="2021-03-16T16:43:00Z">
          <w:pPr>
            <w:shd w:val="clear" w:color="auto" w:fill="FFFFFF"/>
          </w:pPr>
        </w:pPrChange>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124669">
      <w:pPr>
        <w:pStyle w:val="Heading3"/>
        <w:rPr>
          <w:lang w:val="en-US"/>
        </w:rPr>
        <w:pPrChange w:id="315" w:author="Ian Hussey" w:date="2021-03-16T16:43:00Z">
          <w:pPr>
            <w:pStyle w:val="Normal1"/>
          </w:pPr>
        </w:pPrChange>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124669">
      <w:pPr>
        <w:pStyle w:val="Heading3"/>
        <w:rPr>
          <w:lang w:val="en-US"/>
        </w:rPr>
        <w:pPrChange w:id="316" w:author="Ian Hussey" w:date="2021-03-16T16:43:00Z">
          <w:pPr>
            <w:pStyle w:val="Normal1"/>
          </w:pPr>
        </w:pPrChange>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3852BACE"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del w:id="317" w:author="Ian Hussey" w:date="2021-03-16T16:55:00Z">
        <w:r w:rsidR="00DA0150" w:rsidDel="00D2115C">
          <w:rPr>
            <w:bCs/>
            <w:lang w:val="en-US"/>
          </w:rPr>
          <w:delText xml:space="preserve">At the trial level, </w:delText>
        </w:r>
      </w:del>
      <w:ins w:id="318" w:author="Ian Hussey" w:date="2021-03-16T16:55:00Z">
        <w:r w:rsidR="00D2115C">
          <w:rPr>
            <w:bCs/>
            <w:lang w:val="en-US"/>
          </w:rPr>
          <w:t>I</w:t>
        </w:r>
      </w:ins>
      <w:del w:id="319" w:author="Ian Hussey" w:date="2021-03-16T16:55:00Z">
        <w:r w:rsidR="00DA0150" w:rsidDel="00D2115C">
          <w:rPr>
            <w:bCs/>
            <w:lang w:val="en-US"/>
          </w:rPr>
          <w:delText>i</w:delText>
        </w:r>
      </w:del>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ins w:id="320" w:author="Ian Hussey" w:date="2021-03-16T16:55:00Z">
        <w:r w:rsidR="00D2115C">
          <w:rPr>
            <w:bCs/>
            <w:lang w:val="en-US"/>
          </w:rPr>
          <w:t xml:space="preserve"> at the trial-by-trial level</w:t>
        </w:r>
      </w:ins>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del w:id="321" w:author="Ian Hussey" w:date="2021-03-16T16:55:00Z">
        <w:r w:rsidR="009F2A8E" w:rsidDel="00D2115C">
          <w:rPr>
            <w:lang w:val="en-US"/>
          </w:rPr>
          <w:delText xml:space="preserve">while </w:delText>
        </w:r>
      </w:del>
      <w:ins w:id="322" w:author="Ian Hussey" w:date="2021-03-16T16:55:00Z">
        <w:r w:rsidR="00D2115C">
          <w:rPr>
            <w:lang w:val="en-US"/>
          </w:rPr>
          <w:t xml:space="preserve">and </w:t>
        </w:r>
      </w:ins>
      <w:del w:id="323" w:author="Ian Hussey" w:date="2021-03-16T16:55:00Z">
        <w:r w:rsidR="009F2A8E" w:rsidDel="00D2115C">
          <w:rPr>
            <w:lang w:val="en-US"/>
          </w:rPr>
          <w:delText xml:space="preserve">at </w:delText>
        </w:r>
        <w:r w:rsidR="00DA0150" w:rsidDel="00D2115C">
          <w:rPr>
            <w:lang w:val="en-US"/>
          </w:rPr>
          <w:delText xml:space="preserve">the </w:delText>
        </w:r>
        <w:r w:rsidR="009F2A8E" w:rsidDel="00D2115C">
          <w:rPr>
            <w:lang w:val="en-US"/>
          </w:rPr>
          <w:delText xml:space="preserve">group </w:delText>
        </w:r>
        <w:r w:rsidR="00DA0150" w:rsidDel="00D2115C">
          <w:rPr>
            <w:lang w:val="en-US"/>
          </w:rPr>
          <w:delText>level</w:delText>
        </w:r>
        <w:r w:rsidR="009F2A8E" w:rsidDel="00D2115C">
          <w:rPr>
            <w:lang w:val="en-US"/>
          </w:rPr>
          <w:delText>,</w:delText>
        </w:r>
        <w:r w:rsidR="00DA0150" w:rsidDel="00D2115C">
          <w:rPr>
            <w:lang w:val="en-US"/>
          </w:rPr>
          <w:delText xml:space="preserve"> </w:delText>
        </w:r>
      </w:del>
      <w:ins w:id="324" w:author="Ian Hussey" w:date="2021-03-16T16:55:00Z">
        <w:r w:rsidR="00D2115C">
          <w:rPr>
            <w:lang w:val="en-US"/>
          </w:rPr>
          <w:t xml:space="preserve">inter-individual differences in </w:t>
        </w:r>
      </w:ins>
      <w:del w:id="325" w:author="Ian Hussey" w:date="2021-03-16T16:55:00Z">
        <w:r w:rsidR="00DA0150" w:rsidDel="00D2115C">
          <w:rPr>
            <w:lang w:val="en-US"/>
          </w:rPr>
          <w:delText xml:space="preserve">participants’ </w:delText>
        </w:r>
      </w:del>
      <w:r w:rsidR="00DA0150">
        <w:rPr>
          <w:lang w:val="en-US"/>
        </w:rPr>
        <w:t>influence</w:t>
      </w:r>
      <w:r w:rsidR="00823B82">
        <w:rPr>
          <w:lang w:val="en-US"/>
        </w:rPr>
        <w:t xml:space="preserve"> </w:t>
      </w:r>
      <w:r w:rsidR="00DA0150">
        <w:rPr>
          <w:lang w:val="en-US"/>
        </w:rPr>
        <w:t xml:space="preserve">awareness </w:t>
      </w:r>
      <w:del w:id="326" w:author="Ian Hussey" w:date="2021-03-16T16:55:00Z">
        <w:r w:rsidR="00DA0150" w:rsidDel="00D2115C">
          <w:rPr>
            <w:lang w:val="en-US"/>
          </w:rPr>
          <w:delText xml:space="preserve">rates strongly </w:delText>
        </w:r>
      </w:del>
      <w:ins w:id="327" w:author="Ian Hussey" w:date="2021-03-16T16:55:00Z">
        <w:r w:rsidR="00D2115C">
          <w:rPr>
            <w:lang w:val="en-US"/>
          </w:rPr>
          <w:t xml:space="preserve">moderated </w:t>
        </w:r>
      </w:ins>
      <w:del w:id="328" w:author="Ian Hussey" w:date="2021-03-16T16:55:00Z">
        <w:r w:rsidR="00DA0150" w:rsidDel="00D2115C">
          <w:rPr>
            <w:lang w:val="en-US"/>
          </w:rPr>
          <w:lastRenderedPageBreak/>
          <w:delText xml:space="preserve">impacted </w:delText>
        </w:r>
      </w:del>
      <w:r w:rsidR="00DA0150">
        <w:rPr>
          <w:lang w:val="en-US"/>
        </w:rPr>
        <w:t xml:space="preserve">the magnitude of </w:t>
      </w:r>
      <w:r w:rsidR="008D2B67">
        <w:rPr>
          <w:lang w:val="en-US"/>
        </w:rPr>
        <w:t>IA-</w:t>
      </w:r>
      <w:r w:rsidR="00DA0150">
        <w:rPr>
          <w:lang w:val="en-US"/>
        </w:rPr>
        <w:t>AMP effect</w:t>
      </w:r>
      <w:r w:rsidR="009F2A8E">
        <w:rPr>
          <w:lang w:val="en-US"/>
        </w:rPr>
        <w:t>s</w:t>
      </w:r>
      <w:ins w:id="329" w:author="Ian Hussey" w:date="2021-03-16T16:55:00Z">
        <w:r w:rsidR="00D2115C">
          <w:rPr>
            <w:lang w:val="en-US"/>
          </w:rPr>
          <w:t xml:space="preserve"> at the group level</w:t>
        </w:r>
      </w:ins>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0849E1E4" w14:textId="3B8639E8"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w:t>
      </w:r>
      <w:r w:rsidR="00D117D6">
        <w:rPr>
          <w:color w:val="222222"/>
          <w:lang w:val="en-US"/>
        </w:rPr>
        <w:t>explaining</w:t>
      </w:r>
      <w:r>
        <w:rPr>
          <w:color w:val="222222"/>
          <w:lang w:val="en-US"/>
        </w:rPr>
        <w:t xml:space="preserve"> </w:t>
      </w:r>
      <w:r w:rsidR="0003311D">
        <w:rPr>
          <w:color w:val="222222"/>
          <w:lang w:val="en-US"/>
        </w:rPr>
        <w:t xml:space="preserve">these </w:t>
      </w:r>
      <w:r w:rsidR="00D117D6">
        <w:rPr>
          <w:color w:val="222222"/>
          <w:lang w:val="en-US"/>
        </w:rPr>
        <w:t>findings as well as the</w:t>
      </w:r>
      <w:r w:rsidR="0003311D">
        <w:rPr>
          <w:color w:val="222222"/>
          <w:lang w:val="en-US"/>
        </w:rPr>
        <w:t xml:space="preserve">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8B82832"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r w:rsidR="00851F65">
        <w:rPr>
          <w:lang w:val="en-US"/>
        </w:rPr>
        <w:t>influence aware</w:t>
      </w:r>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w:t>
      </w:r>
      <w:r w:rsidR="003B363D">
        <w:rPr>
          <w:lang w:val="en-US"/>
        </w:rPr>
        <w:t>1</w:t>
      </w:r>
      <w:r>
        <w:rPr>
          <w:lang w:val="en-US"/>
        </w:rPr>
        <w:t>)</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124669">
      <w:pPr>
        <w:pStyle w:val="Heading2"/>
      </w:pPr>
      <w:r w:rsidRPr="002622F5">
        <w:lastRenderedPageBreak/>
        <w:t>Method</w:t>
      </w:r>
    </w:p>
    <w:p w14:paraId="637EAD50" w14:textId="77777777" w:rsidR="003C07D5" w:rsidRPr="003C07D5" w:rsidRDefault="003C07D5" w:rsidP="00124669">
      <w:pPr>
        <w:pStyle w:val="Heading3"/>
        <w:rPr>
          <w:lang w:val="en-US"/>
        </w:rPr>
        <w:pPrChange w:id="330" w:author="Ian Hussey" w:date="2021-03-16T16:43:00Z">
          <w:pPr>
            <w:pStyle w:val="Normal1"/>
          </w:pPr>
        </w:pPrChange>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124669">
      <w:pPr>
        <w:pStyle w:val="Heading3"/>
        <w:rPr>
          <w:lang w:val="en-US"/>
        </w:rPr>
        <w:pPrChange w:id="331" w:author="Ian Hussey" w:date="2021-03-16T16:43:00Z">
          <w:pPr>
            <w:pStyle w:val="Normal1"/>
          </w:pPr>
        </w:pPrChange>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124669">
      <w:pPr>
        <w:pStyle w:val="Heading3"/>
        <w:rPr>
          <w:lang w:val="en-US"/>
        </w:rPr>
        <w:pPrChange w:id="332" w:author="Ian Hussey" w:date="2021-03-16T16:43:00Z">
          <w:pPr>
            <w:pStyle w:val="Normal1"/>
          </w:pPr>
        </w:pPrChange>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124669">
      <w:pPr>
        <w:pStyle w:val="Heading3"/>
        <w:rPr>
          <w:lang w:val="en-US"/>
        </w:rPr>
        <w:pPrChange w:id="333" w:author="Ian Hussey" w:date="2021-03-16T16:43:00Z">
          <w:pPr>
            <w:pStyle w:val="Normal1"/>
          </w:pPr>
        </w:pPrChange>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124669" w:rsidRDefault="003C07D5" w:rsidP="00124669">
      <w:pPr>
        <w:pStyle w:val="Heading3"/>
        <w:rPr>
          <w:rPrChange w:id="334" w:author="Ian Hussey" w:date="2021-03-16T16:43:00Z">
            <w:rPr>
              <w:lang w:val="en-US"/>
            </w:rPr>
          </w:rPrChange>
        </w:rPr>
        <w:pPrChange w:id="335" w:author="Ian Hussey" w:date="2021-03-16T16:43:00Z">
          <w:pPr>
            <w:pStyle w:val="Normal1"/>
          </w:pPr>
        </w:pPrChange>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77777777"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4924F9">
        <w:rPr>
          <w:color w:val="222222"/>
          <w:lang w:val="en-US"/>
        </w:rPr>
        <w:t xml:space="preserve"> (see Table </w:t>
      </w:r>
      <w:r w:rsidR="00AD2EF9">
        <w:rPr>
          <w:color w:val="222222"/>
          <w:lang w:val="en-US"/>
        </w:rPr>
        <w:t>8</w:t>
      </w:r>
      <w:r w:rsidR="004924F9">
        <w:rPr>
          <w:color w:val="222222"/>
          <w:lang w:val="en-US"/>
        </w:rPr>
        <w:t>)</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C381934" w:rsidR="00124669" w:rsidRDefault="00383769" w:rsidP="00C9299E">
      <w:pPr>
        <w:pStyle w:val="Normal1"/>
        <w:rPr>
          <w:ins w:id="336" w:author="Ian Hussey" w:date="2021-03-16T16:44:00Z"/>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sidR="003B363D">
        <w:rPr>
          <w:iCs/>
          <w:lang w:val="en-US"/>
        </w:rPr>
        <w:t xml:space="preserve"> (see Figures 3 and 4)</w:t>
      </w:r>
      <w:r>
        <w:rPr>
          <w:iCs/>
          <w:lang w:val="en-US"/>
        </w:rPr>
        <w:t xml:space="preserve">. </w:t>
      </w:r>
    </w:p>
    <w:p w14:paraId="3F2BDBE6" w14:textId="77777777" w:rsidR="00124669" w:rsidRDefault="00124669">
      <w:pPr>
        <w:spacing w:line="240" w:lineRule="auto"/>
        <w:rPr>
          <w:ins w:id="337" w:author="Ian Hussey" w:date="2021-03-16T16:44:00Z"/>
          <w:iCs/>
          <w:lang w:val="en-US"/>
        </w:rPr>
      </w:pPr>
      <w:ins w:id="338" w:author="Ian Hussey" w:date="2021-03-16T16:44:00Z">
        <w:r>
          <w:rPr>
            <w:iCs/>
            <w:lang w:val="en-US"/>
          </w:rPr>
          <w:br w:type="page"/>
        </w:r>
      </w:ins>
    </w:p>
    <w:p w14:paraId="7764AC6F" w14:textId="77777777" w:rsidR="00321BEB" w:rsidRPr="00321BEB" w:rsidRDefault="00321BEB" w:rsidP="00C9299E">
      <w:pPr>
        <w:pStyle w:val="Normal1"/>
        <w:rPr>
          <w:iCs/>
          <w:lang w:val="en-US"/>
        </w:rPr>
      </w:pPr>
    </w:p>
    <w:p w14:paraId="2BF64EDD" w14:textId="700FD850" w:rsidR="00FC5502" w:rsidRDefault="00D117D6" w:rsidP="00163B51">
      <w:pPr>
        <w:jc w:val="center"/>
        <w:rPr>
          <w:lang w:val="en-US"/>
        </w:rPr>
      </w:pPr>
      <w:r w:rsidRPr="00D117D6">
        <w:rPr>
          <w:noProof/>
          <w:lang w:val="en-US"/>
        </w:rPr>
        <w:t xml:space="preserve"> </w:t>
      </w:r>
      <w:r w:rsidR="002C339E">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39B05782" w14:textId="77777777" w:rsidR="00AD0B9F" w:rsidRDefault="00AD0B9F" w:rsidP="00163B51">
      <w:pPr>
        <w:rPr>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BC3313F" w:rsidR="00B53C37" w:rsidRPr="00FD1E9A" w:rsidRDefault="00B53C37" w:rsidP="000B06F5">
      <w:pPr>
        <w:pStyle w:val="Normal1"/>
        <w:rPr>
          <w:color w:val="FF0000"/>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124669">
      <w:pPr>
        <w:pStyle w:val="Heading3"/>
        <w:rPr>
          <w:lang w:val="en-US"/>
        </w:rPr>
        <w:pPrChange w:id="339" w:author="Ian Hussey" w:date="2021-03-16T16:44:00Z">
          <w:pPr>
            <w:pStyle w:val="Normal1"/>
          </w:pPr>
        </w:pPrChange>
      </w:pPr>
      <w:r w:rsidRPr="003C07D5">
        <w:rPr>
          <w:lang w:val="en-US"/>
        </w:rPr>
        <w:t>Inter-Individual Differences I</w:t>
      </w:r>
      <w:r w:rsidR="004A00A6" w:rsidRPr="003C07D5">
        <w:rPr>
          <w:lang w:val="en-US"/>
        </w:rPr>
        <w:t>n</w:t>
      </w:r>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lastRenderedPageBreak/>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163FFB02"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124669">
      <w:pPr>
        <w:pStyle w:val="Heading3"/>
        <w:rPr>
          <w:lang w:val="en-US"/>
        </w:rPr>
        <w:pPrChange w:id="340" w:author="Ian Hussey" w:date="2021-03-16T16:44:00Z">
          <w:pPr>
            <w:pStyle w:val="Normal1"/>
          </w:pPr>
        </w:pPrChange>
      </w:pPr>
      <w:r w:rsidRPr="003C07D5">
        <w:rPr>
          <w:lang w:val="en-US"/>
        </w:rPr>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w:t>
      </w:r>
      <w:r w:rsidR="004A00A6">
        <w:rPr>
          <w:lang w:val="en-US"/>
        </w:rPr>
        <w:lastRenderedPageBreak/>
        <w:t xml:space="preserve">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26DC63D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w:t>
      </w:r>
      <w:r w:rsidR="00583BCD">
        <w:rPr>
          <w:lang w:val="en-US"/>
        </w:rPr>
        <w:t xml:space="preserve">therefore </w:t>
      </w:r>
      <w:r>
        <w:rPr>
          <w:lang w:val="en-US"/>
        </w:rPr>
        <w:t>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124669">
      <w:pPr>
        <w:pStyle w:val="Heading3"/>
        <w:rPr>
          <w:lang w:val="en-US"/>
        </w:rPr>
        <w:pPrChange w:id="341" w:author="Ian Hussey" w:date="2021-03-16T16:44:00Z">
          <w:pPr>
            <w:pStyle w:val="Normal1"/>
          </w:pPr>
        </w:pPrChange>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T</w:t>
      </w:r>
      <w:r w:rsidR="000E03B0" w:rsidRPr="003C07D5">
        <w:rPr>
          <w:lang w:val="en-US"/>
        </w:rPr>
        <w:t xml:space="preserve">he </w:t>
      </w:r>
      <w:r w:rsidRPr="003C07D5">
        <w:rPr>
          <w:lang w:val="en-US"/>
        </w:rPr>
        <w:t>AMP Effect</w:t>
      </w:r>
      <w:r w:rsidR="000E03B0" w:rsidRPr="003C07D5">
        <w:rPr>
          <w:lang w:val="en-US"/>
        </w:rPr>
        <w:t xml:space="preserve"> </w:t>
      </w:r>
    </w:p>
    <w:p w14:paraId="41D70665" w14:textId="1226CD26" w:rsidR="00B53C37" w:rsidRPr="002622F5" w:rsidRDefault="00E34BF2" w:rsidP="003C07D5">
      <w:pPr>
        <w:pStyle w:val="Normal1"/>
        <w:ind w:firstLine="720"/>
        <w:rPr>
          <w:color w:val="222222"/>
          <w:lang w:val="en-US"/>
        </w:rPr>
      </w:pPr>
      <w:r w:rsidRPr="00163B51">
        <w:rPr>
          <w:lang w:val="en-US"/>
        </w:rPr>
        <w:lastRenderedPageBreak/>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4C9CF0C2"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r w:rsidR="00E820F4">
        <w:rPr>
          <w:lang w:val="en-US"/>
        </w:rPr>
        <w:t xml:space="preserve">intentionality </w:t>
      </w:r>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r w:rsidR="00E820F4">
        <w:rPr>
          <w:lang w:val="en-US"/>
        </w:rPr>
        <w:t>far less attention has been paid to the issue of awareness</w:t>
      </w:r>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w:t>
      </w:r>
      <w:r w:rsidR="008226F7">
        <w:rPr>
          <w:lang w:val="en-US"/>
        </w:rPr>
        <w:lastRenderedPageBreak/>
        <w:t xml:space="preserve">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r w:rsidR="00941B10">
        <w:rPr>
          <w:lang w:val="en-US"/>
        </w:rPr>
        <w:t xml:space="preserve">indeed </w:t>
      </w:r>
      <w:r w:rsidR="00C66A4A">
        <w:rPr>
          <w:lang w:val="en-US"/>
        </w:rPr>
        <w:t>unaware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6625B919" w:rsidR="00606FB5" w:rsidRDefault="00606FB5">
      <w:pPr>
        <w:pStyle w:val="Normal1"/>
        <w:ind w:firstLine="720"/>
        <w:rPr>
          <w:lang w:val="en-US"/>
        </w:rPr>
      </w:pPr>
      <w:r>
        <w:rPr>
          <w:lang w:val="en-US"/>
        </w:rPr>
        <w:t xml:space="preserve">A key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evaluations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w:t>
      </w:r>
      <w:r>
        <w:rPr>
          <w:lang w:val="en-US"/>
        </w:rPr>
        <w:lastRenderedPageBreak/>
        <w:t xml:space="preserve">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lastRenderedPageBreak/>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4FFD5167"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w:t>
      </w:r>
      <w:commentRangeStart w:id="342"/>
      <w:r>
        <w:rPr>
          <w:lang w:val="en-US"/>
        </w:rPr>
        <w:t>confabulate</w:t>
      </w:r>
      <w:commentRangeEnd w:id="342"/>
      <w:r w:rsidR="00124669">
        <w:rPr>
          <w:rStyle w:val="CommentReference"/>
        </w:rPr>
        <w:commentReference w:id="342"/>
      </w:r>
      <w:r>
        <w:rPr>
          <w:lang w:val="en-US"/>
        </w:rPr>
        <w:t xml:space="preserve">). </w:t>
      </w:r>
    </w:p>
    <w:p w14:paraId="3927D1B2" w14:textId="711EBA22" w:rsidR="003C07D5" w:rsidRPr="00124669" w:rsidDel="00124669" w:rsidRDefault="008428FA" w:rsidP="00124669">
      <w:pPr>
        <w:pStyle w:val="Heading3"/>
        <w:rPr>
          <w:del w:id="343" w:author="Ian Hussey" w:date="2021-03-16T16:36:00Z"/>
        </w:rPr>
        <w:pPrChange w:id="344" w:author="Ian Hussey" w:date="2021-03-16T16:35:00Z">
          <w:pPr>
            <w:pStyle w:val="Normal1"/>
          </w:pPr>
        </w:pPrChange>
      </w:pPr>
      <w:del w:id="345" w:author="Ian Hussey" w:date="2021-03-16T16:36:00Z">
        <w:r w:rsidRPr="00124669" w:rsidDel="00124669">
          <w:delText xml:space="preserve">Conclusion </w:delText>
        </w:r>
      </w:del>
    </w:p>
    <w:p w14:paraId="26D2C145" w14:textId="56F2BC1F" w:rsidR="00A76FDF" w:rsidRPr="00161577" w:rsidRDefault="000A55FF" w:rsidP="003C07D5">
      <w:pPr>
        <w:pStyle w:val="Normal1"/>
        <w:ind w:firstLine="720"/>
        <w:rPr>
          <w:highlight w:val="white"/>
          <w:lang w:val="en-US"/>
        </w:rPr>
      </w:pPr>
      <w:r>
        <w:rPr>
          <w:lang w:val="en-US"/>
        </w:rPr>
        <w:t>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124669">
      <w:pPr>
        <w:pStyle w:val="Heading2"/>
        <w:pPrChange w:id="346" w:author="Ian Hussey" w:date="2021-03-16T16:35:00Z">
          <w:pPr>
            <w:pStyle w:val="Normal1"/>
          </w:pPr>
        </w:pPrChange>
      </w:pPr>
      <w:r w:rsidRPr="00163B51">
        <w:t xml:space="preserve">Implications </w:t>
      </w:r>
    </w:p>
    <w:p w14:paraId="0BF28B43" w14:textId="77777777" w:rsidR="003C07D5" w:rsidRPr="003C07D5" w:rsidRDefault="003C07D5" w:rsidP="00124669">
      <w:pPr>
        <w:pStyle w:val="Heading3"/>
        <w:rPr>
          <w:lang w:val="fr-BE"/>
        </w:rPr>
        <w:pPrChange w:id="347" w:author="Ian Hussey" w:date="2021-03-16T16:35:00Z">
          <w:pPr>
            <w:pStyle w:val="Normal1"/>
          </w:pPr>
        </w:pPrChange>
      </w:pPr>
      <w:r w:rsidRPr="003C07D5">
        <w:rPr>
          <w:lang w:val="en-US"/>
        </w:rPr>
        <w:t>Implicit vs. Explicit Accounts</w:t>
      </w:r>
      <w:r w:rsidR="00B53C37" w:rsidRPr="003C07D5">
        <w:rPr>
          <w:lang w:val="fr-BE"/>
        </w:rPr>
        <w:t xml:space="preserve"> </w:t>
      </w:r>
    </w:p>
    <w:p w14:paraId="599AC519" w14:textId="746619A3"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765124">
        <w:rPr>
          <w:rStyle w:val="FootnoteReference"/>
          <w:lang w:val="en-US"/>
        </w:rPr>
        <w:footnoteReference w:id="10"/>
      </w:r>
      <w:r>
        <w:rPr>
          <w:lang w:val="en-US"/>
        </w:rPr>
        <w:t xml:space="preserve"> </w:t>
      </w:r>
    </w:p>
    <w:p w14:paraId="5F47F537" w14:textId="3F8A310C" w:rsidR="003C07D5" w:rsidRPr="003C07D5" w:rsidRDefault="003C07D5" w:rsidP="00124669">
      <w:pPr>
        <w:pStyle w:val="Heading3"/>
        <w:rPr>
          <w:lang w:val="en-US"/>
        </w:rPr>
        <w:pPrChange w:id="348" w:author="Ian Hussey" w:date="2021-03-16T16:35:00Z">
          <w:pPr>
            <w:pStyle w:val="Normal1"/>
          </w:pPr>
        </w:pPrChange>
      </w:pPr>
      <w:r>
        <w:rPr>
          <w:lang w:val="en-US"/>
        </w:rPr>
        <w:t>Theoretical Implications: Do AMP Effects Reflect A Misattribution P</w:t>
      </w:r>
      <w:r w:rsidR="00B53C37" w:rsidRPr="003C07D5">
        <w:rPr>
          <w:lang w:val="en-US"/>
        </w:rPr>
        <w:t>rocess?</w:t>
      </w:r>
      <w:r w:rsidR="00DD706F" w:rsidRPr="003C07D5">
        <w:rPr>
          <w:lang w:val="en-US"/>
        </w:rPr>
        <w:t xml:space="preserve"> </w:t>
      </w:r>
    </w:p>
    <w:p w14:paraId="5102311D" w14:textId="1E23D24F" w:rsidR="00D36B47" w:rsidRDefault="00D05C41" w:rsidP="003C07D5">
      <w:pPr>
        <w:pStyle w:val="Normal1"/>
        <w:ind w:firstLine="720"/>
        <w:rPr>
          <w:lang w:val="en-US"/>
        </w:rPr>
      </w:pPr>
      <w:r>
        <w:rPr>
          <w:bCs/>
          <w:lang w:val="en-US"/>
        </w:rPr>
        <w:t>So far we have focused on the ‘implicitness’ of AMP effects (</w:t>
      </w:r>
      <w:r w:rsidR="000A46E1">
        <w:rPr>
          <w:bCs/>
          <w:lang w:val="en-US"/>
        </w:rPr>
        <w:t>in terms of awareness</w:t>
      </w:r>
      <w:r>
        <w:rPr>
          <w:bCs/>
          <w:lang w:val="en-US"/>
        </w:rPr>
        <w:t xml:space="preserve">). However, our findings are also relevant to another issue – namely – the idea that AMP effects are mediated </w:t>
      </w:r>
      <w:r w:rsidR="00765124">
        <w:rPr>
          <w:bCs/>
          <w:lang w:val="en-US"/>
        </w:rPr>
        <w:t xml:space="preserve">(at the mental level) </w:t>
      </w:r>
      <w:r>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00B53C37" w:rsidRPr="002622F5">
        <w:rPr>
          <w:b/>
          <w:lang w:val="en-US"/>
        </w:rPr>
        <w:t xml:space="preserve"> </w:t>
      </w:r>
      <w:r w:rsidR="00B53C37" w:rsidRPr="002622F5">
        <w:rPr>
          <w:lang w:val="en-US"/>
        </w:rPr>
        <w:t>Misattribution is traditionally conceived of as occurring in the absence of awareness (Schwarz &amp; Clore, 1983</w:t>
      </w:r>
      <w:r w:rsidR="00F06B82">
        <w:rPr>
          <w:lang w:val="en-US"/>
        </w:rPr>
        <w:t xml:space="preserve">; Payne et al., </w:t>
      </w:r>
      <w:r w:rsidR="00B53C37" w:rsidRPr="002622F5">
        <w:rPr>
          <w:lang w:val="en-US"/>
        </w:rPr>
        <w:t>2005</w:t>
      </w:r>
      <w:r w:rsidR="00B53C37">
        <w:rPr>
          <w:lang w:val="en-US"/>
        </w:rPr>
        <w:t xml:space="preserve"> Indeed, as </w:t>
      </w:r>
      <w:r w:rsidR="00B32380">
        <w:rPr>
          <w:lang w:val="en-US"/>
        </w:rPr>
        <w:t>one</w:t>
      </w:r>
      <w:r w:rsidR="00B53C37">
        <w:rPr>
          <w:lang w:val="en-US"/>
        </w:rPr>
        <w:t xml:space="preserve"> reviewer </w:t>
      </w:r>
      <w:r w:rsidR="00B32380">
        <w:rPr>
          <w:lang w:val="en-US"/>
        </w:rPr>
        <w:t xml:space="preserve">of this manuscript </w:t>
      </w:r>
      <w:r w:rsidR="00B53C37">
        <w:rPr>
          <w:lang w:val="en-US"/>
        </w:rPr>
        <w:t xml:space="preserve">noted, misattribution by definition cannot occur with awareness. </w:t>
      </w:r>
      <w:r w:rsidR="00B32380">
        <w:rPr>
          <w:lang w:val="en-US"/>
        </w:rPr>
        <w:t>If</w:t>
      </w:r>
      <w:r w:rsidR="00B53C37"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00B53C37" w:rsidRPr="002622F5">
        <w:rPr>
          <w:lang w:val="en-US"/>
        </w:rPr>
        <w:t xml:space="preserve">suggests two possibilities. </w:t>
      </w:r>
    </w:p>
    <w:p w14:paraId="76B006FE" w14:textId="587B1591" w:rsidR="00B53C37" w:rsidRPr="00161577" w:rsidRDefault="00B53C37">
      <w:pPr>
        <w:pStyle w:val="Normal1"/>
        <w:ind w:firstLine="720"/>
        <w:rPr>
          <w:b/>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w:t>
      </w:r>
      <w:r w:rsidR="0030113F">
        <w:rPr>
          <w:lang w:val="en-US"/>
        </w:rPr>
        <w:lastRenderedPageBreak/>
        <w:t xml:space="preserve">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r w:rsidR="00851F65">
        <w:rPr>
          <w:lang w:val="en-US"/>
        </w:rPr>
        <w:t>influence aware</w:t>
      </w:r>
      <w:r w:rsidRPr="002622F5">
        <w:rPr>
          <w:lang w:val="en-US"/>
        </w:rPr>
        <w:t xml:space="preserve">, rather than people </w:t>
      </w:r>
      <w:r w:rsidRPr="002622F5">
        <w:rPr>
          <w:i/>
          <w:lang w:val="en-US"/>
        </w:rPr>
        <w:t>in general</w:t>
      </w:r>
      <w:r w:rsidRPr="002622F5">
        <w:rPr>
          <w:lang w:val="en-US"/>
        </w:rPr>
        <w:t>. As such, changing the conceptualization of misattribution does not</w:t>
      </w:r>
      <w:r w:rsidR="00D36B47">
        <w:rPr>
          <w:lang w:val="en-US"/>
        </w:rPr>
        <w:t xml:space="preserve"> </w:t>
      </w:r>
      <w:r w:rsidRPr="002622F5">
        <w:rPr>
          <w:lang w:val="en-US"/>
        </w:rPr>
        <w:t xml:space="preserve">by itself address the issues raised </w:t>
      </w:r>
      <w:r w:rsidR="00D36B47">
        <w:rPr>
          <w:lang w:val="en-US"/>
        </w:rPr>
        <w:t>by our findings</w:t>
      </w:r>
      <w:r w:rsidRPr="002622F5">
        <w:rPr>
          <w:lang w:val="en-US"/>
        </w:rPr>
        <w:t xml:space="preserve">. </w:t>
      </w:r>
    </w:p>
    <w:p w14:paraId="5A094631" w14:textId="7B2C4D8A"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1A0D419F" w14:textId="77777777" w:rsidR="00741EF8" w:rsidRPr="00741EF8" w:rsidRDefault="003C07D5" w:rsidP="00124669">
      <w:pPr>
        <w:pStyle w:val="Heading3"/>
        <w:rPr>
          <w:lang w:val="en-US"/>
        </w:rPr>
        <w:pPrChange w:id="349" w:author="Ian Hussey" w:date="2021-03-16T16:35:00Z">
          <w:pPr>
            <w:pStyle w:val="Normal1"/>
          </w:pPr>
        </w:pPrChange>
      </w:pPr>
      <w:r w:rsidRPr="00741EF8">
        <w:rPr>
          <w:lang w:val="en-US"/>
        </w:rPr>
        <w:lastRenderedPageBreak/>
        <w:t>Practical I</w:t>
      </w:r>
      <w:r w:rsidR="00B53C37" w:rsidRPr="00741EF8">
        <w:rPr>
          <w:lang w:val="en-US"/>
        </w:rPr>
        <w:t xml:space="preserve">mplications: </w:t>
      </w:r>
      <w:r w:rsidRPr="00741EF8">
        <w:rPr>
          <w:lang w:val="en-US"/>
        </w:rPr>
        <w:t>Is The AMP A Valid Measure Of Attitudes</w:t>
      </w:r>
      <w:r w:rsidR="00B53C37" w:rsidRPr="00741EF8">
        <w:rPr>
          <w:lang w:val="en-US"/>
        </w:rPr>
        <w:t xml:space="preserve">? </w:t>
      </w:r>
    </w:p>
    <w:p w14:paraId="30D6B2D3" w14:textId="73F1B081" w:rsidR="00B53C37" w:rsidRPr="002622F5" w:rsidRDefault="00B53C37" w:rsidP="00741EF8">
      <w:pPr>
        <w:pStyle w:val="Normal1"/>
        <w:ind w:firstLine="720"/>
        <w:rPr>
          <w:lang w:val="en-US"/>
        </w:rPr>
      </w:pP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r w:rsidR="00851F65">
        <w:rPr>
          <w:lang w:val="en-US"/>
        </w:rPr>
        <w:t xml:space="preserve"> </w:t>
      </w:r>
      <w:r w:rsidRPr="002622F5">
        <w:rPr>
          <w:lang w:val="en-US"/>
        </w:rPr>
        <w:t>aware trials, especially in highly influence</w:t>
      </w:r>
      <w:r w:rsidR="00851F65">
        <w:rPr>
          <w:lang w:val="en-US"/>
        </w:rPr>
        <w:t xml:space="preserve"> </w:t>
      </w:r>
      <w:r w:rsidRPr="002622F5">
        <w:rPr>
          <w:lang w:val="en-US"/>
        </w:rPr>
        <w:t>aware participants who are consistent across AMPs. In other words, AMP effects are a poor index of ‘general’ evaluations in groups of people and a good measure of evaluations in highly influence</w:t>
      </w:r>
      <w:r w:rsidR="00851F65">
        <w:rPr>
          <w:lang w:val="en-US"/>
        </w:rPr>
        <w:t xml:space="preserve"> </w:t>
      </w:r>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w:t>
      </w:r>
      <w:r>
        <w:rPr>
          <w:lang w:val="en-US"/>
        </w:rPr>
        <w:lastRenderedPageBreak/>
        <w:t xml:space="preserve">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124669">
      <w:pPr>
        <w:pStyle w:val="Heading2"/>
        <w:pPrChange w:id="350" w:author="Ian Hussey" w:date="2021-03-16T16:35:00Z">
          <w:pPr>
            <w:pStyle w:val="Normal1"/>
          </w:pPr>
        </w:pPrChange>
      </w:pPr>
      <w:r w:rsidRPr="00143C5F">
        <w:t>Future Research Directions</w:t>
      </w:r>
    </w:p>
    <w:p w14:paraId="616D22CA" w14:textId="03FCA537" w:rsidR="00741EF8" w:rsidRPr="00741EF8" w:rsidRDefault="00741EF8" w:rsidP="00124669">
      <w:pPr>
        <w:pStyle w:val="Heading3"/>
        <w:rPr>
          <w:lang w:val="en-US"/>
        </w:rPr>
        <w:pPrChange w:id="351" w:author="Ian Hussey" w:date="2021-03-16T16:35:00Z">
          <w:pPr>
            <w:pStyle w:val="Normal1"/>
          </w:pPr>
        </w:pPrChange>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544E7862" w:rsidR="00B53C37" w:rsidRPr="002622F5" w:rsidRDefault="00B53C37" w:rsidP="00741EF8">
      <w:pPr>
        <w:pStyle w:val="Normal1"/>
        <w:ind w:firstLine="720"/>
        <w:rPr>
          <w:lang w:val="en-US"/>
        </w:rPr>
      </w:pPr>
      <w:r w:rsidRPr="002622F5">
        <w:rPr>
          <w:lang w:val="en-US"/>
        </w:rPr>
        <w:lastRenderedPageBreak/>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11"/>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124669">
      <w:pPr>
        <w:pStyle w:val="Heading3"/>
        <w:rPr>
          <w:lang w:val="en-US"/>
        </w:rPr>
        <w:pPrChange w:id="352" w:author="Ian Hussey" w:date="2021-03-16T16:35:00Z">
          <w:pPr>
            <w:pStyle w:val="Normal1"/>
          </w:pPr>
        </w:pPrChange>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lastRenderedPageBreak/>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124669">
      <w:pPr>
        <w:pStyle w:val="Heading3"/>
        <w:rPr>
          <w:lang w:val="en-US"/>
        </w:rPr>
        <w:pPrChange w:id="353" w:author="Ian Hussey" w:date="2021-03-16T16:35:00Z">
          <w:pPr>
            <w:pStyle w:val="Normal1"/>
          </w:pPr>
        </w:pPrChange>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0E59BD8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population?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ins w:id="354" w:author="Ian Hussey" w:date="2021-03-16T16:59:00Z">
        <w:r w:rsidR="006F0A70">
          <w:rPr>
            <w:lang w:val="en-US"/>
          </w:rPr>
          <w:t xml:space="preserve">both influence awareness </w:t>
        </w:r>
      </w:ins>
      <w:r w:rsidRPr="002622F5">
        <w:rPr>
          <w:lang w:val="en-US"/>
        </w:rPr>
        <w:t xml:space="preserve">rate and </w:t>
      </w:r>
      <w:del w:id="355" w:author="Ian Hussey" w:date="2021-03-16T16:59:00Z">
        <w:r w:rsidRPr="002622F5" w:rsidDel="006F0A70">
          <w:rPr>
            <w:lang w:val="en-US"/>
          </w:rPr>
          <w:delText>impact of influence</w:delText>
        </w:r>
        <w:r w:rsidR="00851F65" w:rsidDel="006F0A70">
          <w:rPr>
            <w:lang w:val="en-US"/>
          </w:rPr>
          <w:delText xml:space="preserve"> </w:delText>
        </w:r>
        <w:r w:rsidRPr="002622F5" w:rsidDel="006F0A70">
          <w:rPr>
            <w:lang w:val="en-US"/>
          </w:rPr>
          <w:delText xml:space="preserve">awareness on </w:delText>
        </w:r>
      </w:del>
      <w:ins w:id="356" w:author="Ian Hussey" w:date="2021-03-16T16:59:00Z">
        <w:r w:rsidR="006F0A70">
          <w:rPr>
            <w:lang w:val="en-US"/>
          </w:rPr>
          <w:t xml:space="preserve">moderation of the magnitude of </w:t>
        </w:r>
      </w:ins>
      <w:r w:rsidRPr="002622F5">
        <w:rPr>
          <w:lang w:val="en-US"/>
        </w:rPr>
        <w:t xml:space="preserve">AMP effects </w:t>
      </w:r>
      <w:ins w:id="357" w:author="Ian Hussey" w:date="2021-03-16T16:59:00Z">
        <w:r w:rsidR="006F0A70">
          <w:rPr>
            <w:lang w:val="en-US"/>
          </w:rPr>
          <w:t xml:space="preserve">by influence awareness </w:t>
        </w:r>
      </w:ins>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p>
    <w:p w14:paraId="71FDCC68" w14:textId="77777777" w:rsidR="00B53C37" w:rsidRDefault="00B53C37" w:rsidP="00124669">
      <w:pPr>
        <w:pStyle w:val="Heading2"/>
        <w:pPrChange w:id="358" w:author="Ian Hussey" w:date="2021-03-16T16:35:00Z">
          <w:pPr>
            <w:pStyle w:val="Normal1"/>
          </w:pPr>
        </w:pPrChange>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t>
      </w:r>
      <w:r w:rsidRPr="00A75888">
        <w:rPr>
          <w:lang w:val="en-US"/>
        </w:rPr>
        <w:lastRenderedPageBreak/>
        <w:t>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124669">
      <w:pPr>
        <w:pStyle w:val="Heading2"/>
        <w:pPrChange w:id="359" w:author="Ian Hussey" w:date="2021-03-16T16:35:00Z">
          <w:pPr>
            <w:pStyle w:val="Normal1"/>
          </w:pPr>
        </w:pPrChange>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23">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6873E561" w14:textId="49362410"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Bar-Anan, Y., &amp; Nosek, B. A. (2016). Misattribution of </w:t>
      </w:r>
      <w:r w:rsidRPr="00D9026C">
        <w:rPr>
          <w:lang w:val="en-US"/>
        </w:rPr>
        <w:t xml:space="preserve">Claims: Comment on Payne et al., 2013. </w:t>
      </w:r>
      <w:r w:rsidR="0019057F">
        <w:rPr>
          <w:lang w:val="en-US"/>
        </w:rPr>
        <w:t>https://doi.org/</w:t>
      </w:r>
      <w:r w:rsidR="0019057F" w:rsidRPr="0019057F">
        <w:rPr>
          <w:lang w:val="en-US"/>
        </w:rPr>
        <w:t>10.31234/osf.io/r75xb</w:t>
      </w:r>
    </w:p>
    <w:p w14:paraId="4133AB88" w14:textId="02BB63DF" w:rsidR="00E45837" w:rsidRPr="00D9026C" w:rsidRDefault="00E45837" w:rsidP="00E45837">
      <w:pPr>
        <w:pStyle w:val="Normal1"/>
        <w:ind w:left="880" w:hanging="880"/>
        <w:rPr>
          <w:lang w:val="en-US"/>
        </w:rPr>
      </w:pPr>
      <w:r w:rsidRPr="00D9026C">
        <w:rPr>
          <w:lang w:val="en-US"/>
        </w:rPr>
        <w:t xml:space="preserve">Bates, D., Mächler, M., Bolker, B., &amp; Walker, S. (2015). Fitting </w:t>
      </w:r>
      <w:r w:rsidRPr="00D9026C">
        <w:rPr>
          <w:lang w:val="en-US"/>
        </w:rPr>
        <w:t xml:space="preserve">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24">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5">
        <w:r w:rsidRPr="00D9026C">
          <w:rPr>
            <w:lang w:val="en-US"/>
          </w:rPr>
          <w:t xml:space="preserve"> </w:t>
        </w:r>
      </w:hyperlink>
      <w:hyperlink r:id="rId26">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lastRenderedPageBreak/>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8">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9">
        <w:r w:rsidRPr="00D9026C">
          <w:rPr>
            <w:lang w:val="en-US"/>
          </w:rPr>
          <w:t xml:space="preserve"> </w:t>
        </w:r>
      </w:hyperlink>
      <w:hyperlink r:id="rId30">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31">
        <w:r w:rsidRPr="00D9026C">
          <w:rPr>
            <w:lang w:val="en-US"/>
          </w:rPr>
          <w:t>https://doi.org/10.1111/pops.12013</w:t>
        </w:r>
      </w:hyperlink>
      <w:r w:rsidRPr="00D9026C">
        <w:rPr>
          <w:lang w:val="en-US"/>
        </w:rPr>
        <w:t xml:space="preserve"> </w:t>
      </w:r>
    </w:p>
    <w:p w14:paraId="5CEDB59F" w14:textId="77777777" w:rsidR="00E45837" w:rsidRPr="00D9026C"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32">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D9026C">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33"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34">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77777777" w:rsidR="00E45837" w:rsidRPr="00D9026C" w:rsidRDefault="00E45837" w:rsidP="00E45837">
      <w:pPr>
        <w:pStyle w:val="Normal1"/>
        <w:ind w:left="880" w:hanging="880"/>
        <w:rPr>
          <w:lang w:val="de-DE"/>
        </w:rPr>
      </w:pPr>
      <w:r w:rsidRPr="00D9026C">
        <w:rPr>
          <w:lang w:val="en-US"/>
        </w:rPr>
        <w:lastRenderedPageBreak/>
        <w:fldChar w:fldCharType="end"/>
      </w:r>
      <w:r w:rsidRPr="00D9026C">
        <w:rPr>
          <w:lang w:val="en-US"/>
        </w:rPr>
        <w:t xml:space="preserve">Franklin, J. C., Puzia, M. E., Lee, K. M., &amp; Prinstein, M. J. (2014). Low Implicit and Explicit Aversion Toward Self-Cutting Stimuli Longitudinally Predict Nonsuicidal Self-Injury. </w:t>
      </w:r>
      <w:r w:rsidRPr="00D9026C">
        <w:rPr>
          <w:i/>
          <w:lang w:val="de-DE"/>
        </w:rPr>
        <w:t xml:space="preserve">Journal of Abnormal </w:t>
      </w:r>
      <w:proofErr w:type="spellStart"/>
      <w:r w:rsidRPr="00D9026C">
        <w:rPr>
          <w:i/>
          <w:lang w:val="de-DE"/>
        </w:rPr>
        <w:t>Psychology</w:t>
      </w:r>
      <w:proofErr w:type="spellEnd"/>
      <w:r w:rsidRPr="00D9026C">
        <w:rPr>
          <w:lang w:val="de-DE"/>
        </w:rPr>
        <w:t xml:space="preserve">, </w:t>
      </w:r>
      <w:r w:rsidRPr="00D9026C">
        <w:rPr>
          <w:i/>
          <w:lang w:val="de-DE"/>
        </w:rPr>
        <w:t>123</w:t>
      </w:r>
      <w:r w:rsidRPr="00D9026C">
        <w:rPr>
          <w:lang w:val="de-DE"/>
        </w:rPr>
        <w:t>, 463–469.</w:t>
      </w:r>
      <w:hyperlink r:id="rId35">
        <w:r w:rsidRPr="00D9026C">
          <w:rPr>
            <w:lang w:val="de-DE"/>
          </w:rPr>
          <w:t xml:space="preserve"> </w:t>
        </w:r>
      </w:hyperlink>
      <w:hyperlink r:id="rId36">
        <w:r w:rsidRPr="00D9026C">
          <w:rPr>
            <w:lang w:val="de-DE"/>
          </w:rPr>
          <w:t>https://doi.org/10.1037/a0036436</w:t>
        </w:r>
      </w:hyperlink>
    </w:p>
    <w:p w14:paraId="6EBE1433" w14:textId="77777777" w:rsidR="00E45837" w:rsidRPr="00D9026C" w:rsidRDefault="00E45837" w:rsidP="00E45837">
      <w:pPr>
        <w:pStyle w:val="Normal1"/>
        <w:ind w:left="880" w:hanging="880"/>
        <w:rPr>
          <w:lang w:val="en-US"/>
        </w:rPr>
      </w:pPr>
      <w:r w:rsidRPr="00D9026C">
        <w:rPr>
          <w:lang w:val="nl-BE"/>
        </w:rPr>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7">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 xml:space="preserve">Frontiers in </w:t>
      </w:r>
      <w:proofErr w:type="spellStart"/>
      <w:r w:rsidRPr="00D9026C">
        <w:rPr>
          <w:i/>
          <w:lang w:val="de-DE"/>
        </w:rPr>
        <w:t>Psychiatry</w:t>
      </w:r>
      <w:proofErr w:type="spellEnd"/>
      <w:r w:rsidRPr="00D9026C">
        <w:rPr>
          <w:lang w:val="de-DE"/>
        </w:rPr>
        <w:t xml:space="preserve">, </w:t>
      </w:r>
      <w:r w:rsidRPr="00D9026C">
        <w:rPr>
          <w:i/>
          <w:lang w:val="de-DE"/>
        </w:rPr>
        <w:t>6</w:t>
      </w:r>
      <w:r w:rsidRPr="00D9026C">
        <w:rPr>
          <w:lang w:val="de-DE"/>
        </w:rPr>
        <w:t>, 94.</w:t>
      </w:r>
      <w:hyperlink r:id="rId38">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de-DE"/>
        </w:rPr>
        <w:t>Greenwald</w:t>
      </w:r>
      <w:proofErr w:type="spellEnd"/>
      <w:r w:rsidRPr="00D9026C">
        <w:rPr>
          <w:lang w:val="de-DE"/>
        </w:rPr>
        <w:t xml:space="preserve">,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9">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40">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r w:rsidRPr="00D9026C">
        <w:rPr>
          <w:lang w:val="en-US"/>
        </w:rPr>
        <w:t xml:space="preserve">Hermans, D., De Houwer, J., &amp; Eelen,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41">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lastRenderedPageBreak/>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42">
        <w:r w:rsidRPr="00D9026C">
          <w:rPr>
            <w:lang w:val="en-US"/>
          </w:rPr>
          <w:t xml:space="preserve"> </w:t>
        </w:r>
      </w:hyperlink>
      <w:hyperlink r:id="rId43">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44">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45">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6">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D9026C">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8A3B0F">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7">
        <w:r w:rsidRPr="00D9026C">
          <w:rPr>
            <w:lang w:val="en-US"/>
          </w:rPr>
          <w:t xml:space="preserve"> </w:t>
        </w:r>
      </w:hyperlink>
      <w:hyperlink r:id="rId48">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9">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50">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51">
        <w:r w:rsidRPr="00D9026C">
          <w:rPr>
            <w:lang w:val="en-US"/>
          </w:rPr>
          <w:t xml:space="preserve"> </w:t>
        </w:r>
      </w:hyperlink>
      <w:hyperlink r:id="rId52">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4A23051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Mogil, J. S. (2016). Perspective: Equality need not be painful. </w:t>
      </w:r>
      <w:r w:rsidRPr="00D9026C">
        <w:rPr>
          <w:i/>
          <w:lang w:val="nl-BE"/>
        </w:rPr>
        <w:t>Nature</w:t>
      </w:r>
      <w:r w:rsidRPr="00D9026C">
        <w:rPr>
          <w:lang w:val="nl-BE"/>
        </w:rPr>
        <w:t xml:space="preserve">, </w:t>
      </w:r>
      <w:r w:rsidRPr="00D9026C">
        <w:rPr>
          <w:i/>
          <w:lang w:val="nl-BE"/>
        </w:rPr>
        <w:t>535</w:t>
      </w:r>
      <w:r w:rsidRPr="00D9026C">
        <w:rPr>
          <w:lang w:val="nl-BE"/>
        </w:rPr>
        <w:t>, S7.</w:t>
      </w:r>
      <w:r w:rsidR="007C17D4">
        <w:fldChar w:fldCharType="begin"/>
      </w:r>
      <w:r w:rsidR="007C17D4" w:rsidRPr="008A3B0F">
        <w:rPr>
          <w:lang w:val="nl-BE"/>
        </w:rPr>
        <w:instrText xml:space="preserve"> HYPERLINK "https://doi.org/10.1038/535S7a" \h </w:instrText>
      </w:r>
      <w:r w:rsidR="007C17D4">
        <w:fldChar w:fldCharType="separate"/>
      </w:r>
      <w:r w:rsidRPr="00D9026C">
        <w:rPr>
          <w:lang w:val="nl-BE"/>
        </w:rPr>
        <w:t xml:space="preserve"> </w:t>
      </w:r>
      <w:r w:rsidR="007C17D4">
        <w:rPr>
          <w:lang w:val="nl-BE"/>
        </w:rPr>
        <w:fldChar w:fldCharType="end"/>
      </w:r>
      <w:r w:rsidR="008A3B0F" w:rsidRPr="008A3B0F">
        <w:rPr>
          <w:lang w:val="nl-BE"/>
        </w:rPr>
        <w:t xml:space="preserve"> https://doi.org/10.1038/535S7a</w:t>
      </w:r>
      <w:r w:rsidR="008A3B0F">
        <w:t xml:space="preserve"> </w:t>
      </w:r>
    </w:p>
    <w:p w14:paraId="13EF0B0D" w14:textId="77777777" w:rsidR="00E45837" w:rsidRPr="00AD396B" w:rsidRDefault="00E45837" w:rsidP="00E45837">
      <w:pPr>
        <w:pStyle w:val="Normal1"/>
        <w:ind w:left="880" w:hanging="880"/>
        <w:rPr>
          <w:lang w:val="en-US"/>
        </w:rPr>
      </w:pPr>
      <w:r w:rsidRPr="00D9026C">
        <w:rPr>
          <w:lang w:val="nl-BE"/>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53">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54">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5">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6">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7">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8">
        <w:r w:rsidRPr="00D9026C">
          <w:rPr>
            <w:lang w:val="en-US"/>
          </w:rPr>
          <w:t>https://doi.org/10.1016/j.jbtep.2006.10.001</w:t>
        </w:r>
      </w:hyperlink>
      <w:r w:rsidRPr="00D9026C">
        <w:rPr>
          <w:lang w:val="en-US"/>
        </w:rPr>
        <w:t xml:space="preserve"> </w:t>
      </w:r>
    </w:p>
    <w:p w14:paraId="0AA6A457" w14:textId="77777777" w:rsidR="00E45837" w:rsidRPr="00D9026C"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9">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D9026C">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60">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D9026C"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61">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D9026C">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62">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lastRenderedPageBreak/>
        <w:fldChar w:fldCharType="end"/>
      </w:r>
      <w:r w:rsidRPr="00D9026C">
        <w:rPr>
          <w:lang w:val="en-US"/>
        </w:rPr>
        <w:t xml:space="preserve">Teige-Mocigemba, S., Becker, M., Sherman, J., Reichardt, R., &amp; Klauer,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63">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64">
        <w:r w:rsidRPr="00D9026C">
          <w:rPr>
            <w:lang w:val="en-US"/>
          </w:rPr>
          <w:t xml:space="preserve"> </w:t>
        </w:r>
      </w:hyperlink>
      <w:hyperlink r:id="rId65">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6">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7">
        <w:r w:rsidRPr="00D9026C">
          <w:rPr>
            <w:lang w:val="en-US"/>
          </w:rPr>
          <w:t xml:space="preserve"> </w:t>
        </w:r>
      </w:hyperlink>
      <w:hyperlink r:id="rId68">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Ian Hussey" w:date="2021-03-16T16:52:00Z" w:initials="IH">
    <w:p w14:paraId="785554AC" w14:textId="6F346C95" w:rsidR="00D2115C" w:rsidRDefault="00D2115C">
      <w:pPr>
        <w:pStyle w:val="CommentText"/>
      </w:pPr>
      <w:r>
        <w:rPr>
          <w:rStyle w:val="CommentReference"/>
        </w:rPr>
        <w:annotationRef/>
      </w:r>
      <w:r>
        <w:rPr>
          <w:rStyle w:val="CommentReference"/>
        </w:rPr>
        <w:t xml:space="preserve">I went over all the levels of heading and corrected a few, and </w:t>
      </w:r>
      <w:proofErr w:type="spellStart"/>
      <w:r>
        <w:rPr>
          <w:rStyle w:val="CommentReference"/>
        </w:rPr>
        <w:t>formalised</w:t>
      </w:r>
      <w:proofErr w:type="spellEnd"/>
      <w:r>
        <w:rPr>
          <w:rStyle w:val="CommentReference"/>
        </w:rPr>
        <w:t xml:space="preserve"> others into the styles. This will make it much easier to make the preprint, even though it doesn’t make many visible changes here.</w:t>
      </w:r>
    </w:p>
  </w:comment>
  <w:comment w:id="6" w:author="Ian Hussey" w:date="2021-03-16T17:02:00Z" w:initials="IH">
    <w:p w14:paraId="403D7D4C" w14:textId="26D7E910" w:rsidR="006F0A70" w:rsidRDefault="006F0A70">
      <w:pPr>
        <w:pStyle w:val="CommentText"/>
      </w:pPr>
      <w:r>
        <w:rPr>
          <w:rStyle w:val="CommentReference"/>
        </w:rPr>
        <w:annotationRef/>
      </w:r>
      <w:r>
        <w:t>Following Jamie’s comment, I have removed all references to awareness “impacting” AMP effects and standardized this language to “moderation of the AMP effect by awareness”</w:t>
      </w:r>
    </w:p>
  </w:comment>
  <w:comment w:id="29" w:author="Jamie Cummins" w:date="2021-03-16T14:20:00Z" w:initials="JC">
    <w:p w14:paraId="59FC1903" w14:textId="6AD5716C" w:rsidR="00DC3FFD" w:rsidRPr="00DC3FFD" w:rsidRDefault="00DC3FFD">
      <w:pPr>
        <w:pStyle w:val="CommentText"/>
      </w:pPr>
      <w:r>
        <w:rPr>
          <w:rStyle w:val="CommentReference"/>
        </w:rPr>
        <w:annotationRef/>
      </w:r>
      <w:r>
        <w:t xml:space="preserve">One thing I’m </w:t>
      </w:r>
      <w:proofErr w:type="spellStart"/>
      <w:r>
        <w:t>realising</w:t>
      </w:r>
      <w:proofErr w:type="spellEnd"/>
      <w:r>
        <w:t xml:space="preserve"> about this figure is that it implies that we used a Mann IA-AMP and a </w:t>
      </w:r>
      <w:r>
        <w:rPr>
          <w:i/>
          <w:iCs/>
        </w:rPr>
        <w:t xml:space="preserve">standard </w:t>
      </w:r>
      <w:r>
        <w:t xml:space="preserve">AMP in Experiment 6. I don’t think this was the case; I think we used a Mann IA-AMP and a Mann AMP. Should we update the figure to include a “standard AMP” under the first AMP that uses the Mann et al. targets instead? Or does it matter much? I think it might mislead readers otherwise. </w:t>
      </w:r>
    </w:p>
  </w:comment>
  <w:comment w:id="31" w:author="Ian Hussey" w:date="2021-03-16T17:22:00Z" w:initials="IH">
    <w:p w14:paraId="3AE810BB" w14:textId="75CBB412" w:rsidR="00EF63BC" w:rsidRDefault="00EF63BC">
      <w:pPr>
        <w:pStyle w:val="CommentText"/>
      </w:pPr>
      <w:r>
        <w:rPr>
          <w:rStyle w:val="CommentReference"/>
        </w:rPr>
        <w:annotationRef/>
      </w:r>
      <w:r>
        <w:t xml:space="preserve">Fixed </w:t>
      </w:r>
      <w:r>
        <w:t>based on jamies suggestion</w:t>
      </w:r>
    </w:p>
  </w:comment>
  <w:comment w:id="151" w:author="Jamie Cummins" w:date="2021-03-16T14:30:00Z" w:initials="JC">
    <w:p w14:paraId="7B51EB67" w14:textId="4449E933" w:rsidR="00A75076" w:rsidRDefault="00A75076">
      <w:pPr>
        <w:pStyle w:val="CommentText"/>
      </w:pPr>
      <w:r>
        <w:rPr>
          <w:rStyle w:val="CommentReference"/>
        </w:rPr>
        <w:annotationRef/>
      </w:r>
      <w:r>
        <w:t xml:space="preserve">We talk about correlation here, yet report beta coefficients. Why not just report a Pearson’s r instead? </w:t>
      </w:r>
    </w:p>
  </w:comment>
  <w:comment w:id="152" w:author="Ian Hussey" w:date="2021-03-16T16:19:00Z" w:initials="IH">
    <w:p w14:paraId="181D5853" w14:textId="110F52A0" w:rsidR="0068754C" w:rsidRDefault="0068754C">
      <w:pPr>
        <w:pStyle w:val="CommentText"/>
      </w:pPr>
      <w:r>
        <w:rPr>
          <w:rStyle w:val="CommentReference"/>
        </w:rPr>
        <w:annotationRef/>
      </w:r>
      <w:r>
        <w:t xml:space="preserve">Standardized beta and </w:t>
      </w:r>
      <w:proofErr w:type="spellStart"/>
      <w:r>
        <w:t>pearsons</w:t>
      </w:r>
      <w:proofErr w:type="spellEnd"/>
      <w:r>
        <w:t xml:space="preserve"> </w:t>
      </w:r>
      <w:proofErr w:type="spellStart"/>
      <w:r>
        <w:t>r are</w:t>
      </w:r>
      <w:proofErr w:type="spellEnd"/>
      <w:r>
        <w:t xml:space="preserve"> equivalent in a single predictor regression. Nonetheless I reworded</w:t>
      </w:r>
    </w:p>
  </w:comment>
  <w:comment w:id="238" w:author="Jamie Cummins" w:date="2021-03-16T14:39:00Z" w:initials="JC">
    <w:p w14:paraId="0C0E86D7" w14:textId="3442A2AD" w:rsidR="00A75076" w:rsidRDefault="00A75076">
      <w:pPr>
        <w:pStyle w:val="CommentText"/>
      </w:pPr>
      <w:r>
        <w:rPr>
          <w:rStyle w:val="CommentReference"/>
        </w:rPr>
        <w:annotationRef/>
      </w:r>
      <w:r>
        <w:t xml:space="preserve">Will they pull this up for causal language? No harm in leaving it in and seeing I guess. </w:t>
      </w:r>
    </w:p>
  </w:comment>
  <w:comment w:id="342" w:author="Ian Hussey" w:date="2021-03-16T16:36:00Z" w:initials="IH">
    <w:p w14:paraId="42D7AF46" w14:textId="27F43AD7" w:rsidR="00124669" w:rsidRDefault="00124669">
      <w:pPr>
        <w:pStyle w:val="CommentText"/>
      </w:pPr>
      <w:r>
        <w:rPr>
          <w:rStyle w:val="CommentReference"/>
        </w:rPr>
        <w:annotationRef/>
      </w:r>
      <w:r>
        <w:t>There were two headings called conclusion, so I removed this one and left the final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85554AC" w15:done="0"/>
  <w15:commentEx w15:paraId="403D7D4C" w15:done="0"/>
  <w15:commentEx w15:paraId="59FC1903" w15:done="0"/>
  <w15:commentEx w15:paraId="3AE810BB" w15:done="0"/>
  <w15:commentEx w15:paraId="7B51EB67" w15:done="0"/>
  <w15:commentEx w15:paraId="181D5853" w15:paraIdParent="7B51EB67" w15:done="0"/>
  <w15:commentEx w15:paraId="0C0E86D7" w15:done="0"/>
  <w15:commentEx w15:paraId="42D7AF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B60B8" w16cex:dateUtc="2021-03-16T15:52:00Z"/>
  <w16cex:commentExtensible w16cex:durableId="23FB633A" w16cex:dateUtc="2021-03-16T16:02:00Z"/>
  <w16cex:commentExtensible w16cex:durableId="23FB3D23" w16cex:dateUtc="2021-03-16T13:20:00Z"/>
  <w16cex:commentExtensible w16cex:durableId="23FB67C8" w16cex:dateUtc="2021-03-16T16:22:00Z"/>
  <w16cex:commentExtensible w16cex:durableId="23FB3F6F" w16cex:dateUtc="2021-03-16T13:30:00Z"/>
  <w16cex:commentExtensible w16cex:durableId="23FB58FE" w16cex:dateUtc="2021-03-16T15:19:00Z"/>
  <w16cex:commentExtensible w16cex:durableId="23FB418C" w16cex:dateUtc="2021-03-16T13:39:00Z"/>
  <w16cex:commentExtensible w16cex:durableId="23FB5CFE" w16cex:dateUtc="2021-03-16T15: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5554AC" w16cid:durableId="23FB60B8"/>
  <w16cid:commentId w16cid:paraId="403D7D4C" w16cid:durableId="23FB633A"/>
  <w16cid:commentId w16cid:paraId="59FC1903" w16cid:durableId="23FB3D23"/>
  <w16cid:commentId w16cid:paraId="3AE810BB" w16cid:durableId="23FB67C8"/>
  <w16cid:commentId w16cid:paraId="7B51EB67" w16cid:durableId="23FB3F6F"/>
  <w16cid:commentId w16cid:paraId="181D5853" w16cid:durableId="23FB58FE"/>
  <w16cid:commentId w16cid:paraId="0C0E86D7" w16cid:durableId="23FB418C"/>
  <w16cid:commentId w16cid:paraId="42D7AF46" w16cid:durableId="23FB5C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965EC8" w14:textId="77777777" w:rsidR="005C02CF" w:rsidRDefault="005C02CF">
      <w:pPr>
        <w:spacing w:line="240" w:lineRule="auto"/>
      </w:pPr>
      <w:r>
        <w:separator/>
      </w:r>
    </w:p>
  </w:endnote>
  <w:endnote w:type="continuationSeparator" w:id="0">
    <w:p w14:paraId="53A3D096" w14:textId="77777777" w:rsidR="005C02CF" w:rsidRDefault="005C02CF">
      <w:pPr>
        <w:spacing w:line="240" w:lineRule="auto"/>
      </w:pPr>
      <w:r>
        <w:continuationSeparator/>
      </w:r>
    </w:p>
  </w:endnote>
  <w:endnote w:type="continuationNotice" w:id="1">
    <w:p w14:paraId="04C5BDD3" w14:textId="77777777" w:rsidR="005C02CF" w:rsidRDefault="005C02C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Monaco">
    <w:altName w:val="﷽﷽﷽﷽﷽﷽﷽﷽New"/>
    <w:panose1 w:val="00000000000000000000"/>
    <w:charset w:val="4D"/>
    <w:family w:val="auto"/>
    <w:pitch w:val="variable"/>
    <w:sig w:usb0="A00002FF" w:usb1="500039FB" w:usb2="00000000" w:usb3="00000000" w:csb0="00000197" w:csb1="00000000"/>
  </w:font>
  <w:font w:name="Gungsuh">
    <w:altName w:val="Malgun Gothic"/>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F60BFA" w14:textId="77777777" w:rsidR="005C02CF" w:rsidRDefault="005C02CF">
      <w:pPr>
        <w:spacing w:line="240" w:lineRule="auto"/>
      </w:pPr>
      <w:r>
        <w:separator/>
      </w:r>
    </w:p>
  </w:footnote>
  <w:footnote w:type="continuationSeparator" w:id="0">
    <w:p w14:paraId="5FFC53A7" w14:textId="77777777" w:rsidR="005C02CF" w:rsidRDefault="005C02CF">
      <w:pPr>
        <w:spacing w:line="240" w:lineRule="auto"/>
      </w:pPr>
      <w:r>
        <w:continuationSeparator/>
      </w:r>
    </w:p>
  </w:footnote>
  <w:footnote w:type="continuationNotice" w:id="1">
    <w:p w14:paraId="2A673953" w14:textId="77777777" w:rsidR="005C02CF" w:rsidRDefault="005C02CF">
      <w:pPr>
        <w:spacing w:line="240" w:lineRule="auto"/>
      </w:pPr>
    </w:p>
  </w:footnote>
  <w:footnote w:id="2">
    <w:p w14:paraId="325E5F18" w14:textId="72DEAAFC" w:rsidR="007C17D4" w:rsidRPr="008C7500" w:rsidRDefault="007C17D4" w:rsidP="00C439F6">
      <w:pPr>
        <w:pStyle w:val="FootnoteText"/>
      </w:pPr>
      <w:r>
        <w:rPr>
          <w:rStyle w:val="FootnoteReference"/>
        </w:rPr>
        <w:footnoteRef/>
      </w:r>
      <w:r>
        <w:t xml:space="preserve"> The term </w:t>
      </w:r>
      <w:r>
        <w:rPr>
          <w:lang w:val="en-GB"/>
        </w:rPr>
        <w:t xml:space="preserve">implicit does not represent an “all-or-nothing” concept but is rather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2C347E">
        <w:rPr>
          <w:i/>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proofErr w:type="spellStart"/>
      <w:r>
        <w:rPr>
          <w:lang w:val="en-GB"/>
        </w:rPr>
        <w:t>Hutter</w:t>
      </w:r>
      <w:proofErr w:type="spellEnd"/>
      <w:r>
        <w:rPr>
          <w:lang w:val="en-GB"/>
        </w:rPr>
        <w:t xml:space="preserve"> (2020).  </w:t>
      </w:r>
    </w:p>
  </w:footnote>
  <w:footnote w:id="3">
    <w:p w14:paraId="40C8C4B7" w14:textId="218E57CB" w:rsidR="007C17D4" w:rsidRPr="002C347E" w:rsidRDefault="007C17D4">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4">
    <w:p w14:paraId="08633266" w14:textId="478C5FF5" w:rsidR="007C17D4" w:rsidRPr="005E6439" w:rsidRDefault="007C17D4"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7C6E0089" w:rsidR="007C17D4" w:rsidRPr="002C347E" w:rsidRDefault="007C17D4">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scored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6">
    <w:p w14:paraId="57DA7606" w14:textId="77777777" w:rsidR="007C17D4" w:rsidRPr="00F31BFB" w:rsidRDefault="007C17D4"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7">
    <w:p w14:paraId="5D8FD69B" w14:textId="6D7C66BE" w:rsidR="007C17D4" w:rsidRPr="00F31BFB" w:rsidRDefault="007C17D4"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additional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8">
    <w:p w14:paraId="0E8DBC37" w14:textId="7062C55C" w:rsidR="007C17D4" w:rsidRPr="00D01429" w:rsidRDefault="007C17D4"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9">
    <w:p w14:paraId="2D2B8D5B" w14:textId="6C7A8784" w:rsidR="007C17D4" w:rsidRPr="00F31BFB" w:rsidRDefault="007C17D4"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0">
    <w:p w14:paraId="2512E6A9" w14:textId="381A5623" w:rsidR="007C17D4" w:rsidRPr="00765124" w:rsidRDefault="007C17D4" w:rsidP="00765124">
      <w:pPr>
        <w:pStyle w:val="FootnoteText"/>
      </w:pPr>
      <w:r>
        <w:rPr>
          <w:rStyle w:val="FootnoteReference"/>
        </w:rPr>
        <w:footnoteRef/>
      </w:r>
      <w:r>
        <w:t xml:space="preserve"> </w:t>
      </w:r>
      <w:r w:rsidRPr="00765124">
        <w:t xml:space="preserve">As we outlined in the introduction, implicit is an umbrella term for a diverse set of automaticity conditions. It may be that AMP effects are still ‘implicit’ in the sense that meet some automaticity conditions (e.g., are emitted quickly). But our findings suggest that they fail to meet </w:t>
      </w:r>
      <w:r>
        <w:t xml:space="preserve">one of the two conditions (awareness) which is </w:t>
      </w:r>
    </w:p>
  </w:footnote>
  <w:footnote w:id="11">
    <w:p w14:paraId="74213594" w14:textId="77777777" w:rsidR="007C17D4" w:rsidRPr="00F31BFB" w:rsidRDefault="007C17D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7C17D4" w:rsidRDefault="007C17D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7C17D4" w:rsidRDefault="007C17D4"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7C17D4" w:rsidRDefault="007C17D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32121DE7" w:rsidR="007C17D4" w:rsidRDefault="007C17D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A3B0F">
      <w:rPr>
        <w:rStyle w:val="PageNumber"/>
        <w:noProof/>
      </w:rPr>
      <w:t>24</w:t>
    </w:r>
    <w:r>
      <w:rPr>
        <w:rStyle w:val="PageNumber"/>
      </w:rPr>
      <w:fldChar w:fldCharType="end"/>
    </w:r>
  </w:p>
  <w:p w14:paraId="6FA169CA" w14:textId="0D16A8A3" w:rsidR="007C17D4" w:rsidRDefault="007C17D4"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7C17D4" w:rsidRDefault="007C17D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7C17D4" w:rsidRDefault="007C17D4"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n Hussey">
    <w15:presenceInfo w15:providerId="None" w15:userId="Ian Hussey"/>
  </w15:person>
  <w15:person w15:author="Jamie Cummins">
    <w15:presenceInfo w15:providerId="AD" w15:userId="S::jamie.cummins@ugent.be::89a1fb1c-5dfd-44ce-b872-7c43e1fa3f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6D89"/>
    <w:rsid w:val="0007020C"/>
    <w:rsid w:val="00074426"/>
    <w:rsid w:val="000749DE"/>
    <w:rsid w:val="00074D1E"/>
    <w:rsid w:val="00077B9E"/>
    <w:rsid w:val="000808E9"/>
    <w:rsid w:val="0008606A"/>
    <w:rsid w:val="0009295E"/>
    <w:rsid w:val="0009602C"/>
    <w:rsid w:val="000A46E1"/>
    <w:rsid w:val="000A48B9"/>
    <w:rsid w:val="000A4D67"/>
    <w:rsid w:val="000A55FF"/>
    <w:rsid w:val="000B06F5"/>
    <w:rsid w:val="000B100F"/>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E69"/>
    <w:rsid w:val="00103EA7"/>
    <w:rsid w:val="001048B4"/>
    <w:rsid w:val="00104B52"/>
    <w:rsid w:val="001150D6"/>
    <w:rsid w:val="001159A2"/>
    <w:rsid w:val="00117B29"/>
    <w:rsid w:val="00121054"/>
    <w:rsid w:val="001217D8"/>
    <w:rsid w:val="00122E46"/>
    <w:rsid w:val="00124669"/>
    <w:rsid w:val="00126E2C"/>
    <w:rsid w:val="001277FF"/>
    <w:rsid w:val="00133BE1"/>
    <w:rsid w:val="00133C53"/>
    <w:rsid w:val="00140B49"/>
    <w:rsid w:val="0014227C"/>
    <w:rsid w:val="00143C5F"/>
    <w:rsid w:val="001445B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8A2"/>
    <w:rsid w:val="002F7159"/>
    <w:rsid w:val="00300B44"/>
    <w:rsid w:val="0030113F"/>
    <w:rsid w:val="00306656"/>
    <w:rsid w:val="003076C7"/>
    <w:rsid w:val="00311DEB"/>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651"/>
    <w:rsid w:val="003753E2"/>
    <w:rsid w:val="003763D0"/>
    <w:rsid w:val="00381E60"/>
    <w:rsid w:val="00383769"/>
    <w:rsid w:val="00383F63"/>
    <w:rsid w:val="0038432D"/>
    <w:rsid w:val="00392855"/>
    <w:rsid w:val="00393AC6"/>
    <w:rsid w:val="003952A6"/>
    <w:rsid w:val="00397285"/>
    <w:rsid w:val="003979B0"/>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673B"/>
    <w:rsid w:val="004D2FA4"/>
    <w:rsid w:val="004D4BD6"/>
    <w:rsid w:val="004E040E"/>
    <w:rsid w:val="004E1609"/>
    <w:rsid w:val="004E3280"/>
    <w:rsid w:val="004E42AE"/>
    <w:rsid w:val="004E451C"/>
    <w:rsid w:val="004F08E7"/>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F37C1"/>
    <w:rsid w:val="005F3DD4"/>
    <w:rsid w:val="005F3F2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2A94"/>
    <w:rsid w:val="008E58BD"/>
    <w:rsid w:val="008E7D04"/>
    <w:rsid w:val="008F182D"/>
    <w:rsid w:val="008F1DAF"/>
    <w:rsid w:val="008F229B"/>
    <w:rsid w:val="008F29C3"/>
    <w:rsid w:val="008F40DA"/>
    <w:rsid w:val="008F7BB6"/>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616B"/>
    <w:rsid w:val="00996F59"/>
    <w:rsid w:val="009A1DD1"/>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DE"/>
    <w:rsid w:val="00B349C8"/>
    <w:rsid w:val="00B36927"/>
    <w:rsid w:val="00B376A0"/>
    <w:rsid w:val="00B37DE0"/>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3771"/>
    <w:rsid w:val="00BB46C0"/>
    <w:rsid w:val="00BB5DAE"/>
    <w:rsid w:val="00BB65A9"/>
    <w:rsid w:val="00BB6B59"/>
    <w:rsid w:val="00BB73B3"/>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6A4A"/>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295"/>
    <w:rsid w:val="00CE08F5"/>
    <w:rsid w:val="00CE5632"/>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6738"/>
    <w:rsid w:val="00D77D0A"/>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9AD"/>
    <w:rsid w:val="00FA6AF5"/>
    <w:rsid w:val="00FA6F19"/>
    <w:rsid w:val="00FA7134"/>
    <w:rsid w:val="00FB2F63"/>
    <w:rsid w:val="00FB3BD2"/>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0022-3514.42.1.116" TargetMode="External"/><Relationship Id="rId21" Type="http://schemas.openxmlformats.org/officeDocument/2006/relationships/image" Target="media/image4.png"/><Relationship Id="rId42" Type="http://schemas.openxmlformats.org/officeDocument/2006/relationships/hyperlink" Target="https://doi.org/10.1080/02699931.2010.508260" TargetMode="External"/><Relationship Id="rId47" Type="http://schemas.openxmlformats.org/officeDocument/2006/relationships/hyperlink" Target="https://doi.org/10.1177/2515245918770963" TargetMode="External"/><Relationship Id="rId63" Type="http://schemas.openxmlformats.org/officeDocument/2006/relationships/hyperlink" Target="https://doi.org/10.1027/1618-3169/a000364" TargetMode="External"/><Relationship Id="rId68" Type="http://schemas.openxmlformats.org/officeDocument/2006/relationships/hyperlink" Target="https://doi.org/10.1016/j.addbeh.2017.08.026"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doi.org/10.20982/tqmp.13.2.p120" TargetMode="External"/><Relationship Id="rId11" Type="http://schemas.openxmlformats.org/officeDocument/2006/relationships/header" Target="header3.xml"/><Relationship Id="rId24" Type="http://schemas.openxmlformats.org/officeDocument/2006/relationships/hyperlink" Target="https://doi.org/10.1037/a0026907" TargetMode="External"/><Relationship Id="rId32" Type="http://schemas.openxmlformats.org/officeDocument/2006/relationships/hyperlink" Target="https://doi.org/10.1111/josi.12048" TargetMode="External"/><Relationship Id="rId37" Type="http://schemas.openxmlformats.org/officeDocument/2006/relationships/hyperlink" Target="https://doi.org/10.1177/0146167213502548" TargetMode="External"/><Relationship Id="rId40" Type="http://schemas.openxmlformats.org/officeDocument/2006/relationships/hyperlink" Target="https://doi.org/10.1037/pspi0000155" TargetMode="External"/><Relationship Id="rId45" Type="http://schemas.openxmlformats.org/officeDocument/2006/relationships/hyperlink" Target="https://doi.org/10.1037/a0014747" TargetMode="External"/><Relationship Id="rId53" Type="http://schemas.openxmlformats.org/officeDocument/2006/relationships/hyperlink" Target="about:blank" TargetMode="External"/><Relationship Id="rId58" Type="http://schemas.openxmlformats.org/officeDocument/2006/relationships/hyperlink" Target="https://doi.org/10.1016/j.jbtep.2006.10.001" TargetMode="External"/><Relationship Id="rId66" Type="http://schemas.openxmlformats.org/officeDocument/2006/relationships/hyperlink" Target="https://doi.org/10.1002/ejsp.2337" TargetMode="External"/><Relationship Id="rId5" Type="http://schemas.openxmlformats.org/officeDocument/2006/relationships/webSettings" Target="webSettings.xml"/><Relationship Id="rId61" Type="http://schemas.openxmlformats.org/officeDocument/2006/relationships/hyperlink" Target="https://doi.org/10.1002/eat.22843" TargetMode="External"/><Relationship Id="rId19" Type="http://schemas.openxmlformats.org/officeDocument/2006/relationships/hyperlink" Target="https://osf.io/f38ag/" TargetMode="Externa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hyperlink" Target="https://doi.org/10.1016/j.socscimed.2017.05.013" TargetMode="External"/><Relationship Id="rId30" Type="http://schemas.openxmlformats.org/officeDocument/2006/relationships/hyperlink" Target="https://doi.org/10.20982/tqmp.13.2.p120" TargetMode="External"/><Relationship Id="rId35" Type="http://schemas.openxmlformats.org/officeDocument/2006/relationships/hyperlink" Target="https://doi.org/10.1037/a0036436" TargetMode="External"/><Relationship Id="rId43" Type="http://schemas.openxmlformats.org/officeDocument/2006/relationships/hyperlink" Target="https://doi.org/10.1080/02699931.2010.508260" TargetMode="External"/><Relationship Id="rId48" Type="http://schemas.openxmlformats.org/officeDocument/2006/relationships/hyperlink" Target="https://doi.org/10.1177/2515245918770963" TargetMode="External"/><Relationship Id="rId56" Type="http://schemas.openxmlformats.org/officeDocument/2006/relationships/hyperlink" Target="https://doi.org/10.1111/spc3.12148" TargetMode="External"/><Relationship Id="rId64" Type="http://schemas.openxmlformats.org/officeDocument/2006/relationships/hyperlink" Target="https://doi.org/10.1027/1618-3169/a000376" TargetMode="External"/><Relationship Id="rId69"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016/j.chiabu.2017.02.005"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emf"/><Relationship Id="rId25" Type="http://schemas.openxmlformats.org/officeDocument/2006/relationships/hyperlink" Target="https://doi.org/10.1037/0022-3514.42.1.116" TargetMode="External"/><Relationship Id="rId33" Type="http://schemas.openxmlformats.org/officeDocument/2006/relationships/hyperlink" Target="https://doi.org/10.3758/BF03193146" TargetMode="External"/><Relationship Id="rId38" Type="http://schemas.openxmlformats.org/officeDocument/2006/relationships/hyperlink" Target="https://doi.org/10.3389/fpsyt.2015.00094" TargetMode="External"/><Relationship Id="rId46" Type="http://schemas.openxmlformats.org/officeDocument/2006/relationships/hyperlink" Target="https://doi.org/10.1093/poq/nfs051" TargetMode="External"/><Relationship Id="rId59" Type="http://schemas.openxmlformats.org/officeDocument/2006/relationships/hyperlink" Target="https://doi.org/10.1002/per.1861" TargetMode="External"/><Relationship Id="rId67" Type="http://schemas.openxmlformats.org/officeDocument/2006/relationships/hyperlink" Target="https://doi.org/10.1016/j.addbeh.2017.08.026" TargetMode="External"/><Relationship Id="rId20" Type="http://schemas.openxmlformats.org/officeDocument/2006/relationships/image" Target="media/image3.emf"/><Relationship Id="rId41" Type="http://schemas.openxmlformats.org/officeDocument/2006/relationships/hyperlink" Target="https://doi.org/10.1080/02699939408408957" TargetMode="External"/><Relationship Id="rId54" Type="http://schemas.openxmlformats.org/officeDocument/2006/relationships/hyperlink" Target="https://doi.org/10.1177/0146167212475225" TargetMode="External"/><Relationship Id="rId62" Type="http://schemas.openxmlformats.org/officeDocument/2006/relationships/hyperlink" Target="https://doi.org/10.1016/j.eatbeh.2013.10.017"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hyperlink" Target="https://doi.org/10.1177/0146167212446835" TargetMode="External"/><Relationship Id="rId28" Type="http://schemas.openxmlformats.org/officeDocument/2006/relationships/hyperlink" Target="https://doi.org/10.4135/9781412976237.n2" TargetMode="External"/><Relationship Id="rId36" Type="http://schemas.openxmlformats.org/officeDocument/2006/relationships/hyperlink" Target="https://doi.org/10.1037/a0036436" TargetMode="External"/><Relationship Id="rId49" Type="http://schemas.openxmlformats.org/officeDocument/2006/relationships/hyperlink" Target="https://doi.org/10.1037/pspa0000146" TargetMode="External"/><Relationship Id="rId57" Type="http://schemas.openxmlformats.org/officeDocument/2006/relationships/hyperlink" Target="https://doi.org/10.5334/pb-51-2-109" TargetMode="External"/><Relationship Id="rId10" Type="http://schemas.openxmlformats.org/officeDocument/2006/relationships/header" Target="header2.xml"/><Relationship Id="rId31" Type="http://schemas.openxmlformats.org/officeDocument/2006/relationships/hyperlink" Target="https://doi.org/10.1111/pops.12013" TargetMode="External"/><Relationship Id="rId44" Type="http://schemas.openxmlformats.org/officeDocument/2006/relationships/hyperlink" Target="http://dx.doi.org/10.1007/s10608-012-9484-1" TargetMode="External"/><Relationship Id="rId52" Type="http://schemas.openxmlformats.org/officeDocument/2006/relationships/hyperlink" Target="https://doi.org/10.1016/j.chiabu.2017.02.005" TargetMode="External"/><Relationship Id="rId60" Type="http://schemas.openxmlformats.org/officeDocument/2006/relationships/hyperlink" Target="https://doi.org/10.1016/j.jbtep.2015.07.005" TargetMode="External"/><Relationship Id="rId65" Type="http://schemas.openxmlformats.org/officeDocument/2006/relationships/hyperlink" Target="https://doi.org/10.1027/1618-3169/a000376" TargetMode="External"/><Relationship Id="rId4" Type="http://schemas.openxmlformats.org/officeDocument/2006/relationships/settings" Target="settings.xml"/><Relationship Id="rId9"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hyperlink" Target="https://osf.io/gv7cm/" TargetMode="External"/><Relationship Id="rId39" Type="http://schemas.openxmlformats.org/officeDocument/2006/relationships/hyperlink" Target="https://doi.org/10.1037/0022-3514.74.6.1464" TargetMode="External"/><Relationship Id="rId34" Type="http://schemas.openxmlformats.org/officeDocument/2006/relationships/hyperlink" Target="https://doi.org/10.1016/j.psychres.2017.11.083" TargetMode="External"/><Relationship Id="rId50" Type="http://schemas.openxmlformats.org/officeDocument/2006/relationships/hyperlink" Target="https://doi.org/10.1016/j.jesp.2016.06.004" TargetMode="External"/><Relationship Id="rId55" Type="http://schemas.openxmlformats.org/officeDocument/2006/relationships/hyperlink" Target="https://doi.org/10.1037/0022-3514.89.3.2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F55F8-7032-416D-A959-7B1C444DC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70</Pages>
  <Words>18192</Words>
  <Characters>103697</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22</cp:revision>
  <cp:lastPrinted>2019-05-22T14:08:00Z</cp:lastPrinted>
  <dcterms:created xsi:type="dcterms:W3CDTF">2021-03-16T11:11:00Z</dcterms:created>
  <dcterms:modified xsi:type="dcterms:W3CDTF">2021-03-16T16:26:00Z</dcterms:modified>
</cp:coreProperties>
</file>