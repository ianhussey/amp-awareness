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w:t>
      </w:r>
      <w:proofErr w:type="spellStart"/>
      <w:r w:rsidRPr="002622F5">
        <w:rPr>
          <w:lang w:val="en-US"/>
        </w:rPr>
        <w:t>Gawronski</w:t>
      </w:r>
      <w:proofErr w:type="spellEnd"/>
      <w:r w:rsidRPr="002622F5">
        <w:rPr>
          <w:lang w:val="en-US"/>
        </w:rPr>
        <w:t xml:space="preserve">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w:t>
      </w:r>
      <w:proofErr w:type="spellStart"/>
      <w:r w:rsidR="001D35BD" w:rsidRPr="002622F5">
        <w:rPr>
          <w:lang w:val="en-US"/>
        </w:rPr>
        <w:t>Houwer</w:t>
      </w:r>
      <w:proofErr w:type="spellEnd"/>
      <w:r w:rsidR="001D35BD" w:rsidRPr="002622F5">
        <w:rPr>
          <w:lang w:val="en-US"/>
        </w:rPr>
        <w:t xml:space="preserve">,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w:t>
      </w:r>
      <w:proofErr w:type="spellStart"/>
      <w:r w:rsidR="001D35BD" w:rsidRPr="002622F5">
        <w:rPr>
          <w:lang w:val="en-US"/>
        </w:rPr>
        <w:t>Gawronski</w:t>
      </w:r>
      <w:proofErr w:type="spellEnd"/>
      <w:r w:rsidR="001D35BD" w:rsidRPr="002622F5">
        <w:rPr>
          <w:lang w:val="en-US"/>
        </w:rPr>
        <w:t xml:space="preserve"> &amp; De </w:t>
      </w:r>
      <w:proofErr w:type="spellStart"/>
      <w:r w:rsidR="001D35BD" w:rsidRPr="002622F5">
        <w:rPr>
          <w:lang w:val="en-US"/>
        </w:rPr>
        <w:t>Houwer</w:t>
      </w:r>
      <w:proofErr w:type="spellEnd"/>
      <w:r w:rsidR="001D35BD" w:rsidRPr="002622F5">
        <w:rPr>
          <w:lang w:val="en-US"/>
        </w:rPr>
        <w:t>,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w:t>
      </w:r>
      <w:proofErr w:type="spellStart"/>
      <w:r w:rsidRPr="002622F5">
        <w:rPr>
          <w:lang w:val="en-US"/>
        </w:rPr>
        <w:t>Houwer</w:t>
      </w:r>
      <w:proofErr w:type="spellEnd"/>
      <w:r w:rsidRPr="002622F5">
        <w:rPr>
          <w:lang w:val="en-US"/>
        </w:rPr>
        <w:t xml:space="preserve">,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w:t>
      </w:r>
      <w:proofErr w:type="spellStart"/>
      <w:r w:rsidRPr="002622F5">
        <w:rPr>
          <w:lang w:val="en-US"/>
        </w:rPr>
        <w:t>Gawronski</w:t>
      </w:r>
      <w:proofErr w:type="spellEnd"/>
      <w:r w:rsidRPr="002622F5">
        <w:rPr>
          <w:lang w:val="en-US"/>
        </w:rPr>
        <w:t xml:space="preserve">,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xml:space="preserve">, &amp; </w:t>
      </w:r>
      <w:proofErr w:type="spellStart"/>
      <w:r w:rsidRPr="002622F5">
        <w:rPr>
          <w:lang w:val="en-US"/>
        </w:rPr>
        <w:t>Gawronski</w:t>
      </w:r>
      <w:proofErr w:type="spellEnd"/>
      <w:r w:rsidRPr="002622F5">
        <w:rPr>
          <w:lang w:val="en-US"/>
        </w:rPr>
        <w:t>,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30E334" w:rsidR="00206529" w:rsidRDefault="00A02509">
      <w:pPr>
        <w:pStyle w:val="Normal1"/>
        <w:ind w:firstLine="720"/>
        <w:rPr>
          <w:lang w:val="en-US"/>
        </w:rPr>
      </w:pPr>
      <w:r w:rsidRPr="002622F5">
        <w:rPr>
          <w:lang w:val="en-US"/>
        </w:rPr>
        <w:t xml:space="preserve">The Affect Misattribution Procedure (AMP) has emerged as one of the more popular indirect procedures because it possesses the structural advantages of sequential priming along with good psychometric properties </w:t>
      </w:r>
      <w:r w:rsidR="00193F4C">
        <w:rPr>
          <w:lang w:val="en-US"/>
        </w:rPr>
        <w:t xml:space="preserve">that other </w:t>
      </w:r>
      <w:r w:rsidR="00226DC8">
        <w:rPr>
          <w:lang w:val="en-US"/>
        </w:rPr>
        <w:t xml:space="preserve">indirect procedures </w:t>
      </w:r>
      <w:r w:rsidRPr="002622F5">
        <w:rPr>
          <w:lang w:val="en-US"/>
        </w:rPr>
        <w:t xml:space="preserve">often lack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w:t>
      </w:r>
      <w:proofErr w:type="spellStart"/>
      <w:r w:rsidRPr="002622F5">
        <w:rPr>
          <w:lang w:val="en-US"/>
        </w:rPr>
        <w:t>Teige-Mocigemba</w:t>
      </w:r>
      <w:proofErr w:type="spellEnd"/>
      <w:r w:rsidRPr="002622F5">
        <w:rPr>
          <w:lang w:val="en-US"/>
        </w:rPr>
        <w:t xml:space="preserve">, Becker, Sherman, </w:t>
      </w:r>
      <w:proofErr w:type="spellStart"/>
      <w:r w:rsidRPr="002622F5">
        <w:rPr>
          <w:lang w:val="en-US"/>
        </w:rPr>
        <w:t>Reichardt</w:t>
      </w:r>
      <w:proofErr w:type="spellEnd"/>
      <w:r w:rsidRPr="002622F5">
        <w:rPr>
          <w:lang w:val="en-US"/>
        </w:rPr>
        <w:t xml:space="preserve">, &amp; </w:t>
      </w:r>
      <w:proofErr w:type="spellStart"/>
      <w:r w:rsidRPr="002622F5">
        <w:rPr>
          <w:lang w:val="en-US"/>
        </w:rPr>
        <w:t>Klauer</w:t>
      </w:r>
      <w:proofErr w:type="spellEnd"/>
      <w:r w:rsidRPr="002622F5">
        <w:rPr>
          <w:lang w:val="en-US"/>
        </w:rPr>
        <w:t xml:space="preserve">, 2017), gender (Ye &amp; </w:t>
      </w:r>
      <w:proofErr w:type="spellStart"/>
      <w:r w:rsidRPr="002622F5">
        <w:rPr>
          <w:lang w:val="en-US"/>
        </w:rPr>
        <w:t>Gawronski</w:t>
      </w:r>
      <w:proofErr w:type="spellEnd"/>
      <w:r w:rsidRPr="002622F5">
        <w:rPr>
          <w:lang w:val="en-US"/>
        </w:rPr>
        <w:t>, 2018), sexuality (</w:t>
      </w:r>
      <w:proofErr w:type="spellStart"/>
      <w:r w:rsidRPr="002622F5">
        <w:rPr>
          <w:lang w:val="en-US"/>
        </w:rPr>
        <w:t>Imhoff</w:t>
      </w:r>
      <w:proofErr w:type="spellEnd"/>
      <w:r w:rsidRPr="002622F5">
        <w:rPr>
          <w:lang w:val="en-US"/>
        </w:rPr>
        <w:t xml:space="preserve">,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w:t>
      </w:r>
      <w:proofErr w:type="spellStart"/>
      <w:r w:rsidRPr="002622F5">
        <w:rPr>
          <w:lang w:val="en-US"/>
        </w:rPr>
        <w:t>Mertens</w:t>
      </w:r>
      <w:proofErr w:type="spellEnd"/>
      <w:r w:rsidRPr="002622F5">
        <w:rPr>
          <w:lang w:val="en-US"/>
        </w:rPr>
        <w:t xml:space="preserve">, Smith, &amp; De </w:t>
      </w:r>
      <w:proofErr w:type="spellStart"/>
      <w:r w:rsidRPr="002622F5">
        <w:rPr>
          <w:lang w:val="en-US"/>
        </w:rPr>
        <w:t>Houwer</w:t>
      </w:r>
      <w:proofErr w:type="spellEnd"/>
      <w:r w:rsidRPr="002622F5">
        <w:rPr>
          <w:lang w:val="en-US"/>
        </w:rPr>
        <w:t xml:space="preserve">, 2017), and to assess the effectiveness of </w:t>
      </w:r>
      <w:r w:rsidR="00193F4C">
        <w:rPr>
          <w:lang w:val="en-US"/>
        </w:rPr>
        <w:t xml:space="preserve">attitude change </w:t>
      </w:r>
      <w:r w:rsidRPr="002622F5">
        <w:rPr>
          <w:lang w:val="en-US"/>
        </w:rPr>
        <w:lastRenderedPageBreak/>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w:t>
      </w:r>
      <w:proofErr w:type="spellStart"/>
      <w:r w:rsidRPr="002622F5">
        <w:rPr>
          <w:lang w:val="en-US"/>
        </w:rPr>
        <w:t>Zerhouni</w:t>
      </w:r>
      <w:proofErr w:type="spellEnd"/>
      <w:r w:rsidRPr="002622F5">
        <w:rPr>
          <w:lang w:val="en-US"/>
        </w:rPr>
        <w:t xml:space="preserve">,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19D35EC8"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761E51">
        <w:rPr>
          <w:lang w:val="en-US"/>
        </w:rPr>
        <w:t xml:space="preserve">both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 xml:space="preserve">primes (Bar-Anan &amp; </w:t>
      </w:r>
      <w:proofErr w:type="spellStart"/>
      <w:r w:rsidR="00C439F6">
        <w:rPr>
          <w:lang w:val="en-US"/>
        </w:rPr>
        <w:t>Nosek</w:t>
      </w:r>
      <w:proofErr w:type="spellEnd"/>
      <w:r w:rsidR="00C439F6">
        <w:rPr>
          <w:lang w:val="en-US"/>
        </w:rPr>
        <w:t xml:space="preserve">, 2012; Mann et al., 2019). </w:t>
      </w:r>
      <w:r w:rsidR="004E1609">
        <w:rPr>
          <w:lang w:val="en-US"/>
        </w:rPr>
        <w:t>In what follows we briefly consider research which has examined the issues of awareness and intention of AMP effects.</w:t>
      </w:r>
    </w:p>
    <w:p w14:paraId="68D5ACCA" w14:textId="77777777" w:rsidR="00E95F03" w:rsidRDefault="00E95F03" w:rsidP="00E45837">
      <w:pPr>
        <w:pStyle w:val="Normal1"/>
        <w:rPr>
          <w:b/>
          <w:i/>
          <w:lang w:val="en-US"/>
        </w:rPr>
      </w:pPr>
    </w:p>
    <w:p w14:paraId="1D93402B" w14:textId="07BC9611" w:rsidR="00E45837" w:rsidRPr="00E45837" w:rsidRDefault="00AD11B0" w:rsidP="00B3311A">
      <w:pPr>
        <w:pStyle w:val="Heading3"/>
        <w:rPr>
          <w:lang w:val="en-US"/>
        </w:rPr>
      </w:pPr>
      <w:r w:rsidRPr="00E45837">
        <w:rPr>
          <w:lang w:val="en-US"/>
        </w:rPr>
        <w:lastRenderedPageBreak/>
        <w:t>Intentionality in the AMP</w:t>
      </w:r>
    </w:p>
    <w:p w14:paraId="409E351E" w14:textId="6220C0D9" w:rsidR="00E13EC9" w:rsidRDefault="00652294" w:rsidP="00E45837">
      <w:pPr>
        <w:pStyle w:val="Normal1"/>
        <w:ind w:firstLine="720"/>
        <w:rPr>
          <w:lang w:val="en-US"/>
        </w:rPr>
      </w:pPr>
      <w:r>
        <w:rPr>
          <w:lang w:val="en-US"/>
        </w:rPr>
        <w:t xml:space="preserve">Evidence for </w:t>
      </w:r>
      <w:r w:rsidR="00193F4C">
        <w:rPr>
          <w:lang w:val="en-US"/>
        </w:rPr>
        <w:t xml:space="preserve">the </w:t>
      </w:r>
      <w:r w:rsidR="00AD11B0">
        <w:rPr>
          <w:lang w:val="en-US"/>
        </w:rPr>
        <w:t xml:space="preserve">explicit account mainly </w:t>
      </w:r>
      <w:r>
        <w:rPr>
          <w:lang w:val="en-US"/>
        </w:rPr>
        <w:t xml:space="preserve">comes from </w:t>
      </w:r>
      <w:r w:rsidR="00E13EC9" w:rsidRPr="002622F5">
        <w:rPr>
          <w:lang w:val="en-US"/>
        </w:rPr>
        <w:t xml:space="preserve">Bar-Anan and </w:t>
      </w:r>
      <w:proofErr w:type="spellStart"/>
      <w:r w:rsidR="00E13EC9" w:rsidRPr="002622F5">
        <w:rPr>
          <w:lang w:val="en-US"/>
        </w:rPr>
        <w:t>Nosek</w:t>
      </w:r>
      <w:proofErr w:type="spellEnd"/>
      <w:r w:rsidR="00E13EC9" w:rsidRPr="002622F5">
        <w:rPr>
          <w:lang w:val="en-US"/>
        </w:rPr>
        <w:t xml:space="preserve"> (2012) </w:t>
      </w:r>
      <w:r>
        <w:rPr>
          <w:lang w:val="en-US"/>
        </w:rPr>
        <w:t xml:space="preserve">who </w:t>
      </w:r>
      <w:r w:rsidR="00E13EC9">
        <w:rPr>
          <w:lang w:val="en-US"/>
        </w:rPr>
        <w:t xml:space="preserve">asked </w:t>
      </w:r>
      <w:r w:rsidR="00E13EC9" w:rsidRPr="002622F5">
        <w:rPr>
          <w:lang w:val="en-US"/>
        </w:rPr>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051985">
        <w:rPr>
          <w:lang w:val="en-US"/>
        </w:rPr>
        <w:t xml:space="preserve">afterwards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They found that AMP effects were larger, </w:t>
      </w:r>
      <w:r w:rsidR="00E13EC9" w:rsidRPr="002622F5">
        <w:rPr>
          <w:lang w:val="en-US"/>
        </w:rPr>
        <w:t>more reliable</w:t>
      </w:r>
      <w:r w:rsidR="00E13EC9">
        <w:rPr>
          <w:lang w:val="en-US"/>
        </w:rPr>
        <w:t xml:space="preserve">, and primarily </w:t>
      </w:r>
      <w:r w:rsidR="00B36927">
        <w:rPr>
          <w:lang w:val="en-US"/>
        </w:rPr>
        <w:t xml:space="preserve">moderated </w:t>
      </w:r>
      <w:r w:rsidR="00E13EC9">
        <w:rPr>
          <w:lang w:val="en-US"/>
        </w:rPr>
        <w:t xml:space="preserve">by those who </w:t>
      </w:r>
      <w:r w:rsidR="004E1609">
        <w:rPr>
          <w:lang w:val="en-US"/>
        </w:rPr>
        <w:t xml:space="preserve">did so (i.e., </w:t>
      </w:r>
      <w:r w:rsidR="00E13EC9">
        <w:rPr>
          <w:lang w:val="en-US"/>
        </w:rPr>
        <w:t>intentionally rated the prime</w:t>
      </w:r>
      <w:r w:rsidR="00051985">
        <w:rPr>
          <w:lang w:val="en-US"/>
        </w:rPr>
        <w:t xml:space="preserve"> rather than the targets</w:t>
      </w:r>
      <w:r w:rsidR="004E1609">
        <w:rPr>
          <w:lang w:val="en-US"/>
        </w:rPr>
        <w:t>)</w:t>
      </w:r>
      <w:r w:rsidR="00E13EC9">
        <w:rPr>
          <w:lang w:val="en-US"/>
        </w:rPr>
        <w:t xml:space="preserve">. </w:t>
      </w:r>
    </w:p>
    <w:p w14:paraId="650C13FF" w14:textId="5A71C64F" w:rsidR="007411B0"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they acted in this way</w:t>
      </w:r>
      <w:r w:rsidR="00BC33D3">
        <w:rPr>
          <w:lang w:val="en-US"/>
        </w:rPr>
        <w:t xml:space="preserve"> (i.e., the post</w:t>
      </w:r>
      <w:r w:rsidR="007A47FD">
        <w:rPr>
          <w:lang w:val="en-US"/>
        </w:rPr>
        <w:t>-</w:t>
      </w:r>
      <w:r w:rsidR="00BC33D3">
        <w:rPr>
          <w:lang w:val="en-US"/>
        </w:rPr>
        <w:t>hoc confabulation explanation)</w:t>
      </w:r>
      <w:r w:rsidRPr="002622F5">
        <w:rPr>
          <w:lang w:val="en-US"/>
        </w:rPr>
        <w:t xml:space="preserve">.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1F6498">
        <w:rPr>
          <w:rStyle w:val="FootnoteReference"/>
          <w:lang w:val="en-US"/>
        </w:rPr>
        <w:footnoteReference w:id="3"/>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personality 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w:t>
      </w:r>
      <w:proofErr w:type="spellStart"/>
      <w:r w:rsidR="00AD11B0">
        <w:rPr>
          <w:lang w:val="en-US"/>
        </w:rPr>
        <w:t>Gawronski</w:t>
      </w:r>
      <w:proofErr w:type="spellEnd"/>
      <w:r w:rsidR="00AD11B0">
        <w:rPr>
          <w:lang w:val="en-US"/>
        </w:rPr>
        <w:t xml:space="preserve">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Notably, </w:t>
      </w:r>
      <w:r w:rsidR="00383F63">
        <w:rPr>
          <w:lang w:val="en-US"/>
        </w:rPr>
        <w:t xml:space="preserve">recent work has been advanced </w:t>
      </w:r>
      <w:r w:rsidR="00276EBF">
        <w:rPr>
          <w:lang w:val="en-US"/>
        </w:rPr>
        <w:t xml:space="preserve">in </w:t>
      </w:r>
      <w:r w:rsidR="00D57B75">
        <w:rPr>
          <w:lang w:val="en-US"/>
        </w:rPr>
        <w:t>favor</w:t>
      </w:r>
      <w:r w:rsidR="00276EBF">
        <w:rPr>
          <w:lang w:val="en-US"/>
        </w:rPr>
        <w:t xml:space="preserve"> of the intentional nature of AMP effects </w:t>
      </w:r>
      <w:r w:rsidR="00C439F6">
        <w:rPr>
          <w:lang w:val="en-US"/>
        </w:rPr>
        <w:t>(</w:t>
      </w:r>
      <w:r w:rsidR="00306656">
        <w:rPr>
          <w:lang w:val="en-US"/>
        </w:rPr>
        <w:t xml:space="preserve">Bar-Anan &amp; </w:t>
      </w:r>
      <w:proofErr w:type="spellStart"/>
      <w:r w:rsidR="00306656">
        <w:rPr>
          <w:lang w:val="en-US"/>
        </w:rPr>
        <w:t>Nosek</w:t>
      </w:r>
      <w:proofErr w:type="spellEnd"/>
      <w:r w:rsidR="00306656">
        <w:rPr>
          <w:lang w:val="en-US"/>
        </w:rPr>
        <w:t xml:space="preserve">, 2016; </w:t>
      </w:r>
      <w:r w:rsidR="00C439F6">
        <w:rPr>
          <w:lang w:val="en-US"/>
        </w:rPr>
        <w:t>Mann et al., 2019)</w:t>
      </w:r>
      <w:r w:rsidRPr="002622F5">
        <w:rPr>
          <w:lang w:val="en-US"/>
        </w:rPr>
        <w:t>.</w:t>
      </w:r>
      <w:r w:rsidR="00C439F6">
        <w:rPr>
          <w:lang w:val="en-US"/>
        </w:rPr>
        <w:t xml:space="preserve"> </w:t>
      </w:r>
      <w:r w:rsidR="00276EBF">
        <w:rPr>
          <w:lang w:val="en-US"/>
        </w:rPr>
        <w:t>In short, there have been a number of studies investigating intentionality within the AMP, and there is currently no universal consensus on whether AMP effects qualify as unintentional.</w:t>
      </w:r>
    </w:p>
    <w:p w14:paraId="5111584A" w14:textId="77777777" w:rsidR="00E45837" w:rsidRPr="00E45837" w:rsidRDefault="00AD11B0" w:rsidP="00B3311A">
      <w:pPr>
        <w:pStyle w:val="Heading3"/>
        <w:rPr>
          <w:lang w:val="en-US"/>
        </w:rPr>
      </w:pPr>
      <w:r w:rsidRPr="00E45837">
        <w:rPr>
          <w:lang w:val="en-US"/>
        </w:rPr>
        <w:lastRenderedPageBreak/>
        <w:t>Awareness in the AMP</w:t>
      </w:r>
    </w:p>
    <w:p w14:paraId="1AFC6FD1" w14:textId="6B94D510" w:rsidR="00D57B75" w:rsidRDefault="006F251E" w:rsidP="00E45837">
      <w:pPr>
        <w:pStyle w:val="Normal1"/>
        <w:ind w:firstLine="720"/>
        <w:rPr>
          <w:lang w:val="en-US"/>
        </w:rPr>
      </w:pPr>
      <w:r>
        <w:rPr>
          <w:lang w:val="en-US"/>
        </w:rPr>
        <w:t>T</w:t>
      </w:r>
      <w:r w:rsidR="00276EBF">
        <w:rPr>
          <w:lang w:val="en-US"/>
        </w:rPr>
        <w:t>he implicit and explicit accounts</w:t>
      </w:r>
      <w:r>
        <w:rPr>
          <w:lang w:val="en-US"/>
        </w:rPr>
        <w:t xml:space="preserve"> also differ in the role that awareness is assumed to play in AMP effects</w:t>
      </w:r>
      <w:r w:rsidR="00276EBF">
        <w:rPr>
          <w:lang w:val="en-US"/>
        </w:rPr>
        <w:t xml:space="preserve">, with proponents of the implicit account </w:t>
      </w:r>
      <w:r w:rsidR="00D57B75">
        <w:rPr>
          <w:lang w:val="en-US"/>
        </w:rPr>
        <w:t xml:space="preserve">arguing </w:t>
      </w:r>
      <w:r w:rsidR="00276EBF">
        <w:rPr>
          <w:lang w:val="en-US"/>
        </w:rPr>
        <w:t xml:space="preserve">that </w:t>
      </w:r>
      <w:r w:rsidR="007C17D4">
        <w:rPr>
          <w:lang w:val="en-US"/>
        </w:rPr>
        <w:t xml:space="preserve">the </w:t>
      </w:r>
      <w:r w:rsidR="00276EBF">
        <w:rPr>
          <w:lang w:val="en-US"/>
        </w:rPr>
        <w:t xml:space="preserve">prime stimuli influence participants’ evaluations without their awareness, </w:t>
      </w:r>
      <w:r>
        <w:rPr>
          <w:lang w:val="en-US"/>
        </w:rPr>
        <w:t xml:space="preserve">while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276EBF">
        <w:rPr>
          <w:lang w:val="en-US"/>
        </w:rPr>
        <w:t xml:space="preserve"> </w:t>
      </w:r>
      <w:r w:rsidR="00660D6F">
        <w:rPr>
          <w:lang w:val="en-US"/>
        </w:rPr>
        <w:t>However, u</w:t>
      </w:r>
      <w:r w:rsidR="00AD11B0">
        <w:rPr>
          <w:lang w:val="en-US"/>
        </w:rPr>
        <w:t xml:space="preserve">nlike intentionality, </w:t>
      </w:r>
      <w:r w:rsidR="00660D6F">
        <w:rPr>
          <w:lang w:val="en-US"/>
        </w:rPr>
        <w:t>awareness within the AMP</w:t>
      </w:r>
      <w:r w:rsidR="00306656">
        <w:rPr>
          <w:lang w:val="en-US"/>
        </w:rPr>
        <w:t xml:space="preserve"> </w:t>
      </w:r>
      <w:r w:rsidR="00AD11B0">
        <w:rPr>
          <w:lang w:val="en-US"/>
        </w:rPr>
        <w:t xml:space="preserve">has </w:t>
      </w:r>
      <w:r w:rsidR="00660D6F">
        <w:rPr>
          <w:lang w:val="en-US"/>
        </w:rPr>
        <w:t>been subject to comparably little empirical investigation</w:t>
      </w:r>
      <w:r w:rsidR="00AD11B0">
        <w:rPr>
          <w:lang w:val="en-US"/>
        </w:rPr>
        <w:t xml:space="preserve">. </w:t>
      </w:r>
    </w:p>
    <w:p w14:paraId="3ABF7FA9" w14:textId="23FE1621" w:rsidR="00A61952" w:rsidRDefault="00AD11B0" w:rsidP="0047573A">
      <w:pPr>
        <w:pStyle w:val="Normal1"/>
        <w:ind w:firstLine="720"/>
        <w:rPr>
          <w:lang w:val="en-US"/>
        </w:rPr>
      </w:pPr>
      <w:r>
        <w:rPr>
          <w:lang w:val="en-US"/>
        </w:rPr>
        <w:t xml:space="preserve">One study </w:t>
      </w:r>
      <w:r w:rsidR="00306656">
        <w:rPr>
          <w:lang w:val="en-US"/>
        </w:rPr>
        <w:t xml:space="preserve">to address this issue </w:t>
      </w:r>
      <w:r>
        <w:rPr>
          <w:lang w:val="en-US"/>
        </w:rPr>
        <w:t>was conducted by Payne and colleagues (2013; Experiment 3)</w:t>
      </w:r>
      <w:r w:rsidR="00306656">
        <w:rPr>
          <w:lang w:val="en-US"/>
        </w:rPr>
        <w:t>.</w:t>
      </w:r>
      <w:r>
        <w:rPr>
          <w:lang w:val="en-US"/>
        </w:rPr>
        <w:t xml:space="preserve"> </w:t>
      </w:r>
      <w:r w:rsidR="004E1609">
        <w:rPr>
          <w:lang w:val="en-US"/>
        </w:rPr>
        <w:t xml:space="preserve">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3D562A0F" w:rsidR="00AA71A6" w:rsidRPr="002622F5" w:rsidRDefault="00652294" w:rsidP="00AA71A6">
      <w:pPr>
        <w:pStyle w:val="Normal1"/>
        <w:ind w:firstLine="720"/>
        <w:rPr>
          <w:lang w:val="en-US"/>
        </w:rPr>
      </w:pPr>
      <w:r>
        <w:rPr>
          <w:lang w:val="en-US"/>
        </w:rPr>
        <w:t xml:space="preserve">In light of </w:t>
      </w:r>
      <w:r w:rsidR="00210682">
        <w:rPr>
          <w:lang w:val="en-US"/>
        </w:rPr>
        <w:t>Payne et al. (2013, Experiment 3)</w:t>
      </w:r>
      <w:r w:rsidR="00AA71A6" w:rsidRPr="002622F5">
        <w:rPr>
          <w:lang w:val="en-US"/>
        </w:rPr>
        <w:t xml:space="preserve">, it may be tempting to conclude that AMP effects occur without awareness and that are </w:t>
      </w:r>
      <w:r w:rsidR="00210682">
        <w:rPr>
          <w:lang w:val="en-US"/>
        </w:rPr>
        <w:t xml:space="preserve">therefore </w:t>
      </w:r>
      <w:r w:rsidR="00AA71A6" w:rsidRPr="002622F5">
        <w:rPr>
          <w:lang w:val="en-US"/>
        </w:rPr>
        <w:t xml:space="preserve">implicit in </w:t>
      </w:r>
      <w:r w:rsidR="00A61952">
        <w:rPr>
          <w:lang w:val="en-US"/>
        </w:rPr>
        <w:t>this manner</w:t>
      </w:r>
      <w:r w:rsidR="00AA71A6" w:rsidRPr="002622F5">
        <w:rPr>
          <w:lang w:val="en-US"/>
        </w:rPr>
        <w:t xml:space="preserve">. We disagree. Such claims may be premature given </w:t>
      </w:r>
      <w:r>
        <w:rPr>
          <w:lang w:val="en-US"/>
        </w:rPr>
        <w:t xml:space="preserve">that </w:t>
      </w:r>
      <w:r w:rsidR="00AA71A6" w:rsidRPr="002622F5">
        <w:rPr>
          <w:lang w:val="en-US"/>
        </w:rPr>
        <w:t xml:space="preserve">the aforementioned </w:t>
      </w:r>
      <w:r w:rsidR="002233C5">
        <w:rPr>
          <w:lang w:val="en-US"/>
        </w:rPr>
        <w:t xml:space="preserve">study </w:t>
      </w:r>
      <w:r w:rsidR="00AA71A6" w:rsidRPr="002622F5">
        <w:rPr>
          <w:lang w:val="en-US"/>
        </w:rPr>
        <w:t xml:space="preserve">is, in our opinion, subject to </w:t>
      </w:r>
      <w:r w:rsidR="00A61952">
        <w:rPr>
          <w:lang w:val="en-US"/>
        </w:rPr>
        <w:t xml:space="preserve">a number of </w:t>
      </w:r>
      <w:r w:rsidR="00AA71A6" w:rsidRPr="002622F5">
        <w:rPr>
          <w:lang w:val="en-US"/>
        </w:rPr>
        <w:t xml:space="preserve">issues which </w:t>
      </w:r>
      <w:r>
        <w:rPr>
          <w:lang w:val="en-US"/>
        </w:rPr>
        <w:t xml:space="preserve">impact </w:t>
      </w:r>
      <w:r w:rsidR="00AA71A6" w:rsidRPr="002622F5">
        <w:rPr>
          <w:lang w:val="en-US"/>
        </w:rPr>
        <w:t xml:space="preserve">the interpretations </w:t>
      </w:r>
      <w:r w:rsidR="00025B3F">
        <w:rPr>
          <w:lang w:val="en-US"/>
        </w:rPr>
        <w:t xml:space="preserve">originally </w:t>
      </w:r>
      <w:r w:rsidR="00AA71A6" w:rsidRPr="002622F5">
        <w:rPr>
          <w:lang w:val="en-US"/>
        </w:rPr>
        <w:t>made</w:t>
      </w:r>
      <w:r w:rsidR="00210682">
        <w:rPr>
          <w:lang w:val="en-US"/>
        </w:rPr>
        <w:t>, which we will now discuss.</w:t>
      </w:r>
      <w:r w:rsidR="00AA71A6" w:rsidRPr="002622F5">
        <w:rPr>
          <w:lang w:val="en-US"/>
        </w:rPr>
        <w:t xml:space="preserve"> </w:t>
      </w:r>
    </w:p>
    <w:p w14:paraId="754FBB0B" w14:textId="77777777" w:rsidR="00E95F03" w:rsidRDefault="00E95F03" w:rsidP="00E45837">
      <w:pPr>
        <w:pStyle w:val="Normal1"/>
        <w:rPr>
          <w:b/>
          <w:i/>
          <w:lang w:val="en-US"/>
        </w:rPr>
      </w:pPr>
    </w:p>
    <w:p w14:paraId="6E33BFA3" w14:textId="3A62A48E" w:rsidR="00E45837" w:rsidRPr="00E45837" w:rsidRDefault="00E45837" w:rsidP="00B3311A">
      <w:pPr>
        <w:pStyle w:val="Heading3"/>
        <w:rPr>
          <w:lang w:val="en-US"/>
        </w:rPr>
      </w:pPr>
      <w:r w:rsidRPr="00E45837">
        <w:rPr>
          <w:lang w:val="en-US"/>
        </w:rPr>
        <w:lastRenderedPageBreak/>
        <w:t>Methodological I</w:t>
      </w:r>
      <w:r w:rsidR="00AA71A6" w:rsidRPr="00E45837">
        <w:rPr>
          <w:lang w:val="en-US"/>
        </w:rPr>
        <w:t xml:space="preserve">ssues </w:t>
      </w:r>
    </w:p>
    <w:p w14:paraId="546DA0F3" w14:textId="222821B4"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397285">
        <w:rPr>
          <w:lang w:val="en-US"/>
        </w:rPr>
        <w:t xml:space="preserve">However, </w:t>
      </w:r>
      <w:r w:rsidRPr="002622F5">
        <w:rPr>
          <w:lang w:val="en-US"/>
        </w:rPr>
        <w:t xml:space="preserve">this task </w:t>
      </w:r>
      <w:r>
        <w:rPr>
          <w:lang w:val="en-US"/>
        </w:rPr>
        <w:t xml:space="preserve">has its issues. </w:t>
      </w:r>
      <w:r w:rsidR="00635DEA">
        <w:rPr>
          <w:lang w:val="en-US"/>
        </w:rPr>
        <w:t>Perhaps</w:t>
      </w:r>
      <w:r w:rsidR="00397285">
        <w:rPr>
          <w:lang w:val="en-US"/>
        </w:rPr>
        <w:t>,</w:t>
      </w:r>
      <w:r w:rsidR="00635DEA">
        <w:rPr>
          <w:lang w:val="en-US"/>
        </w:rPr>
        <w:t xml:space="preserve"> most important</w:t>
      </w:r>
      <w:r w:rsidR="00397285">
        <w:rPr>
          <w:lang w:val="en-US"/>
        </w:rPr>
        <w:t>ly,</w:t>
      </w:r>
      <w:r w:rsidR="00635DEA">
        <w:rPr>
          <w:lang w:val="en-US"/>
        </w:rPr>
        <w:t xml:space="preserve">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025B3F">
        <w:rPr>
          <w:lang w:val="en-US"/>
        </w:rPr>
        <w:t xml:space="preserve">does </w:t>
      </w:r>
      <w:r w:rsidRPr="002622F5">
        <w:rPr>
          <w:lang w:val="en-US"/>
        </w:rPr>
        <w:t>both</w:t>
      </w:r>
      <w:r w:rsidR="00025B3F">
        <w:rPr>
          <w:lang w:val="en-US"/>
        </w:rPr>
        <w:t xml:space="preserve"> (i.e., allow the participant to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025B3F">
        <w:rPr>
          <w:lang w:val="en-US"/>
        </w:rPr>
        <w:t xml:space="preserve">As such, </w:t>
      </w:r>
      <w:r>
        <w:rPr>
          <w:lang w:val="en-US"/>
        </w:rPr>
        <w:t xml:space="preserve">it </w:t>
      </w:r>
      <w:r w:rsidR="00025B3F">
        <w:rPr>
          <w:lang w:val="en-US"/>
        </w:rPr>
        <w:t xml:space="preserve">is </w:t>
      </w:r>
      <w:r w:rsidRPr="002622F5">
        <w:rPr>
          <w:lang w:val="en-US"/>
        </w:rPr>
        <w:t xml:space="preserve">impossible to directly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or how AMP effects calculated from only influence aware trials compare to those calculated from non-influence aware trials</w:t>
      </w:r>
      <w:r w:rsidRPr="002622F5">
        <w:rPr>
          <w:lang w:val="en-US"/>
        </w:rPr>
        <w:t>.</w:t>
      </w:r>
    </w:p>
    <w:p w14:paraId="1112973E" w14:textId="77777777" w:rsidR="00E45837" w:rsidRPr="00E45837" w:rsidRDefault="00E45837" w:rsidP="00B3311A">
      <w:pPr>
        <w:pStyle w:val="Heading3"/>
        <w:rPr>
          <w:lang w:val="en-US"/>
        </w:rPr>
      </w:pPr>
      <w:r w:rsidRPr="00E45837">
        <w:rPr>
          <w:lang w:val="en-US"/>
        </w:rPr>
        <w:t>Statistical I</w:t>
      </w:r>
      <w:r w:rsidR="00AA71A6" w:rsidRPr="00E45837">
        <w:rPr>
          <w:lang w:val="en-US"/>
        </w:rPr>
        <w:t xml:space="preserve">ssues </w:t>
      </w:r>
    </w:p>
    <w:p w14:paraId="6282EF8F" w14:textId="5048B9F4" w:rsidR="00AA71A6" w:rsidRDefault="00AA71A6" w:rsidP="00E45837">
      <w:pPr>
        <w:pStyle w:val="Normal1"/>
        <w:ind w:firstLine="720"/>
        <w:rPr>
          <w:lang w:val="en-US"/>
        </w:rPr>
      </w:pPr>
      <w:r w:rsidRPr="002622F5">
        <w:rPr>
          <w:lang w:val="en-US"/>
        </w:rPr>
        <w:t>Payne et al.</w:t>
      </w:r>
      <w:r w:rsidR="00A61952">
        <w:rPr>
          <w:lang w:val="en-US"/>
        </w:rPr>
        <w:t xml:space="preserve"> (2013; Experiment 3)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this conclusion is also questionable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w:t>
      </w:r>
      <w:proofErr w:type="spellStart"/>
      <w:r w:rsidRPr="002622F5">
        <w:rPr>
          <w:lang w:val="en-US"/>
        </w:rPr>
        <w:t>Scheel</w:t>
      </w:r>
      <w:proofErr w:type="spellEnd"/>
      <w:r w:rsidRPr="002622F5">
        <w:rPr>
          <w:lang w:val="en-US"/>
        </w:rPr>
        <w:t xml:space="preserve">,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conducted.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3E1C955C" w:rsidR="00AA71A6" w:rsidRDefault="00AA71A6" w:rsidP="00E45837">
      <w:pPr>
        <w:pStyle w:val="Normal1"/>
        <w:ind w:firstLine="720"/>
        <w:rPr>
          <w:color w:val="FF0000"/>
        </w:rPr>
      </w:pPr>
      <w:r>
        <w:rPr>
          <w:lang w:val="en-US"/>
        </w:rPr>
        <w:t xml:space="preserve">In Experiment 3 of Payne et al. (2013), the authors noted that participants tended to skip trials more frequently on trials with neutral compared to </w:t>
      </w:r>
      <w:proofErr w:type="spellStart"/>
      <w:r>
        <w:rPr>
          <w:lang w:val="en-US"/>
        </w:rPr>
        <w:t>valenced</w:t>
      </w:r>
      <w:proofErr w:type="spellEnd"/>
      <w:r>
        <w:rPr>
          <w:lang w:val="en-US"/>
        </w:rPr>
        <w:t xml:space="preserve"> primes. They suggested that such a pattern could be explained by the implicit but not by the explicit account</w:t>
      </w:r>
      <w:r w:rsidR="009624E8">
        <w:rPr>
          <w:lang w:val="en-US"/>
        </w:rPr>
        <w:t xml:space="preserve"> (i.e., that if </w:t>
      </w:r>
      <w:r w:rsidR="009624E8">
        <w:rPr>
          <w:lang w:val="en-US"/>
        </w:rPr>
        <w:lastRenderedPageBreak/>
        <w:t xml:space="preserve">people were aware they should skip when confronted with </w:t>
      </w:r>
      <w:proofErr w:type="spellStart"/>
      <w:r w:rsidR="009624E8">
        <w:rPr>
          <w:lang w:val="en-US"/>
        </w:rPr>
        <w:t>valenced</w:t>
      </w:r>
      <w:proofErr w:type="spellEnd"/>
      <w:r w:rsidR="009624E8">
        <w:rPr>
          <w:lang w:val="en-US"/>
        </w:rPr>
        <w:t xml:space="preserve"> primes and not with neutral primes)</w:t>
      </w:r>
      <w:r>
        <w:rPr>
          <w:lang w:val="en-US"/>
        </w:rPr>
        <w:t>. We disa</w:t>
      </w:r>
      <w:r w:rsidRPr="00B442B3">
        <w:rPr>
          <w:lang w:val="en-US"/>
        </w:rPr>
        <w:t xml:space="preserve">gree. </w:t>
      </w:r>
      <w:r w:rsidRPr="00B442B3">
        <w:t xml:space="preserve">The explicit account 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w:t>
      </w:r>
      <w:proofErr w:type="spellStart"/>
      <w:r w:rsidRPr="00B442B3">
        <w:t>valenced</w:t>
      </w:r>
      <w:proofErr w:type="spellEnd"/>
      <w:r w:rsidRPr="00B442B3">
        <w:t xml:space="preserve"> prime trials and thus skipping </w:t>
      </w:r>
      <w:r w:rsidR="007C17D4">
        <w:t xml:space="preserve">should </w:t>
      </w:r>
      <w:r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535AF0C" w:rsidR="00AA71A6" w:rsidRPr="002622F5" w:rsidRDefault="007C17D4" w:rsidP="00E45837">
      <w:pPr>
        <w:pStyle w:val="Normal1"/>
        <w:ind w:firstLine="720"/>
        <w:rPr>
          <w:lang w:val="en-US"/>
        </w:rPr>
      </w:pPr>
      <w:r>
        <w:rPr>
          <w:lang w:val="en-US"/>
        </w:rPr>
        <w:t xml:space="preserve">Only one study to date has investigated the question of awareness in the AMP. </w:t>
      </w:r>
      <w:r w:rsidR="00AA71A6">
        <w:rPr>
          <w:lang w:val="en-US"/>
        </w:rPr>
        <w:t xml:space="preserve">Given </w:t>
      </w:r>
      <w:r w:rsidR="00AD63A4">
        <w:rPr>
          <w:lang w:val="en-US"/>
        </w:rPr>
        <w:t>the conflicting accounts of the role of unawareness within the AMP</w:t>
      </w:r>
      <w:r>
        <w:rPr>
          <w:lang w:val="en-US"/>
        </w:rPr>
        <w:t>,</w:t>
      </w:r>
      <w:r w:rsidR="00AD63A4">
        <w:rPr>
          <w:lang w:val="en-US"/>
        </w:rPr>
        <w:t xml:space="preserve"> the comparably little empirical attention it has received</w:t>
      </w:r>
      <w:r>
        <w:rPr>
          <w:lang w:val="en-US"/>
        </w:rPr>
        <w:t xml:space="preserve">, </w:t>
      </w:r>
      <w:r w:rsidR="00AD63A4">
        <w:rPr>
          <w:lang w:val="en-US"/>
        </w:rPr>
        <w:t>and the</w:t>
      </w:r>
      <w:r w:rsidR="00660D6F">
        <w:rPr>
          <w:lang w:val="en-US"/>
        </w:rPr>
        <w:t xml:space="preserve"> </w:t>
      </w:r>
      <w:r w:rsidR="00AA71A6" w:rsidRPr="002622F5">
        <w:rPr>
          <w:lang w:val="en-US"/>
        </w:rPr>
        <w:t xml:space="preserve">combination of methodological (absence of information about </w:t>
      </w:r>
      <w:r w:rsidR="00851F65">
        <w:rPr>
          <w:lang w:val="en-US"/>
        </w:rPr>
        <w:t>influence aware</w:t>
      </w:r>
      <w:r w:rsidR="00AA71A6" w:rsidRPr="002622F5">
        <w:rPr>
          <w:lang w:val="en-US"/>
        </w:rPr>
        <w:t xml:space="preserve"> trial performance), statistical (conflation of statistical non-significance and statistical equivalence), and conceptual issues (</w:t>
      </w:r>
      <w:r w:rsidR="00712240">
        <w:rPr>
          <w:lang w:val="en-US"/>
        </w:rPr>
        <w:t>equally plausible explanation of findings by the explicit account</w:t>
      </w:r>
      <w:r w:rsidR="00AA71A6" w:rsidRPr="002622F5">
        <w:rPr>
          <w:lang w:val="en-US"/>
        </w:rPr>
        <w:t xml:space="preserve">) </w:t>
      </w:r>
      <w:r w:rsidR="00AD63A4">
        <w:rPr>
          <w:lang w:val="en-US"/>
        </w:rPr>
        <w:t>within t</w:t>
      </w:r>
      <w:r>
        <w:rPr>
          <w:lang w:val="en-US"/>
        </w:rPr>
        <w:t>his study,</w:t>
      </w:r>
      <w:r w:rsidR="00AD63A4">
        <w:rPr>
          <w:lang w:val="en-US"/>
        </w:rPr>
        <w:t xml:space="preserve"> </w:t>
      </w:r>
      <w:r w:rsidR="00AA71A6">
        <w:rPr>
          <w:lang w:val="en-US"/>
        </w:rPr>
        <w:t xml:space="preserve">it seems reasonable to </w:t>
      </w:r>
      <w:r w:rsidR="00AD63A4">
        <w:rPr>
          <w:lang w:val="en-US"/>
        </w:rPr>
        <w:t xml:space="preserve">examine in greater depth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sidR="00AA71A6">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09B194D3"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high-powered, preregistered replication of Payne et al.</w:t>
      </w:r>
      <w:r w:rsidR="00560FC2">
        <w:rPr>
          <w:lang w:val="en-US"/>
        </w:rPr>
        <w:t xml:space="preserve">’s (2013, Experiment 3) work with the ‘skip’ AMP. The finding that ‘skip’ AMP effects are no different to standard AMP effects is viewed as strong support for the implicit account. To briefly preface what is to come, the authors’ original </w:t>
      </w:r>
      <w:r w:rsidR="00560FC2">
        <w:rPr>
          <w:lang w:val="en-US"/>
        </w:rPr>
        <w:lastRenderedPageBreak/>
        <w:t>findings did not replicate,</w:t>
      </w:r>
      <w:r w:rsidR="00560FC2">
        <w:t xml:space="preserve"> such that scores on the standard AMP were significantly larger than those on the skip AMP</w:t>
      </w:r>
      <w:r w:rsidR="0097417B">
        <w:t>, undermining the implicit account</w:t>
      </w:r>
      <w:r w:rsidR="00560FC2">
        <w:t xml:space="preserve">. </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654F2B31" w:rsidR="00560FC2" w:rsidRDefault="00560FC2" w:rsidP="00560FC2">
      <w:pPr>
        <w:pStyle w:val="Normal1"/>
        <w:rPr>
          <w:lang w:val="en-US"/>
        </w:rPr>
      </w:pPr>
      <w:r>
        <w:rPr>
          <w:lang w:val="en-US"/>
        </w:rPr>
        <w:tab/>
        <w:t>In Experiments 3</w:t>
      </w:r>
      <w:r w:rsidR="00DC3FFD">
        <w:rPr>
          <w:lang w:val="en-US"/>
        </w:rPr>
        <w:t xml:space="preserve"> and </w:t>
      </w:r>
      <w:r>
        <w:rPr>
          <w:lang w:val="en-US"/>
        </w:rPr>
        <w:t>4 we controlled for the possibility that by probing for influence awareness on each trial of the IA-AMP we artificially altered the relationship between awareness 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predicted the magnitude of standard AMP effects at Time 1, indicating 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 xml:space="preserve">groups of participants (Democrats and Republicans) first complete a political IA-AMP and then an IA-AMP with generic </w:t>
      </w:r>
      <w:proofErr w:type="spellStart"/>
      <w:r>
        <w:rPr>
          <w:highlight w:val="white"/>
          <w:lang w:val="en-US"/>
        </w:rPr>
        <w:t>valenced</w:t>
      </w:r>
      <w:proofErr w:type="spellEnd"/>
      <w:r>
        <w:rPr>
          <w:highlight w:val="white"/>
          <w:lang w:val="en-US"/>
        </w:rPr>
        <w:t xml:space="preserve">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lastRenderedPageBreak/>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23E402F7" w14:textId="6407AA05" w:rsidR="00560FC2" w:rsidRDefault="00560FC2" w:rsidP="00560FC2">
      <w:pPr>
        <w:pStyle w:val="Normal1"/>
        <w:rPr>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 findings that cannot be explained by a post-hoc confabulation account given that there was no</w:t>
      </w:r>
      <w:r w:rsidR="00EE6BB9">
        <w:rPr>
          <w:lang w:val="en-US"/>
        </w:rPr>
        <w:t xml:space="preserve"> second stimulus</w:t>
      </w:r>
      <w:r>
        <w:rPr>
          <w:lang w:val="en-US"/>
        </w:rPr>
        <w:t xml:space="preserve"> to </w:t>
      </w:r>
      <w:r w:rsidR="00EE6BB9">
        <w:rPr>
          <w:lang w:val="en-US"/>
        </w:rPr>
        <w:t xml:space="preserve">misattribute evaluations to or </w:t>
      </w:r>
      <w:r>
        <w:rPr>
          <w:lang w:val="en-US"/>
        </w:rPr>
        <w:t>confabulate</w:t>
      </w:r>
      <w:r w:rsidR="009B3A49">
        <w:rPr>
          <w:lang w:val="en-US"/>
        </w:rPr>
        <w:t xml:space="preserve"> </w:t>
      </w:r>
      <w:r w:rsidR="00EE6BB9">
        <w:rPr>
          <w:lang w:val="en-US"/>
        </w:rPr>
        <w:t xml:space="preserve">awareness from at the </w:t>
      </w:r>
      <w:r w:rsidR="009B3A49">
        <w:rPr>
          <w:lang w:val="en-US"/>
        </w:rPr>
        <w:t>point within the task when awareness of influences was reported</w:t>
      </w:r>
      <w:r w:rsidR="00EE6BB9">
        <w:rPr>
          <w:lang w:val="en-US"/>
        </w:rPr>
        <w:t xml:space="preserve"> (</w:t>
      </w:r>
      <w:r>
        <w:rPr>
          <w:lang w:val="en-US"/>
        </w:rPr>
        <w:t xml:space="preserve">see Figure 1). </w:t>
      </w:r>
    </w:p>
    <w:p w14:paraId="4F9E4A8F" w14:textId="177B3FB3" w:rsidR="006F6803" w:rsidRDefault="006F6803" w:rsidP="006A71E2">
      <w:pPr>
        <w:pStyle w:val="Normal1"/>
        <w:ind w:firstLine="720"/>
        <w:rPr>
          <w:lang w:val="en-US"/>
        </w:rPr>
      </w:pPr>
    </w:p>
    <w:p w14:paraId="391C722A" w14:textId="16216F8B" w:rsidR="00DC312A" w:rsidRDefault="00EF63BC" w:rsidP="00DC312A">
      <w:pPr>
        <w:pStyle w:val="Normal1"/>
        <w:rPr>
          <w:noProof/>
          <w:lang w:val="en-US"/>
        </w:rPr>
      </w:pPr>
      <w:r>
        <w:rPr>
          <w:noProof/>
          <w:lang w:val="en-US"/>
        </w:rPr>
        <w:lastRenderedPageBreak/>
        <w:drawing>
          <wp:inline distT="0" distB="0" distL="0" distR="0" wp14:anchorId="7659C189" wp14:editId="0CB5F0EB">
            <wp:extent cx="594360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522414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6D455053" w14:textId="09E41292" w:rsidR="00DC312A" w:rsidRDefault="00DC312A" w:rsidP="00D01429">
      <w:pPr>
        <w:pStyle w:val="Normal1"/>
        <w:ind w:firstLine="720"/>
        <w:rPr>
          <w:lang w:val="en-US"/>
        </w:rPr>
      </w:pPr>
    </w:p>
    <w:p w14:paraId="186A673E" w14:textId="08C0E5DC" w:rsidR="00374651" w:rsidRDefault="00374651" w:rsidP="002C347E">
      <w:pPr>
        <w:pStyle w:val="Heading1"/>
        <w:rPr>
          <w:lang w:val="en-US"/>
        </w:rPr>
      </w:pPr>
      <w:r>
        <w:rPr>
          <w:lang w:val="en-US"/>
        </w:rPr>
        <w:t>Experiment 1: Payne et al. (2013</w:t>
      </w:r>
      <w:r w:rsidR="009A77E1">
        <w:rPr>
          <w:lang w:val="en-US"/>
        </w:rPr>
        <w:t xml:space="preserve">, </w:t>
      </w:r>
      <w:r w:rsidR="0074601F">
        <w:rPr>
          <w:lang w:val="en-US"/>
        </w:rPr>
        <w:t>Experiment 3</w:t>
      </w:r>
      <w:r>
        <w:rPr>
          <w:lang w:val="en-US"/>
        </w:rPr>
        <w:t>)</w:t>
      </w:r>
      <w:r w:rsidR="0074601F">
        <w:rPr>
          <w:lang w:val="en-US"/>
        </w:rPr>
        <w:t xml:space="preserve"> Fails to Replicate</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w:t>
      </w:r>
      <w:r w:rsidR="0009295E">
        <w:lastRenderedPageBreak/>
        <w:t xml:space="preserve">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A24F2F7"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4"/>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key 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asked an exploratory question: does 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predict the magnitude of their effect in a standard AMP? </w:t>
      </w:r>
      <w:r w:rsidR="006116A8">
        <w:rPr>
          <w:iCs/>
          <w:lang w:val="en-US"/>
        </w:rPr>
        <w:t xml:space="preserve">If so, then this </w:t>
      </w:r>
      <w:r w:rsidR="006116A8">
        <w:rPr>
          <w:iCs/>
          <w:lang w:val="en-US"/>
        </w:rPr>
        <w:lastRenderedPageBreak/>
        <w:t xml:space="preserve">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lastRenderedPageBreak/>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w:t>
      </w:r>
      <w:r>
        <w:rPr>
          <w:lang w:val="en-US"/>
        </w:rPr>
        <w:lastRenderedPageBreak/>
        <w:t xml:space="preserve">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32BA9328"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434796" w:rsidRPr="000278B0">
        <w:t>- namely -  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replication were similar to those used by Payne et al. (2013) with two exceptions. First we use 72 rather than 120 trials in order to make completion of two AMPs manageable for participants. Second, whereas Payne et al. used </w:t>
      </w:r>
      <w:proofErr w:type="spellStart"/>
      <w:r w:rsidR="00460EA9" w:rsidRPr="000278B0">
        <w:t>valenced</w:t>
      </w:r>
      <w:proofErr w:type="spellEnd"/>
      <w:r w:rsidR="00460EA9" w:rsidRPr="000278B0">
        <w:t xml:space="preserve"> and neutral primes we only used </w:t>
      </w:r>
      <w:proofErr w:type="spellStart"/>
      <w:r w:rsidR="00460EA9" w:rsidRPr="000278B0">
        <w:t>valenced</w:t>
      </w:r>
      <w:proofErr w:type="spellEnd"/>
      <w:r w:rsidR="00460EA9" w:rsidRPr="000278B0">
        <w:t xml:space="preserve"> primes as </w:t>
      </w:r>
      <w:r w:rsidR="00F843CA" w:rsidRPr="000278B0">
        <w:t xml:space="preserve">- </w:t>
      </w:r>
      <w:r w:rsidR="00460EA9" w:rsidRPr="000278B0">
        <w:t xml:space="preserve">in most AMP studies </w:t>
      </w:r>
      <w:r w:rsidR="00F843CA" w:rsidRPr="000278B0">
        <w:t xml:space="preserve">- only </w:t>
      </w:r>
      <w:proofErr w:type="spellStart"/>
      <w:r w:rsidR="00F843CA" w:rsidRPr="000278B0">
        <w:t>valenced</w:t>
      </w:r>
      <w:proofErr w:type="spellEnd"/>
      <w:r w:rsidR="00F843CA" w:rsidRPr="000278B0">
        <w:t xml:space="preserve"> primes are used</w:t>
      </w:r>
      <w:r w:rsidR="00460EA9" w:rsidRPr="000278B0">
        <w:t>.</w:t>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lastRenderedPageBreak/>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0F53192E"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were significantly larger than </w:t>
      </w:r>
      <w:r w:rsidR="00FE43D8">
        <w:rPr>
          <w:iCs/>
          <w:lang w:val="en-US"/>
        </w:rPr>
        <w:t xml:space="preserve">those </w:t>
      </w:r>
      <w:r w:rsidR="00D5538D">
        <w:rPr>
          <w:iCs/>
          <w:lang w:val="en-US"/>
        </w:rPr>
        <w:t xml:space="preserve">in the skip-AMP, </w:t>
      </w:r>
      <w:proofErr w:type="gramStart"/>
      <w:r w:rsidR="00D5538D">
        <w:rPr>
          <w:i/>
          <w:lang w:val="en-US"/>
        </w:rPr>
        <w:lastRenderedPageBreak/>
        <w:t>t</w:t>
      </w:r>
      <w:r w:rsidR="00D5538D">
        <w:rPr>
          <w:iCs/>
          <w:lang w:val="en-US"/>
        </w:rPr>
        <w:t>(</w:t>
      </w:r>
      <w:proofErr w:type="gramEnd"/>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proofErr w:type="spellStart"/>
      <w:r w:rsidR="00CB7C8D">
        <w:rPr>
          <w:iCs/>
          <w:lang w:val="en-US"/>
        </w:rPr>
        <w:t>dependance</w:t>
      </w:r>
      <w:proofErr w:type="spellEnd"/>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4753B396" w:rsidR="00C46C51" w:rsidRDefault="002D201C" w:rsidP="00AE020A">
      <w:pPr>
        <w:pStyle w:val="Normal1"/>
        <w:ind w:firstLine="720"/>
        <w:rPr>
          <w:lang w:val="en-US"/>
        </w:rPr>
      </w:pPr>
      <w:r>
        <w:t>A high-</w:t>
      </w:r>
      <w:r w:rsidR="00393AC6">
        <w:t>powered</w:t>
      </w:r>
      <w:r>
        <w:t>,</w:t>
      </w:r>
      <w:r w:rsidR="00393AC6">
        <w:t xml:space="preserve"> </w:t>
      </w:r>
      <w:r w:rsidR="003E03E5">
        <w:t>prereg</w:t>
      </w:r>
      <w:r w:rsidR="00393AC6">
        <w:t>istered replication attempt of Payne et al. (2013; Experiment 3) was unable to replicate their findings. Whereas the original authors found no difference between a skip</w:t>
      </w:r>
      <w:r>
        <w:t>-</w:t>
      </w:r>
      <w:r w:rsidR="00393AC6">
        <w:t xml:space="preserve"> and standard AMP we found </w:t>
      </w:r>
      <w:r w:rsidR="005A652D">
        <w:t xml:space="preserve">a </w:t>
      </w:r>
      <w:r w:rsidR="00393AC6">
        <w:t xml:space="preserve">difference between the two, such that scores on the standard AMP were significantly larger than those on the skip AMP. </w:t>
      </w:r>
      <w:r w:rsidR="005A652D">
        <w:t>Contrary</w:t>
      </w:r>
      <w:r w:rsidR="00FD3295">
        <w:t xml:space="preserve"> to the </w:t>
      </w:r>
      <w:r w:rsidR="00393AC6">
        <w:t>original authors</w:t>
      </w:r>
      <w:r w:rsidR="00FD3295">
        <w:t>’</w:t>
      </w:r>
      <w:r w:rsidR="00393AC6">
        <w:t xml:space="preserve"> </w:t>
      </w:r>
      <w:r w:rsidR="00FD3295">
        <w:t>claims</w:t>
      </w:r>
      <w:r w:rsidR="005A652D">
        <w:t>,</w:t>
      </w:r>
      <w:r w:rsidR="00FD3295">
        <w:t xml:space="preserve"> 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Pr>
          <w:lang w:val="en-US"/>
        </w:rPr>
        <w:t>the skip-</w:t>
      </w:r>
      <w:r w:rsidR="00FD3295">
        <w:rPr>
          <w:lang w:val="en-US"/>
        </w:rPr>
        <w:t>AMP</w:t>
      </w:r>
      <w:r w:rsidR="001F37D1">
        <w:rPr>
          <w:lang w:val="en-US"/>
        </w:rPr>
        <w:t xml:space="preserve"> at Time 2</w:t>
      </w:r>
      <w:r w:rsidR="00FD3295">
        <w:rPr>
          <w:lang w:val="en-US"/>
        </w:rPr>
        <w:t xml:space="preserve">) </w:t>
      </w:r>
      <w:r w:rsidR="001F37D1">
        <w:rPr>
          <w:lang w:val="en-US"/>
        </w:rPr>
        <w:t xml:space="preserve">strongly </w:t>
      </w:r>
      <w:r>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5"/>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6" w:name="_3dy6vkm" w:colFirst="0" w:colLast="0"/>
      <w:bookmarkEnd w:id="6"/>
      <w:r w:rsidRPr="002622F5">
        <w:rPr>
          <w:lang w:val="en-US"/>
        </w:rPr>
        <w:lastRenderedPageBreak/>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10509437"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superior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1507DE01"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variant </w:t>
      </w:r>
      <w:r w:rsidR="008E2A94">
        <w:rPr>
          <w:lang w:val="en-US"/>
        </w:rPr>
        <w:t xml:space="preserve">of the 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proofErr w:type="spellStart"/>
      <w:r w:rsidR="00E5122B">
        <w:rPr>
          <w:lang w:val="en-US"/>
        </w:rPr>
        <w:t>valenced</w:t>
      </w:r>
      <w:proofErr w:type="spellEnd"/>
      <w:r w:rsidR="00E5122B">
        <w:rPr>
          <w:lang w:val="en-US"/>
        </w:rPr>
        <w:t xml:space="preserve">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lastRenderedPageBreak/>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331B661F"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t>
      </w:r>
      <w:r w:rsidR="009F20B1" w:rsidRPr="00BD2818">
        <w:lastRenderedPageBreak/>
        <w:t xml:space="preserve">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proofErr w:type="gramStart"/>
      <w:r w:rsidR="009F20B1" w:rsidRPr="00BD2818">
        <w:rPr>
          <w:lang w:val="en-US"/>
        </w:rPr>
        <w:t>”</w:t>
      </w:r>
      <w:r w:rsidR="00337E83" w:rsidRPr="00BD2818">
        <w:rPr>
          <w:lang w:val="en-US"/>
        </w:rPr>
        <w:t>.</w:t>
      </w:r>
      <w:proofErr w:type="gramEnd"/>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w:t>
      </w:r>
      <w:r w:rsidRPr="002622F5">
        <w:rPr>
          <w:lang w:val="en-US"/>
        </w:rPr>
        <w:lastRenderedPageBreak/>
        <w:t xml:space="preserve">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6"/>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5632CCD9"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each trial as the 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p>
    <w:p w14:paraId="7CF31F29" w14:textId="3B61B3C3" w:rsidR="00687CE5" w:rsidRPr="002622F5" w:rsidRDefault="007A7246" w:rsidP="00687CE5">
      <w:pPr>
        <w:pStyle w:val="Normal1"/>
        <w:ind w:firstLine="720"/>
        <w:rPr>
          <w:highlight w:val="white"/>
          <w:lang w:val="en-US"/>
        </w:rPr>
      </w:pPr>
      <w:r>
        <w:rPr>
          <w:b/>
          <w:lang w:val="en-US"/>
        </w:rPr>
        <w:lastRenderedPageBreak/>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ins w:id="7" w:author="sean hughes" w:date="2021-03-17T15:11:00Z">
        <w:r w:rsidR="008E02C4">
          <w:rPr>
            <w:highlight w:val="white"/>
            <w:lang w:val="en-US"/>
          </w:rPr>
          <w:t>w</w:t>
        </w:r>
      </w:ins>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w:t>
      </w:r>
      <w:r w:rsidR="00B53C37" w:rsidRPr="002622F5">
        <w:rPr>
          <w:highlight w:val="white"/>
          <w:lang w:val="en-US"/>
        </w:rPr>
        <w:lastRenderedPageBreak/>
        <w:t xml:space="preserve">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proofErr w:type="gramStart"/>
      <w:r w:rsidR="001632C9">
        <w:rPr>
          <w:lang w:val="en-US"/>
        </w:rPr>
        <w:t>The</w:t>
      </w:r>
      <w:proofErr w:type="gramEnd"/>
      <w:r w:rsidR="001632C9">
        <w:rPr>
          <w:lang w:val="en-US"/>
        </w:rPr>
        <w:t xml:space="preserv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proofErr w:type="spellStart"/>
      <w:r w:rsidR="00E5122B">
        <w:rPr>
          <w:highlight w:val="white"/>
          <w:lang w:val="en-US"/>
        </w:rPr>
        <w:t>valenced</w:t>
      </w:r>
      <w:proofErr w:type="spellEnd"/>
      <w:r w:rsidR="00E5122B">
        <w:rPr>
          <w:highlight w:val="white"/>
          <w:lang w:val="en-US"/>
        </w:rPr>
        <w:t xml:space="preserve">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w:t>
      </w:r>
      <w:r>
        <w:rPr>
          <w:highlight w:val="white"/>
          <w:lang w:val="en-US"/>
        </w:rPr>
        <w:lastRenderedPageBreak/>
        <w:t xml:space="preserve">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194A703E"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key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lastRenderedPageBreak/>
        <w:t xml:space="preserve">Based on power analyses using identical criteria as Experiment </w:t>
      </w:r>
      <w:r>
        <w:rPr>
          <w:lang w:val="en-US"/>
        </w:rPr>
        <w:t>2</w:t>
      </w:r>
      <w:r w:rsidRPr="002622F5">
        <w:rPr>
          <w:lang w:val="en-US"/>
        </w:rPr>
        <w:t xml:space="preserve">, </w:t>
      </w:r>
      <w:proofErr w:type="spellStart"/>
      <w:r w:rsidRPr="002622F5">
        <w:rPr>
          <w:lang w:val="en-US"/>
        </w:rPr>
        <w:t>our</w:t>
      </w:r>
      <w:proofErr w:type="spellEnd"/>
      <w:r w:rsidRPr="002622F5">
        <w:rPr>
          <w:lang w:val="en-US"/>
        </w:rPr>
        <w:t xml:space="preserve">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7"/>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16BC4DEF" w:rsidR="00B53C37" w:rsidRDefault="00B53C37" w:rsidP="00584596">
      <w:pPr>
        <w:pStyle w:val="Normal1"/>
        <w:ind w:firstLine="720"/>
        <w:rPr>
          <w:lang w:val="en-US"/>
        </w:rPr>
      </w:pPr>
      <w:r w:rsidRPr="002622F5">
        <w:rPr>
          <w:lang w:val="en-US"/>
        </w:rPr>
        <w:t xml:space="preserve">Participants first provided </w:t>
      </w:r>
      <w:r w:rsidR="000A48B9">
        <w:rPr>
          <w:lang w:val="en-US"/>
        </w:rPr>
        <w:t xml:space="preserve">informed content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proofErr w:type="spellStart"/>
      <w:r w:rsidR="00E5122B" w:rsidRPr="000C7243">
        <w:rPr>
          <w:lang w:val="en-US"/>
        </w:rPr>
        <w:t>valenced</w:t>
      </w:r>
      <w:proofErr w:type="spellEnd"/>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6A4E7319"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 xml:space="preserve">AMP effects would emerge on the </w:t>
      </w:r>
      <w:del w:id="10" w:author="sean hughes" w:date="2021-03-17T15:15:00Z">
        <w:r w:rsidR="00A27909" w:rsidDel="008E02C4">
          <w:rPr>
            <w:highlight w:val="white"/>
            <w:lang w:val="en-US"/>
          </w:rPr>
          <w:delText>[</w:delText>
        </w:r>
      </w:del>
      <w:r>
        <w:rPr>
          <w:highlight w:val="white"/>
          <w:lang w:val="en-US"/>
        </w:rPr>
        <w:t>IA-</w:t>
      </w:r>
      <w:del w:id="11" w:author="sean hughes" w:date="2021-03-17T15:15:00Z">
        <w:r w:rsidR="00A27909" w:rsidDel="008E02C4">
          <w:rPr>
            <w:highlight w:val="white"/>
            <w:lang w:val="en-US"/>
          </w:rPr>
          <w:delText>]</w:delText>
        </w:r>
      </w:del>
      <w:r>
        <w:rPr>
          <w:highlight w:val="white"/>
          <w:lang w:val="en-US"/>
        </w:rPr>
        <w:t xml:space="preserve">AMP; if these effects would be moderated by performance on </w:t>
      </w:r>
      <w:r>
        <w:rPr>
          <w:highlight w:val="white"/>
          <w:lang w:val="en-US"/>
        </w:rPr>
        <w:lastRenderedPageBreak/>
        <w:t>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 xml:space="preserve">AMP as a predictor variable. </w:t>
      </w:r>
      <w:r w:rsidRPr="002622F5">
        <w:rPr>
          <w:highlight w:val="white"/>
          <w:lang w:val="en-US"/>
        </w:rPr>
        <w:lastRenderedPageBreak/>
        <w:t>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03280C33" w:rsidR="0099616B" w:rsidRDefault="00C10D1A" w:rsidP="008E58BD">
      <w:pPr>
        <w:pStyle w:val="Normal1"/>
        <w:rPr>
          <w:lang w:val="en-US"/>
        </w:rPr>
      </w:pPr>
      <w:r>
        <w:rPr>
          <w:lang w:val="en-US"/>
        </w:rPr>
        <w:tab/>
        <w:t xml:space="preserve">Finally, we obtained further evidence that conflicts with Payne et al.’s (2013; Experiment 3) claim 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lastRenderedPageBreak/>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9988B22"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w:t>
      </w:r>
      <w:proofErr w:type="gramStart"/>
      <w:r w:rsidR="0099616B">
        <w:rPr>
          <w:lang w:val="en-US"/>
        </w:rPr>
        <w:t>During</w:t>
      </w:r>
      <w:proofErr w:type="gramEnd"/>
      <w:r w:rsidR="0099616B">
        <w:rPr>
          <w:lang w:val="en-US"/>
        </w:rPr>
        <w:t xml:space="preserve">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90751A">
        <w:rPr>
          <w:lang w:val="en-US"/>
        </w:rPr>
        <w:t xml:space="preserve">assessing </w:t>
      </w:r>
      <w:r w:rsidR="0099616B">
        <w:rPr>
          <w:lang w:val="en-US"/>
        </w:rPr>
        <w:t>Different Attitude Domain</w:t>
      </w:r>
      <w:r w:rsidR="00AE77F9">
        <w:rPr>
          <w:lang w:val="en-US"/>
        </w:rPr>
        <w:t>s</w:t>
      </w:r>
      <w:r w:rsidR="0099616B">
        <w:rPr>
          <w:lang w:val="en-US"/>
        </w:rPr>
        <w:t>)</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w:t>
      </w:r>
      <w:proofErr w:type="spellStart"/>
      <w:r w:rsidR="00E7508D" w:rsidRPr="0099616B">
        <w:rPr>
          <w:lang w:val="en-US"/>
        </w:rPr>
        <w:t>valenced</w:t>
      </w:r>
      <w:proofErr w:type="spellEnd"/>
      <w:r w:rsidR="00E7508D" w:rsidRPr="0099616B">
        <w:rPr>
          <w:lang w:val="en-US"/>
        </w:rPr>
        <w:t xml:space="preserve">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06819699" w:rsidR="00B53C37" w:rsidRPr="00C10D1A" w:rsidRDefault="00A12011" w:rsidP="00DC119A">
      <w:pPr>
        <w:pStyle w:val="Normal1"/>
        <w:ind w:firstLine="720"/>
        <w:rPr>
          <w:highlight w:val="white"/>
          <w:lang w:val="en-US"/>
        </w:rPr>
      </w:pPr>
      <w:r>
        <w:rPr>
          <w:highlight w:val="white"/>
          <w:lang w:val="en-US"/>
        </w:rPr>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simple change: we varied the attitudes domains being assessed by the standard </w:t>
      </w:r>
      <w:ins w:id="12" w:author="sean hughes" w:date="2021-03-17T15:19:00Z">
        <w:r w:rsidR="00BB2FA3">
          <w:rPr>
            <w:highlight w:val="white"/>
            <w:lang w:val="en-US"/>
          </w:rPr>
          <w:t xml:space="preserve">AMP </w:t>
        </w:r>
      </w:ins>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 xml:space="preserve">AMP (attitudes towards generic </w:t>
      </w:r>
      <w:proofErr w:type="spellStart"/>
      <w:r w:rsidR="00E7508D">
        <w:rPr>
          <w:highlight w:val="white"/>
          <w:lang w:val="en-US"/>
        </w:rPr>
        <w:t>valenced</w:t>
      </w:r>
      <w:proofErr w:type="spellEnd"/>
      <w:r w:rsidR="00E7508D">
        <w:rPr>
          <w:highlight w:val="white"/>
          <w:lang w:val="en-US"/>
        </w:rPr>
        <w:t xml:space="preserve">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proofErr w:type="spellStart"/>
      <w:r w:rsidR="00E5122B">
        <w:rPr>
          <w:highlight w:val="white"/>
          <w:lang w:val="en-US"/>
        </w:rPr>
        <w:t>valenced</w:t>
      </w:r>
      <w:proofErr w:type="spellEnd"/>
      <w:r w:rsidR="00E5122B">
        <w:rPr>
          <w:highlight w:val="white"/>
          <w:lang w:val="en-US"/>
        </w:rPr>
        <w:t xml:space="preserve">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lastRenderedPageBreak/>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ins w:id="13" w:author="sean hughes" w:date="2021-03-17T15:20:00Z">
        <w:r w:rsidR="00BB2FA3">
          <w:rPr>
            <w:lang w:val="en-US"/>
          </w:rPr>
          <w:t>,</w:t>
        </w:r>
      </w:ins>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w:t>
      </w:r>
      <w:r w:rsidR="00F4140A">
        <w:rPr>
          <w:lang w:val="en-US"/>
        </w:rPr>
        <w:lastRenderedPageBreak/>
        <w:t xml:space="preserve">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1374B54E"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lastRenderedPageBreak/>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below.</w:t>
      </w:r>
    </w:p>
    <w:p w14:paraId="6CE3278B" w14:textId="415826EA"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is </w:t>
      </w:r>
      <w:proofErr w:type="gramStart"/>
      <w:r>
        <w:rPr>
          <w:lang w:val="en-US"/>
        </w:rPr>
        <w:t>Based</w:t>
      </w:r>
      <w:proofErr w:type="gramEnd"/>
      <w:r>
        <w:rPr>
          <w:lang w:val="en-US"/>
        </w:rPr>
        <w:t xml:space="preserve"> on</w:t>
      </w:r>
      <w:r w:rsidRPr="002622F5">
        <w:rPr>
          <w:lang w:val="en-US"/>
        </w:rPr>
        <w:t xml:space="preserve"> </w:t>
      </w:r>
      <w:r w:rsidR="00851F65">
        <w:rPr>
          <w:lang w:val="en-US"/>
        </w:rPr>
        <w:t xml:space="preserve">Influence </w:t>
      </w:r>
      <w:r w:rsidR="00E16A86">
        <w:rPr>
          <w:lang w:val="en-US"/>
        </w:rPr>
        <w:t>A</w:t>
      </w:r>
      <w:r w:rsidR="00851F65">
        <w:rPr>
          <w:lang w:val="en-US"/>
        </w:rPr>
        <w:t>ware</w:t>
      </w:r>
      <w:r w:rsidRPr="002622F5">
        <w:rPr>
          <w:lang w:val="en-US"/>
        </w:rPr>
        <w:t xml:space="preserve"> Trials</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lastRenderedPageBreak/>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3D8B7793"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A2423A">
        <w:rPr>
          <w:highlight w:val="white"/>
          <w:lang w:val="en-US"/>
        </w:rPr>
        <w:t xml:space="preserve">dependent on 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lastRenderedPageBreak/>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w:t>
      </w:r>
      <w:r w:rsidR="00B53C37" w:rsidRPr="002622F5">
        <w:rPr>
          <w:lang w:val="en-US"/>
        </w:rPr>
        <w:lastRenderedPageBreak/>
        <w:t xml:space="preserve">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8"/>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389401E"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proofErr w:type="gramStart"/>
      <w:r>
        <w:rPr>
          <w:b/>
          <w:color w:val="222222"/>
          <w:highlight w:val="white"/>
          <w:lang w:val="en-US"/>
        </w:rPr>
        <w:t>The</w:t>
      </w:r>
      <w:proofErr w:type="gramEnd"/>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A60358">
        <w:rPr>
          <w:color w:val="222222"/>
          <w:highlight w:val="white"/>
          <w:lang w:val="en-US"/>
        </w:rPr>
        <w:t>IA-</w:t>
      </w:r>
      <w:r w:rsidR="001B26A0" w:rsidRPr="002622F5">
        <w:rPr>
          <w:color w:val="222222"/>
          <w:highlight w:val="white"/>
          <w:lang w:val="en-US"/>
        </w:rPr>
        <w:t xml:space="preserve">AMP 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lastRenderedPageBreak/>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proofErr w:type="gramStart"/>
      <w:r w:rsidR="001B26A0" w:rsidRPr="002622F5">
        <w:rPr>
          <w:i/>
          <w:color w:val="222222"/>
          <w:highlight w:val="white"/>
          <w:lang w:val="en-US"/>
        </w:rPr>
        <w:t>Q</w:t>
      </w:r>
      <w:r w:rsidR="001B26A0" w:rsidRPr="002622F5">
        <w:rPr>
          <w:color w:val="222222"/>
          <w:highlight w:val="white"/>
          <w:lang w:val="en-US"/>
        </w:rPr>
        <w:t>(</w:t>
      </w:r>
      <w:proofErr w:type="spellStart"/>
      <w:proofErr w:type="gramEnd"/>
      <w:r w:rsidR="001B26A0" w:rsidRPr="002622F5">
        <w:rPr>
          <w:color w:val="222222"/>
          <w:highlight w:val="white"/>
          <w:lang w:val="en-US"/>
        </w:rPr>
        <w:t>df</w:t>
      </w:r>
      <w:proofErr w:type="spellEnd"/>
      <w:r w:rsidR="001B26A0" w:rsidRPr="002622F5">
        <w:rPr>
          <w:color w:val="222222"/>
          <w:highlight w:val="white"/>
          <w:lang w:val="en-US"/>
        </w:rPr>
        <w:t xml:space="preserve">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1B26A0" w:rsidRPr="002622F5">
        <w:rPr>
          <w:color w:val="222222"/>
          <w:highlight w:val="white"/>
          <w:lang w:val="en-US"/>
        </w:rPr>
        <w:t>.</w:t>
      </w:r>
      <w:r w:rsidR="001B26A0" w:rsidRPr="002622F5">
        <w:rPr>
          <w:rStyle w:val="FootnoteReference"/>
          <w:highlight w:val="white"/>
          <w:lang w:val="en-US"/>
        </w:rPr>
        <w:footnoteReference w:id="9"/>
      </w:r>
      <w:r w:rsidR="001B26A0" w:rsidRPr="002622F5">
        <w:rPr>
          <w:color w:val="222222"/>
          <w:highlight w:val="white"/>
          <w:lang w:val="en-US"/>
        </w:rPr>
        <w:t xml:space="preserve"> As shown in </w:t>
      </w:r>
      <w:r w:rsidR="001B26A0" w:rsidRPr="00CB1B8A">
        <w:rPr>
          <w:color w:val="222222"/>
          <w:lang w:val="en-US"/>
        </w:rPr>
        <w:t xml:space="preserve">Figure </w:t>
      </w:r>
      <w:r w:rsidR="00D14E7C" w:rsidRPr="00D14E7C">
        <w:rPr>
          <w:color w:val="222222"/>
          <w:lang w:val="en-US"/>
        </w:rPr>
        <w:t>2</w:t>
      </w:r>
      <w:r w:rsidR="001B26A0" w:rsidRPr="002622F5">
        <w:rPr>
          <w:color w:val="222222"/>
          <w:highlight w:val="white"/>
          <w:lang w:val="en-US"/>
        </w:rPr>
        <w:t xml:space="preserve">, discriminability between the known-groups was primarily </w:t>
      </w:r>
      <w:r w:rsidR="00B36927">
        <w:rPr>
          <w:color w:val="222222"/>
          <w:highlight w:val="white"/>
          <w:lang w:val="en-US"/>
        </w:rPr>
        <w:t xml:space="preserve">moderated </w:t>
      </w:r>
      <w:r w:rsidR="001B26A0" w:rsidRPr="002622F5">
        <w:rPr>
          <w:color w:val="222222"/>
          <w:highlight w:val="white"/>
          <w:lang w:val="en-US"/>
        </w:rPr>
        <w:t xml:space="preserve">by those trials where people are aware of the </w:t>
      </w:r>
      <w:r w:rsidR="001B26A0">
        <w:rPr>
          <w:color w:val="222222"/>
          <w:highlight w:val="white"/>
          <w:lang w:val="en-US"/>
        </w:rPr>
        <w:t>prime</w:t>
      </w:r>
      <w:r w:rsidR="00E176E7">
        <w:rPr>
          <w:color w:val="222222"/>
          <w:highlight w:val="white"/>
          <w:lang w:val="en-US"/>
        </w:rPr>
        <w:t>’s</w:t>
      </w:r>
      <w:r w:rsidR="001B26A0">
        <w:rPr>
          <w:color w:val="222222"/>
          <w:highlight w:val="white"/>
          <w:lang w:val="en-US"/>
        </w:rPr>
        <w:t xml:space="preserve"> </w:t>
      </w:r>
      <w:r w:rsidR="001B26A0" w:rsidRPr="002622F5">
        <w:rPr>
          <w:color w:val="222222"/>
          <w:highlight w:val="white"/>
          <w:lang w:val="en-US"/>
        </w:rPr>
        <w:t xml:space="preserve">influence on their </w:t>
      </w:r>
      <w:r w:rsidR="001D597F">
        <w:rPr>
          <w:color w:val="222222"/>
          <w:highlight w:val="white"/>
          <w:lang w:val="en-US"/>
        </w:rPr>
        <w:t>evaluations</w:t>
      </w:r>
      <w:r w:rsidR="001B26A0" w:rsidRPr="002622F5">
        <w:rPr>
          <w:color w:val="222222"/>
          <w:highlight w:val="white"/>
          <w:lang w:val="en-US"/>
        </w:rPr>
        <w:t>.</w:t>
      </w:r>
    </w:p>
    <w:p w14:paraId="639590F8" w14:textId="40D535D9" w:rsidR="00D117D6" w:rsidRDefault="00F4082D" w:rsidP="00B150EE">
      <w:pPr>
        <w:spacing w:line="240" w:lineRule="auto"/>
        <w:jc w:val="center"/>
        <w:rPr>
          <w:noProof/>
        </w:rPr>
      </w:pPr>
      <w:r>
        <w:rPr>
          <w:noProof/>
          <w:lang w:val="en-US"/>
        </w:rPr>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5822E27D"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del w:id="15" w:author="sean hughes" w:date="2021-03-17T15:30:00Z">
        <w:r w:rsidDel="00673DBD">
          <w:rPr>
            <w:color w:val="222222"/>
            <w:highlight w:val="white"/>
            <w:lang w:val="en-US"/>
          </w:rPr>
          <w:delText xml:space="preserve">Trump </w:delText>
        </w:r>
      </w:del>
      <w:ins w:id="16" w:author="sean hughes" w:date="2021-03-17T15:30:00Z">
        <w:r w:rsidR="00673DBD">
          <w:rPr>
            <w:color w:val="222222"/>
            <w:highlight w:val="white"/>
            <w:lang w:val="en-US"/>
          </w:rPr>
          <w:t xml:space="preserve">Obama </w:t>
        </w:r>
      </w:ins>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2C2A20A7" w14:textId="77777777" w:rsidR="00161A48" w:rsidRDefault="00161A48" w:rsidP="00B150EE">
      <w:pPr>
        <w:pStyle w:val="Normal1"/>
        <w:rPr>
          <w:color w:val="222222"/>
          <w:highlight w:val="white"/>
          <w:lang w:val="en-US"/>
        </w:rPr>
      </w:pP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lastRenderedPageBreak/>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ins w:id="17" w:author="sean hughes" w:date="2021-03-17T15:31:00Z">
        <w:r w:rsidR="00673DBD">
          <w:rPr>
            <w:color w:val="222222"/>
            <w:lang w:val="en-US"/>
          </w:rPr>
          <w:t xml:space="preserve">to </w:t>
        </w:r>
      </w:ins>
      <w:r w:rsidR="009E0918">
        <w:rPr>
          <w:color w:val="222222"/>
          <w:lang w:val="en-US"/>
        </w:rPr>
        <w:t xml:space="preserve">consider the implications of these results in terms of temporal order rather than domain. Although it was not part of our 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3C88599C"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far 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lastRenderedPageBreak/>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31F3AF7C"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B53C37">
        <w:rPr>
          <w:highlight w:val="white"/>
          <w:lang w:val="en-US"/>
        </w:rPr>
        <w:t>produced</w:t>
      </w:r>
      <w:r w:rsidR="00B53C37" w:rsidRPr="002622F5">
        <w:rPr>
          <w:highlight w:val="white"/>
          <w:lang w:val="en-US"/>
        </w:rPr>
        <w:t xml:space="preserve"> 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heavily </w:t>
      </w:r>
      <w:r w:rsidR="00B53C37">
        <w:rPr>
          <w:highlight w:val="white"/>
          <w:lang w:val="en-US"/>
        </w:rPr>
        <w:t>dependent</w:t>
      </w:r>
      <w:r w:rsidR="00B53C37" w:rsidRPr="002622F5">
        <w:rPr>
          <w:highlight w:val="white"/>
          <w:lang w:val="en-US"/>
        </w:rPr>
        <w:t xml:space="preserve"> </w:t>
      </w:r>
      <w:r w:rsidR="00B53C37">
        <w:rPr>
          <w:highlight w:val="white"/>
          <w:lang w:val="en-US"/>
        </w:rPr>
        <w:t>on</w:t>
      </w:r>
      <w:r w:rsidR="00B53C37" w:rsidRPr="002622F5">
        <w:rPr>
          <w:highlight w:val="white"/>
          <w:lang w:val="en-US"/>
        </w:rPr>
        <w:t xml:space="preserve">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w:t>
      </w:r>
      <w:proofErr w:type="spellStart"/>
      <w:r w:rsidRPr="002622F5">
        <w:rPr>
          <w:lang w:val="en-US"/>
        </w:rPr>
        <w:t>Nosek</w:t>
      </w:r>
      <w:proofErr w:type="spellEnd"/>
      <w:r w:rsidRPr="002622F5">
        <w:rPr>
          <w:lang w:val="en-US"/>
        </w:rPr>
        <w:t xml:space="preserve">,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w:t>
      </w:r>
      <w:r w:rsidRPr="002622F5">
        <w:rPr>
          <w:lang w:val="en-US"/>
        </w:rPr>
        <w:lastRenderedPageBreak/>
        <w:t xml:space="preserve">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03AD95D7"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trial- and </w:t>
      </w:r>
      <w:r w:rsidR="00856406">
        <w:rPr>
          <w:highlight w:val="white"/>
          <w:lang w:val="en-US"/>
        </w:rPr>
        <w:t>trial-by-trial 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B53C37">
        <w:rPr>
          <w:highlight w:val="white"/>
          <w:lang w:val="en-US"/>
        </w:rPr>
        <w:t>heavily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t>
      </w:r>
      <w:r w:rsidR="003E5020" w:rsidRPr="002622F5">
        <w:rPr>
          <w:lang w:val="en-US"/>
        </w:rPr>
        <w:lastRenderedPageBreak/>
        <w:t xml:space="preserve">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proofErr w:type="spellStart"/>
      <w:r w:rsidR="00E5122B" w:rsidRPr="007E41AA">
        <w:rPr>
          <w:lang w:val="en-US"/>
        </w:rPr>
        <w:t>valenced</w:t>
      </w:r>
      <w:proofErr w:type="spellEnd"/>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lastRenderedPageBreak/>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lastRenderedPageBreak/>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0915596A" w14:textId="38CFC582" w:rsidR="005D79F7" w:rsidRDefault="008818D6" w:rsidP="00C9299E">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w:t>
      </w:r>
      <w:r>
        <w:rPr>
          <w:lang w:val="en-US"/>
        </w:rPr>
        <w:lastRenderedPageBreak/>
        <w:t xml:space="preserve">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p>
    <w:p w14:paraId="0E81DB9D" w14:textId="383AB214" w:rsidR="00823B82" w:rsidRDefault="00E94E91" w:rsidP="00163B51">
      <w:pPr>
        <w:pStyle w:val="Normal1"/>
        <w:rPr>
          <w:lang w:val="en-US"/>
        </w:rPr>
      </w:pPr>
      <w:r>
        <w:rPr>
          <w:lang w:val="en-US"/>
        </w:rPr>
        <w:t xml:space="preserve">With this in mind, we </w:t>
      </w:r>
      <w:r w:rsidR="002E7318">
        <w:rPr>
          <w:lang w:val="en-US"/>
        </w:rPr>
        <w:t xml:space="preserve">conducted an exact replication of </w:t>
      </w:r>
      <w:r>
        <w:rPr>
          <w:lang w:val="en-US"/>
        </w:rPr>
        <w:t>E</w:t>
      </w:r>
      <w:r w:rsidR="002E7318">
        <w:rPr>
          <w:lang w:val="en-US"/>
        </w:rPr>
        <w:t xml:space="preserve">xperiment </w:t>
      </w:r>
      <w:r>
        <w:rPr>
          <w:lang w:val="en-US"/>
        </w:rPr>
        <w:t xml:space="preserve">3 wherein a standard AMP </w:t>
      </w:r>
      <w:r w:rsidR="00063A75">
        <w:rPr>
          <w:lang w:val="en-US"/>
        </w:rPr>
        <w:t xml:space="preserve">was completed followed by </w:t>
      </w:r>
      <w:r>
        <w:rPr>
          <w:lang w:val="en-US"/>
        </w:rPr>
        <w:t xml:space="preserve">an </w:t>
      </w:r>
      <w:r w:rsidR="00A60358">
        <w:rPr>
          <w:lang w:val="en-US"/>
        </w:rPr>
        <w:t>IA-</w:t>
      </w:r>
      <w:r>
        <w:rPr>
          <w:lang w:val="en-US"/>
        </w:rPr>
        <w:t xml:space="preserve">AMP </w:t>
      </w:r>
      <w:r w:rsidR="00664DBF">
        <w:rPr>
          <w:lang w:val="en-US"/>
        </w:rPr>
        <w:t xml:space="preserve">with primes </w:t>
      </w:r>
      <w:r>
        <w:rPr>
          <w:lang w:val="en-US"/>
        </w:rPr>
        <w:t xml:space="preserve">from the same </w:t>
      </w:r>
      <w:r w:rsidR="00664DBF">
        <w:rPr>
          <w:lang w:val="en-US"/>
        </w:rPr>
        <w:t xml:space="preserve">attitude </w:t>
      </w:r>
      <w:r>
        <w:rPr>
          <w:lang w:val="en-US"/>
        </w:rPr>
        <w:t xml:space="preserve">domain. </w:t>
      </w:r>
      <w:r w:rsidR="00063A75">
        <w:rPr>
          <w:lang w:val="en-US"/>
        </w:rPr>
        <w:t>This</w:t>
      </w:r>
      <w:r>
        <w:rPr>
          <w:lang w:val="en-US"/>
        </w:rPr>
        <w:t xml:space="preserve"> </w:t>
      </w:r>
      <w:r w:rsidR="00A60358">
        <w:rPr>
          <w:lang w:val="en-US"/>
        </w:rPr>
        <w:t>IA-</w:t>
      </w:r>
      <w:r>
        <w:rPr>
          <w:lang w:val="en-US"/>
        </w:rPr>
        <w:t xml:space="preserve">AMP </w:t>
      </w:r>
      <w:r w:rsidR="00063A75">
        <w:rPr>
          <w:lang w:val="en-US"/>
        </w:rPr>
        <w:t xml:space="preserve">was modified </w:t>
      </w:r>
      <w:r>
        <w:rPr>
          <w:lang w:val="en-US"/>
        </w:rPr>
        <w:t xml:space="preserve">so that participants first </w:t>
      </w:r>
      <w:r w:rsidR="00664DBF">
        <w:rPr>
          <w:lang w:val="en-US"/>
        </w:rPr>
        <w:t xml:space="preserve">signaled </w:t>
      </w:r>
      <w:r>
        <w:rPr>
          <w:lang w:val="en-US"/>
        </w:rPr>
        <w:t xml:space="preserve">if they were influence aware and only then provided their evaluative response to the target. </w:t>
      </w:r>
      <w:r w:rsidR="002E7318">
        <w:rPr>
          <w:lang w:val="en-US"/>
        </w:rPr>
        <w:t>In this way, it would not be possible for participants to confabulate influence</w:t>
      </w:r>
      <w:r w:rsidR="00E176E7">
        <w:rPr>
          <w:lang w:val="en-US"/>
        </w:rPr>
        <w:t xml:space="preserve"> </w:t>
      </w:r>
      <w:r w:rsidR="002E7318">
        <w:rPr>
          <w:lang w:val="en-US"/>
        </w:rPr>
        <w:t xml:space="preserve">awareness based on their previously emitted evaluative response, because </w:t>
      </w:r>
      <w:r w:rsidR="00063A75">
        <w:rPr>
          <w:iCs/>
          <w:lang w:val="en-US"/>
        </w:rPr>
        <w:t xml:space="preserve">that </w:t>
      </w:r>
      <w:r w:rsidR="002E7318" w:rsidRPr="00E232DB">
        <w:rPr>
          <w:iCs/>
          <w:lang w:val="en-US"/>
        </w:rPr>
        <w:t xml:space="preserve">response </w:t>
      </w:r>
      <w:r w:rsidRPr="00E232DB">
        <w:rPr>
          <w:iCs/>
          <w:lang w:val="en-US"/>
        </w:rPr>
        <w:t xml:space="preserve">had </w:t>
      </w:r>
      <w:r w:rsidR="002E7318" w:rsidRPr="00E232DB">
        <w:rPr>
          <w:iCs/>
          <w:lang w:val="en-US"/>
        </w:rPr>
        <w:t>not yet been emitted</w:t>
      </w:r>
      <w:r w:rsidR="002E7318" w:rsidRPr="00D01429">
        <w:rPr>
          <w:lang w:val="en-US"/>
        </w:rPr>
        <w:t>.</w:t>
      </w:r>
      <w:r w:rsidR="00063A75">
        <w:rPr>
          <w:lang w:val="en-US"/>
        </w:rPr>
        <w:t xml:space="preserve"> If our findings were to replicate this would lend still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lastRenderedPageBreak/>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lastRenderedPageBreak/>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t>Discussion</w:t>
      </w:r>
    </w:p>
    <w:p w14:paraId="0849E1E4" w14:textId="3B8639E8" w:rsidR="00321BEB"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 </w:t>
      </w:r>
      <w:r w:rsidR="0003311D">
        <w:rPr>
          <w:color w:val="222222"/>
          <w:lang w:val="en-US"/>
        </w:rPr>
        <w:t xml:space="preserve">Thus a </w:t>
      </w:r>
      <w:r>
        <w:rPr>
          <w:color w:val="222222"/>
          <w:lang w:val="en-US"/>
        </w:rPr>
        <w:t xml:space="preserve">post-hoc confabulation </w:t>
      </w:r>
      <w:r w:rsidR="0003311D">
        <w:rPr>
          <w:color w:val="222222"/>
          <w:lang w:val="en-US"/>
        </w:rPr>
        <w:t xml:space="preserve">account </w:t>
      </w:r>
      <w:r>
        <w:rPr>
          <w:color w:val="222222"/>
          <w:lang w:val="en-US"/>
        </w:rPr>
        <w:t xml:space="preserve">is </w:t>
      </w:r>
      <w:r w:rsidR="0003311D">
        <w:rPr>
          <w:color w:val="222222"/>
          <w:lang w:val="en-US"/>
        </w:rPr>
        <w:t xml:space="preserve">a poor </w:t>
      </w:r>
      <w:r>
        <w:rPr>
          <w:color w:val="222222"/>
          <w:lang w:val="en-US"/>
        </w:rPr>
        <w:t xml:space="preserve">candidate for </w:t>
      </w:r>
      <w:r w:rsidR="00D117D6">
        <w:rPr>
          <w:color w:val="222222"/>
          <w:lang w:val="en-US"/>
        </w:rPr>
        <w:t>explaining</w:t>
      </w:r>
      <w:r>
        <w:rPr>
          <w:color w:val="222222"/>
          <w:lang w:val="en-US"/>
        </w:rPr>
        <w:t xml:space="preserve"> </w:t>
      </w:r>
      <w:r w:rsidR="0003311D">
        <w:rPr>
          <w:color w:val="222222"/>
          <w:lang w:val="en-US"/>
        </w:rPr>
        <w:t xml:space="preserve">these </w:t>
      </w:r>
      <w:r w:rsidR="00D117D6">
        <w:rPr>
          <w:color w:val="222222"/>
          <w:lang w:val="en-US"/>
        </w:rPr>
        <w:t>findings as well as the</w:t>
      </w:r>
      <w:r w:rsidR="0003311D">
        <w:rPr>
          <w:color w:val="222222"/>
          <w:lang w:val="en-US"/>
        </w:rPr>
        <w:t xml:space="preserve"> other outcomes reported </w:t>
      </w:r>
      <w:r w:rsidR="00A84093">
        <w:rPr>
          <w:color w:val="222222"/>
          <w:lang w:val="en-US"/>
        </w:rPr>
        <w:t xml:space="preserve">thus </w:t>
      </w:r>
      <w:r w:rsidR="0003311D">
        <w:rPr>
          <w:color w:val="222222"/>
          <w:lang w:val="en-US"/>
        </w:rPr>
        <w:t>far</w:t>
      </w:r>
      <w:r>
        <w:rPr>
          <w:color w:val="222222"/>
          <w:lang w:val="en-US"/>
        </w:rPr>
        <w:t xml:space="preserve">.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8B82832" w:rsidR="00321BEB" w:rsidRDefault="00A84093" w:rsidP="00D01429">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If </w:t>
      </w:r>
      <w:r>
        <w:rPr>
          <w:lang w:val="en-US"/>
        </w:rPr>
        <w:t xml:space="preserve">so, and if they also </w:t>
      </w:r>
      <w:r w:rsidR="0051760E">
        <w:rPr>
          <w:lang w:val="en-US"/>
        </w:rPr>
        <w:t xml:space="preserve">recognized that </w:t>
      </w:r>
      <w:r w:rsidR="00C31225">
        <w:rPr>
          <w:lang w:val="en-US"/>
        </w:rPr>
        <w:t xml:space="preserve">this </w:t>
      </w:r>
      <w:r w:rsidR="0051760E">
        <w:rPr>
          <w:lang w:val="en-US"/>
        </w:rPr>
        <w:t>covert evaluati</w:t>
      </w:r>
      <w:r>
        <w:rPr>
          <w:lang w:val="en-US"/>
        </w:rPr>
        <w:t xml:space="preserve">on </w:t>
      </w:r>
      <w:r w:rsidR="0051760E">
        <w:rPr>
          <w:lang w:val="en-US"/>
        </w:rPr>
        <w:t xml:space="preserve">was consistent with the valence of the prime when completing the </w:t>
      </w:r>
      <w:r w:rsidR="00851F65">
        <w:rPr>
          <w:lang w:val="en-US"/>
        </w:rPr>
        <w:t>influence aware</w:t>
      </w:r>
      <w:r w:rsidR="0051760E">
        <w:rPr>
          <w:lang w:val="en-US"/>
        </w:rPr>
        <w:t xml:space="preserve">ness </w:t>
      </w:r>
      <w:r>
        <w:rPr>
          <w:lang w:val="en-US"/>
        </w:rPr>
        <w:t>question</w:t>
      </w:r>
      <w:r w:rsidR="0051760E">
        <w:rPr>
          <w:lang w:val="en-US"/>
        </w:rPr>
        <w:t xml:space="preserve">, then </w:t>
      </w:r>
      <w:r>
        <w:rPr>
          <w:lang w:val="en-US"/>
        </w:rPr>
        <w:t xml:space="preserve">this consistency may have formed the basis of a </w:t>
      </w:r>
      <w:r w:rsidR="0051760E">
        <w:rPr>
          <w:lang w:val="en-US"/>
        </w:rPr>
        <w:t xml:space="preserve">post-hoc confabulation regarding their awareness of the source of this covert evaluation.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1760E">
        <w:rPr>
          <w:lang w:val="en-US"/>
        </w:rPr>
        <w:t>seeing the target stimulus at all</w:t>
      </w:r>
      <w:r>
        <w:rPr>
          <w:lang w:val="en-US"/>
        </w:rPr>
        <w:t xml:space="preserve"> (see Figure </w:t>
      </w:r>
      <w:r w:rsidR="003B363D">
        <w:rPr>
          <w:lang w:val="en-US"/>
        </w:rPr>
        <w:t>1</w:t>
      </w:r>
      <w:r>
        <w:rPr>
          <w:lang w:val="en-US"/>
        </w:rPr>
        <w:t>)</w:t>
      </w:r>
      <w:r w:rsidR="0051760E">
        <w:rPr>
          <w:lang w:val="en-US"/>
        </w:rPr>
        <w:t xml:space="preserve">. </w:t>
      </w:r>
      <w:r>
        <w:rPr>
          <w:lang w:val="en-US"/>
        </w:rPr>
        <w:t xml:space="preserve">In this way, </w:t>
      </w:r>
      <w:r w:rsidR="00C31225">
        <w:rPr>
          <w:lang w:val="en-US"/>
        </w:rPr>
        <w:t xml:space="preserve">they could </w:t>
      </w:r>
      <w:r w:rsidR="003D6953">
        <w:rPr>
          <w:lang w:val="en-US"/>
        </w:rPr>
        <w:t xml:space="preserve">not </w:t>
      </w:r>
      <w:r w:rsidR="0051760E">
        <w:rPr>
          <w:lang w:val="en-US"/>
        </w:rPr>
        <w:t>form a covert evaluation of the target stimulus</w:t>
      </w:r>
      <w:r>
        <w:rPr>
          <w:lang w:val="en-US"/>
        </w:rPr>
        <w:t xml:space="preserve">, nor </w:t>
      </w:r>
      <w:r w:rsidR="00C31225">
        <w:rPr>
          <w:lang w:val="en-US"/>
        </w:rPr>
        <w:t xml:space="preserve">could </w:t>
      </w:r>
      <w:r w:rsidR="003D6953">
        <w:rPr>
          <w:lang w:val="en-US"/>
        </w:rPr>
        <w:t xml:space="preserve">their </w:t>
      </w:r>
      <w:r>
        <w:rPr>
          <w:lang w:val="en-US"/>
        </w:rPr>
        <w:t xml:space="preserve">performance on the influence awareness </w:t>
      </w:r>
      <w:r w:rsidR="00C31225">
        <w:rPr>
          <w:lang w:val="en-US"/>
        </w:rPr>
        <w:t xml:space="preserve">measure </w:t>
      </w:r>
      <w:r>
        <w:rPr>
          <w:lang w:val="en-US"/>
        </w:rPr>
        <w:t xml:space="preserve">be a </w:t>
      </w:r>
      <w:r w:rsidR="00C31225">
        <w:rPr>
          <w:lang w:val="en-US"/>
        </w:rPr>
        <w:t xml:space="preserve">post-hoc </w:t>
      </w:r>
      <w:r>
        <w:rPr>
          <w:lang w:val="en-US"/>
        </w:rPr>
        <w:t>confabulation,</w:t>
      </w:r>
      <w:r w:rsidR="0051760E">
        <w:rPr>
          <w:lang w:val="en-US"/>
        </w:rPr>
        <w:t xml:space="preserve"> </w:t>
      </w:r>
      <w:r>
        <w:rPr>
          <w:lang w:val="en-US"/>
        </w:rPr>
        <w:t xml:space="preserve">because the target stimulus </w:t>
      </w:r>
      <w:r w:rsidR="00C31225">
        <w:rPr>
          <w:lang w:val="en-US"/>
        </w:rPr>
        <w:t xml:space="preserve">had </w:t>
      </w:r>
      <w:r w:rsidR="0051760E">
        <w:rPr>
          <w:lang w:val="en-US"/>
        </w:rPr>
        <w:t xml:space="preserve">not yet been presented. </w:t>
      </w:r>
      <w:r w:rsidR="00C31225">
        <w:rPr>
          <w:lang w:val="en-US"/>
        </w:rPr>
        <w:t>In such a situation</w:t>
      </w:r>
      <w:r w:rsidR="009E4395">
        <w:rPr>
          <w:lang w:val="en-US"/>
        </w:rPr>
        <w:t xml:space="preserve"> (</w:t>
      </w:r>
      <w:r w:rsidR="0051760E">
        <w:rPr>
          <w:lang w:val="en-US"/>
        </w:rPr>
        <w:t>post-hoc</w:t>
      </w:r>
      <w:r w:rsidR="009E4395">
        <w:rPr>
          <w:lang w:val="en-US"/>
        </w:rPr>
        <w:t>)</w:t>
      </w:r>
      <w:r w:rsidR="0051760E">
        <w:rPr>
          <w:lang w:val="en-US"/>
        </w:rPr>
        <w:t xml:space="preserve"> confabulation is not possible. </w:t>
      </w:r>
    </w:p>
    <w:p w14:paraId="15F43C95" w14:textId="77777777" w:rsidR="0051760E" w:rsidRPr="002622F5" w:rsidRDefault="0051760E" w:rsidP="00124669">
      <w:pPr>
        <w:pStyle w:val="Heading2"/>
      </w:pPr>
      <w:r w:rsidRPr="002622F5">
        <w:lastRenderedPageBreak/>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6603E858"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del w:id="18" w:author="sean hughes" w:date="2021-03-18T13:56:00Z">
        <w:r w:rsidR="004924F9" w:rsidDel="00900262">
          <w:rPr>
            <w:color w:val="222222"/>
            <w:lang w:val="en-US"/>
          </w:rPr>
          <w:delText xml:space="preserve"> (see Table </w:delText>
        </w:r>
        <w:r w:rsidR="00AD2EF9" w:rsidDel="00900262">
          <w:rPr>
            <w:color w:val="222222"/>
            <w:lang w:val="en-US"/>
          </w:rPr>
          <w:delText>8</w:delText>
        </w:r>
        <w:r w:rsidR="004924F9" w:rsidDel="00900262">
          <w:rPr>
            <w:color w:val="222222"/>
            <w:lang w:val="en-US"/>
          </w:rPr>
          <w:delText>)</w:delText>
        </w:r>
      </w:del>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lastRenderedPageBreak/>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C381934" w:rsidR="00124669" w:rsidRDefault="00383769" w:rsidP="00C9299E">
      <w:pPr>
        <w:pStyle w:val="Normal1"/>
        <w:rPr>
          <w:iCs/>
          <w:lang w:val="en-US"/>
        </w:rPr>
      </w:pPr>
      <w:r>
        <w:rPr>
          <w:iCs/>
          <w:lang w:val="en-US"/>
        </w:rPr>
        <w:tab/>
      </w:r>
      <w:r w:rsidR="00E37FBA">
        <w:rPr>
          <w:iCs/>
          <w:lang w:val="en-US"/>
        </w:rPr>
        <w:t>Results indicate that a prospective measure of influence awareness administered between the prime and target stimulus</w:t>
      </w:r>
      <w:r>
        <w:rPr>
          <w:iCs/>
          <w:lang w:val="en-US"/>
        </w:rPr>
        <w:t xml:space="preserve">, </w:t>
      </w:r>
      <w:r w:rsidR="00E37FBA">
        <w:rPr>
          <w:iCs/>
          <w:lang w:val="en-US"/>
        </w:rPr>
        <w:t xml:space="preserve">thereby </w:t>
      </w:r>
      <w:r>
        <w:rPr>
          <w:iCs/>
          <w:lang w:val="en-US"/>
        </w:rPr>
        <w:t>removing the possibility of confabulation</w:t>
      </w:r>
      <w:r w:rsidR="00E37FBA">
        <w:rPr>
          <w:iCs/>
          <w:lang w:val="en-US"/>
        </w:rPr>
        <w:t>, resulted in the same pattern of results as in Experiments 1-7</w:t>
      </w:r>
      <w:r w:rsidR="003B363D">
        <w:rPr>
          <w:iCs/>
          <w:lang w:val="en-US"/>
        </w:rPr>
        <w:t xml:space="preserve"> (see Figures 3 and 4)</w:t>
      </w:r>
      <w:r>
        <w:rPr>
          <w:iCs/>
          <w:lang w:val="en-US"/>
        </w:rPr>
        <w:t xml:space="preserve">. </w:t>
      </w:r>
    </w:p>
    <w:p w14:paraId="3F2BDBE6" w14:textId="77777777" w:rsidR="00124669" w:rsidRDefault="00124669">
      <w:pPr>
        <w:spacing w:line="240" w:lineRule="auto"/>
        <w:rPr>
          <w:iCs/>
          <w:lang w:val="en-US"/>
        </w:rPr>
      </w:pPr>
      <w:r>
        <w:rPr>
          <w:iCs/>
          <w:lang w:val="en-US"/>
        </w:rPr>
        <w:br w:type="page"/>
      </w:r>
    </w:p>
    <w:p w14:paraId="7764AC6F" w14:textId="77777777" w:rsidR="00321BEB" w:rsidRPr="00321BEB" w:rsidRDefault="00321BEB" w:rsidP="00C9299E">
      <w:pPr>
        <w:pStyle w:val="Normal1"/>
        <w:rPr>
          <w:iCs/>
          <w:lang w:val="en-US"/>
        </w:rPr>
      </w:pPr>
    </w:p>
    <w:p w14:paraId="2BF64EDD" w14:textId="700FD850" w:rsidR="00FC5502" w:rsidRDefault="00D117D6" w:rsidP="00163B51">
      <w:pPr>
        <w:jc w:val="center"/>
        <w:rPr>
          <w:lang w:val="en-US"/>
        </w:rPr>
      </w:pPr>
      <w:r w:rsidRPr="00D117D6">
        <w:rPr>
          <w:noProof/>
          <w:lang w:val="en-US"/>
        </w:rPr>
        <w:t xml:space="preserve"> </w:t>
      </w:r>
      <w:r w:rsidR="002C339E">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39B05782" w14:textId="77777777" w:rsidR="00AD0B9F" w:rsidRDefault="00AD0B9F" w:rsidP="00163B51">
      <w:pPr>
        <w:rPr>
          <w:lang w:val="en-US"/>
        </w:rPr>
      </w:pP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BC3313F" w:rsidR="00B53C37" w:rsidRPr="00FD1E9A" w:rsidRDefault="00B53C37" w:rsidP="000B06F5">
      <w:pPr>
        <w:pStyle w:val="Normal1"/>
        <w:rPr>
          <w:color w:val="FF0000"/>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2776271" w14:textId="6BFFE2E8" w:rsidR="00D55576" w:rsidRDefault="006A5BC2" w:rsidP="00124669">
      <w:pPr>
        <w:pStyle w:val="Heading2"/>
      </w:pPr>
      <w:r>
        <w:t xml:space="preserve">The </w:t>
      </w:r>
      <w:r w:rsidR="003C07D5">
        <w:t>AMP E</w:t>
      </w:r>
      <w:r w:rsidR="00544964">
        <w:t>ffect</w:t>
      </w:r>
      <w:r w:rsidR="003C07D5">
        <w:t xml:space="preserve"> Is Strongly Moderated By A</w:t>
      </w:r>
      <w:r>
        <w:t>wareness</w:t>
      </w:r>
    </w:p>
    <w:p w14:paraId="38946286" w14:textId="2512B45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proofErr w:type="gramStart"/>
      <w:r w:rsidRPr="003C07D5">
        <w:rPr>
          <w:lang w:val="en-US"/>
        </w:rPr>
        <w:t>T</w:t>
      </w:r>
      <w:r w:rsidR="004A00A6" w:rsidRPr="003C07D5">
        <w:rPr>
          <w:lang w:val="en-US"/>
        </w:rPr>
        <w:t>he</w:t>
      </w:r>
      <w:proofErr w:type="gramEnd"/>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lastRenderedPageBreak/>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163FFB02"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1DA9351" w14:textId="3A397675" w:rsidR="003C07D5" w:rsidRPr="003C07D5" w:rsidRDefault="003C07D5" w:rsidP="00B3311A">
      <w:pPr>
        <w:pStyle w:val="Heading3"/>
        <w:rPr>
          <w:lang w:val="en-US"/>
        </w:rPr>
      </w:pPr>
      <w:r w:rsidRPr="003C07D5">
        <w:rPr>
          <w:lang w:val="en-US"/>
        </w:rPr>
        <w:t>Inter-Individual Differences In A</w:t>
      </w:r>
      <w:r w:rsidR="00203ACC" w:rsidRPr="003C07D5">
        <w:rPr>
          <w:lang w:val="en-US"/>
        </w:rPr>
        <w:t xml:space="preserve">wareness </w:t>
      </w:r>
      <w:proofErr w:type="gramStart"/>
      <w:r w:rsidRPr="003C07D5">
        <w:rPr>
          <w:lang w:val="en-US"/>
        </w:rPr>
        <w:t>On</w:t>
      </w:r>
      <w:proofErr w:type="gramEnd"/>
      <w:r w:rsidRPr="003C07D5">
        <w:rPr>
          <w:lang w:val="en-US"/>
        </w:rPr>
        <w:t xml:space="preserve">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w:t>
      </w:r>
      <w:r w:rsidR="004A00A6">
        <w:rPr>
          <w:lang w:val="en-US"/>
        </w:rPr>
        <w:lastRenderedPageBreak/>
        <w:t xml:space="preserve">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4C663837"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w:t>
      </w:r>
      <w:del w:id="19" w:author="sean hughes" w:date="2021-03-18T14:02:00Z">
        <w:r w:rsidR="00583BCD" w:rsidDel="00900262">
          <w:rPr>
            <w:lang w:val="en-US"/>
          </w:rPr>
          <w:delText xml:space="preserve">therefore </w:delText>
        </w:r>
      </w:del>
      <w:r>
        <w:rPr>
          <w:lang w:val="en-US"/>
        </w:rPr>
        <w:t>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45BF72AD"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proofErr w:type="gramStart"/>
      <w:r w:rsidRPr="003C07D5">
        <w:rPr>
          <w:lang w:val="en-US"/>
        </w:rPr>
        <w:t>T</w:t>
      </w:r>
      <w:r w:rsidR="000E03B0" w:rsidRPr="003C07D5">
        <w:rPr>
          <w:lang w:val="en-US"/>
        </w:rPr>
        <w:t>he</w:t>
      </w:r>
      <w:proofErr w:type="gramEnd"/>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lastRenderedPageBreak/>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proofErr w:type="spellStart"/>
      <w:r w:rsidR="00DE3DC0">
        <w:rPr>
          <w:color w:val="222222"/>
          <w:highlight w:val="white"/>
          <w:lang w:val="en-US"/>
        </w:rPr>
        <w:t>Hartigan’s</w:t>
      </w:r>
      <w:proofErr w:type="spellEnd"/>
      <w:r w:rsidR="00DE3DC0">
        <w:rPr>
          <w:color w:val="222222"/>
          <w:highlight w:val="white"/>
          <w:lang w:val="en-US"/>
        </w:rPr>
        <w:t xml:space="preserve"> dip test demonstrated non-</w:t>
      </w:r>
      <w:proofErr w:type="spellStart"/>
      <w:r w:rsidR="00DE3DC0">
        <w:rPr>
          <w:color w:val="222222"/>
          <w:highlight w:val="white"/>
          <w:lang w:val="en-US"/>
        </w:rPr>
        <w:t>unimodality</w:t>
      </w:r>
      <w:proofErr w:type="spellEnd"/>
      <w:r w:rsidR="00DE3DC0">
        <w:rPr>
          <w:color w:val="222222"/>
          <w:highlight w:val="white"/>
          <w:lang w:val="en-US"/>
        </w:rPr>
        <w:t xml:space="preserve">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w:t>
      </w:r>
      <w:proofErr w:type="spellStart"/>
      <w:r w:rsidR="00F41C35">
        <w:rPr>
          <w:color w:val="222222"/>
          <w:highlight w:val="white"/>
          <w:lang w:val="en-US"/>
        </w:rPr>
        <w:t>unimodality</w:t>
      </w:r>
      <w:proofErr w:type="spellEnd"/>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3E172E9A" w:rsidR="00B53C37" w:rsidRPr="002622F5" w:rsidRDefault="00CF59A5" w:rsidP="00D01429">
      <w:pPr>
        <w:pStyle w:val="Normal1"/>
        <w:ind w:firstLine="720"/>
        <w:rPr>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ins w:id="20" w:author="sean hughes" w:date="2021-03-18T14:04:00Z">
        <w:r w:rsidR="00900262">
          <w:rPr>
            <w:lang w:val="en-US"/>
          </w:rPr>
          <w:t>s</w:t>
        </w:r>
      </w:ins>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t>person’s intention for this to happen, or aware</w:t>
      </w:r>
      <w:r w:rsidR="00BB46C0">
        <w:rPr>
          <w:highlight w:val="white"/>
          <w:lang w:val="en-US"/>
        </w:rPr>
        <w:t>ness that such an occurrence has taken place</w:t>
      </w:r>
      <w:r>
        <w:rPr>
          <w:highlight w:val="white"/>
          <w:lang w:val="en-US"/>
        </w:rPr>
        <w:t xml:space="preserve">. </w:t>
      </w:r>
      <w:r w:rsidR="008226F7">
        <w:rPr>
          <w:highlight w:val="white"/>
          <w:lang w:val="en-US"/>
        </w:rPr>
        <w:t xml:space="preserve">Although </w:t>
      </w:r>
      <w:r w:rsidR="008226F7">
        <w:rPr>
          <w:lang w:val="en-US"/>
        </w:rPr>
        <w:t xml:space="preserve">a number of </w:t>
      </w:r>
      <w:r w:rsidR="00B53C37" w:rsidRPr="002622F5">
        <w:rPr>
          <w:lang w:val="en-US"/>
        </w:rPr>
        <w:t xml:space="preserve">papers </w:t>
      </w:r>
      <w:r w:rsidR="008226F7">
        <w:rPr>
          <w:lang w:val="en-US"/>
        </w:rPr>
        <w:t xml:space="preserve">have </w:t>
      </w:r>
      <w:r w:rsidR="00CD5403">
        <w:rPr>
          <w:lang w:val="en-US"/>
        </w:rPr>
        <w:t xml:space="preserve">previously </w:t>
      </w:r>
      <w:r w:rsidR="008D7B6A">
        <w:rPr>
          <w:lang w:val="en-US"/>
        </w:rPr>
        <w:t xml:space="preserve">investigated the </w:t>
      </w:r>
      <w:r w:rsidR="00E820F4">
        <w:rPr>
          <w:lang w:val="en-US"/>
        </w:rPr>
        <w:t xml:space="preserve">intentionality </w:t>
      </w:r>
      <w:r w:rsidR="008226F7">
        <w:rPr>
          <w:lang w:val="en-US"/>
        </w:rPr>
        <w:t xml:space="preserve">of </w:t>
      </w:r>
      <w:r w:rsidR="008D7B6A">
        <w:rPr>
          <w:lang w:val="en-US"/>
        </w:rPr>
        <w:t>AMP effects</w:t>
      </w:r>
      <w:r w:rsidR="00B53C37" w:rsidRPr="002622F5">
        <w:rPr>
          <w:lang w:val="en-US"/>
        </w:rPr>
        <w:t xml:space="preserve"> (</w:t>
      </w:r>
      <w:r w:rsidR="008226F7">
        <w:rPr>
          <w:lang w:val="en-US"/>
        </w:rPr>
        <w:t xml:space="preserve">e.g., </w:t>
      </w:r>
      <w:r w:rsidR="008D7B6A">
        <w:rPr>
          <w:lang w:val="en-US"/>
        </w:rPr>
        <w:t xml:space="preserve">Bar-Anan &amp; </w:t>
      </w:r>
      <w:proofErr w:type="spellStart"/>
      <w:r w:rsidR="008D7B6A">
        <w:rPr>
          <w:lang w:val="en-US"/>
        </w:rPr>
        <w:t>Nosek</w:t>
      </w:r>
      <w:proofErr w:type="spellEnd"/>
      <w:r w:rsidR="008D7B6A">
        <w:rPr>
          <w:lang w:val="en-US"/>
        </w:rPr>
        <w:t xml:space="preserve">, 2012; </w:t>
      </w:r>
      <w:r w:rsidR="008D7B6A" w:rsidRPr="002622F5">
        <w:rPr>
          <w:lang w:val="en-US"/>
        </w:rPr>
        <w:t>Payne et al., 2013</w:t>
      </w:r>
      <w:r w:rsidR="008D7B6A">
        <w:rPr>
          <w:lang w:val="en-US"/>
        </w:rPr>
        <w:t xml:space="preserve">; </w:t>
      </w:r>
      <w:proofErr w:type="spellStart"/>
      <w:r w:rsidR="00B53C37" w:rsidRPr="002622F5">
        <w:rPr>
          <w:lang w:val="en-US"/>
        </w:rPr>
        <w:t>Gawronski</w:t>
      </w:r>
      <w:proofErr w:type="spellEnd"/>
      <w:r w:rsidR="00B53C37" w:rsidRPr="002622F5">
        <w:rPr>
          <w:lang w:val="en-US"/>
        </w:rPr>
        <w:t xml:space="preserve"> &amp; Ye, 2014),</w:t>
      </w:r>
      <w:r w:rsidR="008226F7">
        <w:rPr>
          <w:lang w:val="en-US"/>
        </w:rPr>
        <w:t xml:space="preserve"> </w:t>
      </w:r>
      <w:r w:rsidR="00E820F4">
        <w:rPr>
          <w:lang w:val="en-US"/>
        </w:rPr>
        <w:t>far less attention has been paid to the issue of awareness</w:t>
      </w:r>
      <w:r w:rsidR="008226F7">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8226F7">
        <w:rPr>
          <w:lang w:val="en-US"/>
        </w:rPr>
        <w:t>, highly-</w:t>
      </w:r>
      <w:r w:rsidR="008226F7" w:rsidRPr="002622F5">
        <w:rPr>
          <w:lang w:val="en-US"/>
        </w:rPr>
        <w:t>powered studies,</w:t>
      </w:r>
      <w:r w:rsidR="008226F7">
        <w:rPr>
          <w:lang w:val="en-US"/>
        </w:rPr>
        <w:t xml:space="preserve"> </w:t>
      </w:r>
      <w:r w:rsidR="008226F7">
        <w:rPr>
          <w:lang w:val="en-US"/>
        </w:rPr>
        <w:lastRenderedPageBreak/>
        <w:t xml:space="preserve">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the implicitness </w:t>
      </w:r>
      <w:r w:rsidR="00C66A4A">
        <w:rPr>
          <w:lang w:val="en-US"/>
        </w:rPr>
        <w:t xml:space="preserve">of AMP effects in terms of whether </w:t>
      </w:r>
      <w:r w:rsidR="008226F7">
        <w:rPr>
          <w:lang w:val="en-US"/>
        </w:rPr>
        <w:t xml:space="preserve">participants are </w:t>
      </w:r>
      <w:r w:rsidR="00941B10">
        <w:rPr>
          <w:lang w:val="en-US"/>
        </w:rPr>
        <w:t xml:space="preserve">indeed </w:t>
      </w:r>
      <w:r w:rsidR="00C66A4A">
        <w:rPr>
          <w:lang w:val="en-US"/>
        </w:rPr>
        <w:t>unaware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implications for the AMP</w:t>
      </w:r>
      <w:r w:rsidR="008428FA">
        <w:rPr>
          <w:lang w:val="en-US"/>
        </w:rPr>
        <w:t xml:space="preserve"> as well as the implicit and explicit accounts</w:t>
      </w:r>
      <w:r w:rsidR="00851F65">
        <w:rPr>
          <w:lang w:val="en-US"/>
        </w:rPr>
        <w:t xml:space="preserve"> more generally</w:t>
      </w:r>
      <w:r w:rsidR="008226F7">
        <w:rPr>
          <w:lang w:val="en-US"/>
        </w:rPr>
        <w:t>.</w:t>
      </w:r>
    </w:p>
    <w:p w14:paraId="6C069871" w14:textId="77777777" w:rsidR="00B53C37" w:rsidRPr="00124669" w:rsidRDefault="00B53C37" w:rsidP="00124669">
      <w:pPr>
        <w:pStyle w:val="Heading2"/>
      </w:pPr>
      <w:r w:rsidRPr="00124669">
        <w:t>Overview of Findings</w:t>
      </w:r>
    </w:p>
    <w:p w14:paraId="6AC911BE" w14:textId="26752313" w:rsidR="008428FA" w:rsidRDefault="008428FA" w:rsidP="00D01429">
      <w:pPr>
        <w:pStyle w:val="Normal1"/>
        <w:ind w:firstLine="720"/>
        <w:rPr>
          <w:lang w:val="en-US"/>
        </w:rPr>
      </w:pPr>
      <w:r>
        <w:rPr>
          <w:lang w:val="en-US"/>
        </w:rPr>
        <w:t xml:space="preserve">Experiment 1 began with a replication attempt of Payne et al.’s (2013) work with the ‘skip’ AMP.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the </w:t>
      </w:r>
      <w:r>
        <w:rPr>
          <w:lang w:val="en-US"/>
        </w:rPr>
        <w:t>original findings did not replicate</w:t>
      </w:r>
      <w:r w:rsidR="00C66A4A">
        <w:rPr>
          <w:lang w:val="en-US"/>
        </w:rPr>
        <w:t>,</w:t>
      </w:r>
      <w:r>
        <w:t xml:space="preserve"> such that scores on the standard AMP were significantly larger than 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D690944" w:rsidR="00606FB5" w:rsidRDefault="00606FB5">
      <w:pPr>
        <w:pStyle w:val="Normal1"/>
        <w:ind w:firstLine="720"/>
        <w:rPr>
          <w:lang w:val="en-US"/>
        </w:rPr>
      </w:pPr>
      <w:r>
        <w:rPr>
          <w:lang w:val="en-US"/>
        </w:rPr>
        <w:t xml:space="preserve">A </w:t>
      </w:r>
      <w:del w:id="21" w:author="sean hughes" w:date="2021-03-18T14:05:00Z">
        <w:r w:rsidDel="00900262">
          <w:rPr>
            <w:lang w:val="en-US"/>
          </w:rPr>
          <w:delText xml:space="preserve">key </w:delText>
        </w:r>
      </w:del>
      <w:r>
        <w:rPr>
          <w:lang w:val="en-US"/>
        </w:rPr>
        <w:t xml:space="preserve">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w:t>
      </w:r>
      <w:del w:id="22" w:author="sean hughes" w:date="2021-03-18T14:05:00Z">
        <w:r w:rsidR="008428FA" w:rsidDel="00900262">
          <w:rPr>
            <w:lang w:val="en-US"/>
          </w:rPr>
          <w:delText>s</w:delText>
        </w:r>
      </w:del>
      <w:r w:rsidR="008428FA">
        <w:rPr>
          <w:lang w:val="en-US"/>
        </w:rPr>
        <w:t xml:space="preserve">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w:t>
      </w:r>
      <w:r>
        <w:rPr>
          <w:lang w:val="en-US"/>
        </w:rPr>
        <w:lastRenderedPageBreak/>
        <w:t xml:space="preserve">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 xml:space="preserve">AMP with generic </w:t>
      </w:r>
      <w:proofErr w:type="spellStart"/>
      <w:r>
        <w:rPr>
          <w:highlight w:val="white"/>
          <w:lang w:val="en-US"/>
        </w:rPr>
        <w:t>valenced</w:t>
      </w:r>
      <w:proofErr w:type="spellEnd"/>
      <w:r>
        <w:rPr>
          <w:highlight w:val="white"/>
          <w:lang w:val="en-US"/>
        </w:rPr>
        <w:t xml:space="preserve">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6DE21EA" w:rsidR="005E710A" w:rsidRDefault="003753E2" w:rsidP="005E710A">
      <w:pPr>
        <w:pStyle w:val="Normal1"/>
        <w:rPr>
          <w:lang w:val="en-US"/>
        </w:rPr>
      </w:pPr>
      <w:r>
        <w:rPr>
          <w:highlight w:val="white"/>
          <w:lang w:val="en-US"/>
        </w:rPr>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lastRenderedPageBreak/>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E477D4">
        <w:rPr>
          <w:lang w:val="en-US"/>
        </w:rPr>
        <w:t>were responsible for</w:t>
      </w:r>
      <w:r w:rsidR="005E710A">
        <w:rPr>
          <w:lang w:val="en-US"/>
        </w:rPr>
        <w:t xml:space="preserve"> 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4FFD5167"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findings that cannot be explained by a post-hoc confabulation account (given that there was nothing to confabulate). </w:t>
      </w:r>
    </w:p>
    <w:p w14:paraId="26D2C145" w14:textId="33F939E5"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appear to be based</w:t>
      </w:r>
      <w:r w:rsidR="00A5607A" w:rsidRPr="002622F5">
        <w:rPr>
          <w:lang w:val="en-US"/>
        </w:rPr>
        <w:t xml:space="preserve"> </w:t>
      </w:r>
      <w:r w:rsidR="00B53C37" w:rsidRPr="002622F5">
        <w:rPr>
          <w:lang w:val="en-US"/>
        </w:rPr>
        <w:t xml:space="preserve">primarily </w:t>
      </w:r>
      <w:r w:rsidR="00B53C37">
        <w:rPr>
          <w:lang w:val="en-US"/>
        </w:rPr>
        <w:t>on</w:t>
      </w:r>
      <w:r w:rsidR="00B53C37" w:rsidRPr="002622F5">
        <w:rPr>
          <w:lang w:val="en-US"/>
        </w:rPr>
        <w:t xml:space="preserve"> 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A5607A">
        <w:rPr>
          <w:lang w:val="en-US"/>
        </w:rPr>
        <w:t>are responsible for 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r w:rsidR="003E4F5F">
        <w:rPr>
          <w:highlight w:val="white"/>
          <w:lang w:val="en-US"/>
        </w:rPr>
        <w:t>Thus, w</w:t>
      </w:r>
      <w:r w:rsidR="00A76FDF">
        <w:rPr>
          <w:highlight w:val="white"/>
          <w:lang w:val="en-US"/>
        </w:rPr>
        <w:t xml:space="preserve">hen </w:t>
      </w:r>
      <w:r w:rsidR="00A76FDF" w:rsidRPr="002622F5">
        <w:rPr>
          <w:highlight w:val="white"/>
          <w:lang w:val="en-US"/>
        </w:rPr>
        <w:t xml:space="preserve">it comes to the AMP, that which is useful </w:t>
      </w:r>
      <w:r w:rsidR="00851F65">
        <w:rPr>
          <w:highlight w:val="white"/>
          <w:lang w:val="en-US"/>
        </w:rPr>
        <w:t xml:space="preserve">(influence awareness) </w:t>
      </w:r>
      <w:r w:rsidR="00A76FDF" w:rsidRPr="002622F5">
        <w:rPr>
          <w:highlight w:val="white"/>
          <w:lang w:val="en-US"/>
        </w:rPr>
        <w:t xml:space="preserve">is not particularly implicit, and that which is implicit </w:t>
      </w:r>
      <w:r w:rsidR="00851F65">
        <w:rPr>
          <w:highlight w:val="white"/>
          <w:lang w:val="en-US"/>
        </w:rPr>
        <w:t xml:space="preserve">(non-influence awareness) </w:t>
      </w:r>
      <w:r w:rsidR="00A76FDF" w:rsidRPr="002622F5">
        <w:rPr>
          <w:highlight w:val="white"/>
          <w:lang w:val="en-US"/>
        </w:rPr>
        <w:t>is not particularly useful.</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6409A92A"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appears that </w:t>
      </w:r>
      <w:r>
        <w:rPr>
          <w:lang w:val="en-US"/>
        </w:rPr>
        <w:t xml:space="preserve">the </w:t>
      </w:r>
      <w:r w:rsidR="000C714F">
        <w:rPr>
          <w:lang w:val="en-US"/>
        </w:rPr>
        <w:t xml:space="preserve">AMP effect </w:t>
      </w:r>
      <w:r>
        <w:rPr>
          <w:lang w:val="en-US"/>
        </w:rPr>
        <w:t xml:space="preserve">is </w:t>
      </w:r>
      <w:r w:rsidR="000C714F">
        <w:rPr>
          <w:lang w:val="en-US"/>
        </w:rPr>
        <w:t>not implicit in the way that ha</w:t>
      </w:r>
      <w:r w:rsidR="00E477D4">
        <w:rPr>
          <w:lang w:val="en-US"/>
        </w:rPr>
        <w:t>s</w:t>
      </w:r>
      <w:r w:rsidR="000C714F">
        <w:rPr>
          <w:lang w:val="en-US"/>
        </w:rPr>
        <w:t xml:space="preserve"> previously been claimed</w:t>
      </w:r>
      <w:r w:rsidR="00851F65">
        <w:rPr>
          <w:lang w:val="en-US"/>
        </w:rPr>
        <w:t xml:space="preserve"> (unaware)</w:t>
      </w:r>
      <w:r>
        <w:rPr>
          <w:lang w:val="en-US"/>
        </w:rPr>
        <w:t xml:space="preserve">, thus contradicting </w:t>
      </w:r>
      <w:r w:rsidR="00851F65">
        <w:rPr>
          <w:lang w:val="en-US"/>
        </w:rPr>
        <w:t>previous claims in this regard</w:t>
      </w:r>
      <w:r>
        <w:rPr>
          <w:lang w:val="en-US"/>
        </w:rPr>
        <w:t xml:space="preserve">. Rather our findings are more consistent with </w:t>
      </w:r>
      <w:r w:rsidR="00765124">
        <w:rPr>
          <w:lang w:val="en-US"/>
        </w:rPr>
        <w:t xml:space="preserve">an </w:t>
      </w:r>
      <w:r>
        <w:rPr>
          <w:lang w:val="en-US"/>
        </w:rPr>
        <w:t>explicit account which argues 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FB4C6E">
        <w:rPr>
          <w:lang w:val="en-US"/>
        </w:rPr>
        <w:t xml:space="preserve"> </w:t>
      </w:r>
      <w:r w:rsidR="00FB4C6E">
        <w:t>Note that we are agnostic to the AMP’s implicitness in other senses of the word (e.g., intentional): our goal here was to reevaluate the AMP’s specific claim to implicitness in the sense of unawareness.</w:t>
      </w:r>
      <w:r>
        <w:rPr>
          <w:lang w:val="en-US"/>
        </w:rPr>
        <w:t xml:space="preserve"> </w:t>
      </w:r>
    </w:p>
    <w:p w14:paraId="5F47F537" w14:textId="3F8A310C" w:rsidR="003C07D5" w:rsidRPr="003C07D5" w:rsidRDefault="003C07D5" w:rsidP="00B3311A">
      <w:pPr>
        <w:pStyle w:val="Heading3"/>
        <w:rPr>
          <w:lang w:val="en-US"/>
        </w:rPr>
      </w:pPr>
      <w:r>
        <w:rPr>
          <w:lang w:val="en-US"/>
        </w:rPr>
        <w:t>Theoretical Implications: Do AMP Effects Reflect A Misattribution P</w:t>
      </w:r>
      <w:r w:rsidR="00B53C37" w:rsidRPr="003C07D5">
        <w:rPr>
          <w:lang w:val="en-US"/>
        </w:rPr>
        <w:t>rocess?</w:t>
      </w:r>
      <w:r w:rsidR="00DD706F" w:rsidRPr="003C07D5">
        <w:rPr>
          <w:lang w:val="en-US"/>
        </w:rPr>
        <w:t xml:space="preserve"> </w:t>
      </w:r>
    </w:p>
    <w:p w14:paraId="5102311D" w14:textId="46156475" w:rsidR="00D36B47" w:rsidRDefault="00D05C41" w:rsidP="003C07D5">
      <w:pPr>
        <w:pStyle w:val="Normal1"/>
        <w:ind w:firstLine="720"/>
        <w:rPr>
          <w:lang w:val="en-US"/>
        </w:rPr>
      </w:pPr>
      <w:r>
        <w:rPr>
          <w:bCs/>
          <w:lang w:val="en-US"/>
        </w:rPr>
        <w:t>So far we have focused on the ‘implicitness’ of AMP effects</w:t>
      </w:r>
      <w:r w:rsidR="00FB4C6E">
        <w:rPr>
          <w:bCs/>
          <w:lang w:val="en-US"/>
        </w:rPr>
        <w:t xml:space="preserve"> </w:t>
      </w:r>
      <w:r w:rsidR="000A46E1">
        <w:rPr>
          <w:bCs/>
          <w:lang w:val="en-US"/>
        </w:rPr>
        <w:t>in terms of awareness</w:t>
      </w:r>
      <w:r>
        <w:rPr>
          <w:bCs/>
          <w:lang w:val="en-US"/>
        </w:rPr>
        <w:t>. However, our findings are also relevant to another issue</w:t>
      </w:r>
      <w:r w:rsidR="00FB4C6E">
        <w:rPr>
          <w:bCs/>
          <w:lang w:val="en-US"/>
        </w:rPr>
        <w:t>,</w:t>
      </w:r>
      <w:r>
        <w:rPr>
          <w:bCs/>
          <w:lang w:val="en-US"/>
        </w:rPr>
        <w:t xml:space="preserve"> namely</w:t>
      </w:r>
      <w:r w:rsidR="00FB4C6E">
        <w:rPr>
          <w:bCs/>
          <w:lang w:val="en-US"/>
        </w:rPr>
        <w:t xml:space="preserve"> </w:t>
      </w:r>
      <w:r>
        <w:rPr>
          <w:bCs/>
          <w:lang w:val="en-US"/>
        </w:rPr>
        <w:t xml:space="preserve">the idea that AMP effects are mediated </w:t>
      </w:r>
      <w:r w:rsidR="00765124">
        <w:rPr>
          <w:bCs/>
          <w:lang w:val="en-US"/>
        </w:rPr>
        <w:t xml:space="preserve">at the mental level </w:t>
      </w:r>
      <w:r>
        <w:rPr>
          <w:bCs/>
          <w:lang w:val="en-US"/>
        </w:rPr>
        <w:t xml:space="preserve">by </w:t>
      </w:r>
      <w:r w:rsidR="00DD706F">
        <w:rPr>
          <w:bCs/>
          <w:lang w:val="en-US"/>
        </w:rPr>
        <w:t>misattribution</w:t>
      </w:r>
      <w:r w:rsidR="00D36B47" w:rsidRPr="00D36B47">
        <w:rPr>
          <w:lang w:val="en-US"/>
        </w:rPr>
        <w:t xml:space="preserve"> </w:t>
      </w:r>
      <w:r w:rsidR="00D36B47" w:rsidRPr="002622F5">
        <w:rPr>
          <w:lang w:val="en-US"/>
        </w:rPr>
        <w:t>of prime valence to the target stimulus</w:t>
      </w:r>
      <w:r w:rsidR="00DD706F">
        <w:rPr>
          <w:bCs/>
          <w:lang w:val="en-US"/>
        </w:rPr>
        <w:t>.</w:t>
      </w:r>
      <w:r w:rsidR="00B53C37" w:rsidRPr="002622F5">
        <w:rPr>
          <w:b/>
          <w:lang w:val="en-US"/>
        </w:rPr>
        <w:t xml:space="preserve"> </w:t>
      </w:r>
      <w:r w:rsidR="00B53C37" w:rsidRPr="002622F5">
        <w:rPr>
          <w:lang w:val="en-US"/>
        </w:rPr>
        <w:t xml:space="preserve">Misattribution is traditionally conceived of as occurring in the absence of awareness (Schwarz &amp; </w:t>
      </w:r>
      <w:proofErr w:type="spellStart"/>
      <w:r w:rsidR="00B53C37" w:rsidRPr="002622F5">
        <w:rPr>
          <w:lang w:val="en-US"/>
        </w:rPr>
        <w:t>Clore</w:t>
      </w:r>
      <w:proofErr w:type="spellEnd"/>
      <w:r w:rsidR="00B53C37" w:rsidRPr="002622F5">
        <w:rPr>
          <w:lang w:val="en-US"/>
        </w:rPr>
        <w:t>, 1983</w:t>
      </w:r>
      <w:r w:rsidR="00F06B82">
        <w:rPr>
          <w:lang w:val="en-US"/>
        </w:rPr>
        <w:t xml:space="preserve">; Payne et al., </w:t>
      </w:r>
      <w:r w:rsidR="00B53C37" w:rsidRPr="002622F5">
        <w:rPr>
          <w:lang w:val="en-US"/>
        </w:rPr>
        <w:t>2005</w:t>
      </w:r>
      <w:ins w:id="23" w:author="sean hughes" w:date="2021-03-18T14:09:00Z">
        <w:r w:rsidR="00D80EBC">
          <w:rPr>
            <w:lang w:val="en-US"/>
          </w:rPr>
          <w:t>).</w:t>
        </w:r>
      </w:ins>
      <w:r w:rsidR="00B53C37">
        <w:rPr>
          <w:lang w:val="en-US"/>
        </w:rPr>
        <w:t xml:space="preserve"> Indeed, as </w:t>
      </w:r>
      <w:r w:rsidR="00B32380">
        <w:rPr>
          <w:lang w:val="en-US"/>
        </w:rPr>
        <w:t>one</w:t>
      </w:r>
      <w:r w:rsidR="00B53C37">
        <w:rPr>
          <w:lang w:val="en-US"/>
        </w:rPr>
        <w:t xml:space="preserve"> reviewer </w:t>
      </w:r>
      <w:r w:rsidR="00B32380">
        <w:rPr>
          <w:lang w:val="en-US"/>
        </w:rPr>
        <w:t xml:space="preserve">of this manuscript </w:t>
      </w:r>
      <w:r w:rsidR="00B53C37">
        <w:rPr>
          <w:lang w:val="en-US"/>
        </w:rPr>
        <w:t xml:space="preserve">noted, misattribution by definition cannot occur with awareness. </w:t>
      </w:r>
      <w:r w:rsidR="00B32380">
        <w:rPr>
          <w:lang w:val="en-US"/>
        </w:rPr>
        <w:t>If</w:t>
      </w:r>
      <w:r w:rsidR="00B53C37" w:rsidRPr="002622F5">
        <w:rPr>
          <w:lang w:val="en-US"/>
        </w:rPr>
        <w:t xml:space="preserve"> AMP effects rely heavily on awareness of prime influence </w:t>
      </w:r>
      <w:r w:rsidR="00B32380">
        <w:rPr>
          <w:lang w:val="en-US"/>
        </w:rPr>
        <w:t xml:space="preserve">(as our results </w:t>
      </w:r>
      <w:r w:rsidR="00D36B47">
        <w:rPr>
          <w:lang w:val="en-US"/>
        </w:rPr>
        <w:t>indicate</w:t>
      </w:r>
      <w:r w:rsidR="00B32380">
        <w:rPr>
          <w:lang w:val="en-US"/>
        </w:rPr>
        <w:t xml:space="preserve">), then this </w:t>
      </w:r>
      <w:r w:rsidR="00B53C37" w:rsidRPr="002622F5">
        <w:rPr>
          <w:lang w:val="en-US"/>
        </w:rPr>
        <w:t xml:space="preserve">suggests two possibilities. </w:t>
      </w:r>
    </w:p>
    <w:p w14:paraId="76B006FE" w14:textId="587B1591" w:rsidR="00B53C37" w:rsidRPr="00161577" w:rsidRDefault="00B53C37">
      <w:pPr>
        <w:pStyle w:val="Normal1"/>
        <w:ind w:firstLine="720"/>
        <w:rPr>
          <w:b/>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30113F">
        <w:rPr>
          <w:lang w:val="en-US"/>
        </w:rPr>
        <w:t xml:space="preserve">Moreover, our findings with prospective measures in Experiments 7-8 would require people to not only be aware of misattribution but </w:t>
      </w:r>
      <w:r w:rsidR="0030113F">
        <w:rPr>
          <w:lang w:val="en-US"/>
        </w:rPr>
        <w:lastRenderedPageBreak/>
        <w:t xml:space="preserve">also be able to predict that it is going to occur even before a target is evaluated or a target stimulus is even presented. </w:t>
      </w:r>
      <w:r w:rsidRPr="002622F5">
        <w:rPr>
          <w:lang w:val="en-US"/>
        </w:rPr>
        <w:t xml:space="preserve">However, such an approach runs contrary to how misattribution is traditionally defined (Schwarz &amp; </w:t>
      </w:r>
      <w:proofErr w:type="spellStart"/>
      <w:r w:rsidRPr="002622F5">
        <w:rPr>
          <w:lang w:val="en-US"/>
        </w:rPr>
        <w:t>Clore</w:t>
      </w:r>
      <w:proofErr w:type="spellEnd"/>
      <w:r w:rsidRPr="002622F5">
        <w:rPr>
          <w:lang w:val="en-US"/>
        </w:rPr>
        <w:t>, 1983), and would require a</w:t>
      </w:r>
      <w:r w:rsidR="0030113F">
        <w:rPr>
          <w:lang w:val="en-US"/>
        </w:rPr>
        <w:t xml:space="preserve"> radical</w:t>
      </w:r>
      <w:r w:rsidRPr="002622F5">
        <w:rPr>
          <w:lang w:val="en-US"/>
        </w:rPr>
        <w:t xml:space="preserve"> overhaul of the concept itself. </w:t>
      </w:r>
      <w:r w:rsidR="00D36B47">
        <w:rPr>
          <w:lang w:val="en-US"/>
        </w:rPr>
        <w:t>E</w:t>
      </w:r>
      <w:r w:rsidRPr="002622F5">
        <w:rPr>
          <w:lang w:val="en-US"/>
        </w:rPr>
        <w:t xml:space="preserve">ven if a redefinition of the construct were undertaken, our findings suggest that misattribution would still be occurring or captured in only those participants who were highly </w:t>
      </w:r>
      <w:r w:rsidR="00851F65">
        <w:rPr>
          <w:lang w:val="en-US"/>
        </w:rPr>
        <w:t>influence aware</w:t>
      </w:r>
      <w:r w:rsidRPr="002622F5">
        <w:rPr>
          <w:lang w:val="en-US"/>
        </w:rPr>
        <w:t xml:space="preserve">, rather than people </w:t>
      </w:r>
      <w:r w:rsidRPr="002622F5">
        <w:rPr>
          <w:i/>
          <w:lang w:val="en-US"/>
        </w:rPr>
        <w:t>in general</w:t>
      </w:r>
      <w:r w:rsidRPr="002622F5">
        <w:rPr>
          <w:lang w:val="en-US"/>
        </w:rPr>
        <w:t>. As such, changing the conceptualization of misattribution does not</w:t>
      </w:r>
      <w:r w:rsidR="00D36B47">
        <w:rPr>
          <w:lang w:val="en-US"/>
        </w:rPr>
        <w:t xml:space="preserve"> </w:t>
      </w:r>
      <w:r w:rsidRPr="002622F5">
        <w:rPr>
          <w:lang w:val="en-US"/>
        </w:rPr>
        <w:t xml:space="preserve">by itself address the issues raised </w:t>
      </w:r>
      <w:r w:rsidR="00D36B47">
        <w:rPr>
          <w:lang w:val="en-US"/>
        </w:rPr>
        <w:t>by our findings</w:t>
      </w:r>
      <w:r w:rsidRPr="002622F5">
        <w:rPr>
          <w:lang w:val="en-US"/>
        </w:rPr>
        <w:t xml:space="preserve">. </w:t>
      </w:r>
    </w:p>
    <w:p w14:paraId="5A094631" w14:textId="7B2C4D8A" w:rsidR="00B53C37" w:rsidRPr="002622F5" w:rsidRDefault="00B53C37" w:rsidP="00B53C37">
      <w:pPr>
        <w:pStyle w:val="Normal1"/>
        <w:ind w:firstLine="720"/>
        <w:rPr>
          <w:lang w:val="en-US"/>
        </w:rPr>
      </w:pPr>
      <w:r w:rsidRPr="002622F5">
        <w:rPr>
          <w:lang w:val="en-US"/>
        </w:rPr>
        <w:t xml:space="preserve"> On the other hand, it may be that misattribution is not the mechanism which mediates AMP effects. This possibility would have significant implications for a variety of theories and methods that rest on this idea. For instance, it would seriously challenge the misattribution account of AMP effects. It would call into question recent 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2010), as well as claims that evaluative conditioning is based on a misattribution process (Jones et al., 2009), and that psychological properties beyond evaluations can also be misattributed (</w:t>
      </w:r>
      <w:proofErr w:type="spellStart"/>
      <w:r w:rsidRPr="002622F5">
        <w:rPr>
          <w:lang w:val="en-US"/>
        </w:rPr>
        <w:t>Blaison</w:t>
      </w:r>
      <w:proofErr w:type="spellEnd"/>
      <w:r w:rsidRPr="002622F5">
        <w:rPr>
          <w:lang w:val="en-US"/>
        </w:rPr>
        <w:t xml:space="preserve">, </w:t>
      </w:r>
      <w:proofErr w:type="spellStart"/>
      <w:r w:rsidRPr="002622F5">
        <w:rPr>
          <w:lang w:val="en-US"/>
        </w:rPr>
        <w:t>Imhoff</w:t>
      </w:r>
      <w:proofErr w:type="spellEnd"/>
      <w:r w:rsidRPr="002622F5">
        <w:rPr>
          <w:lang w:val="en-US"/>
        </w:rPr>
        <w:t xml:space="preserve">,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xml:space="preserve">, 2012). It would also call into question a number of second-generational tasks that attempt to exploit the misattribution of meaning (the Semantic Misattribution Procedure: Sava et al., 2012) and truth (the Truth Misattribution Procedure: Cummins &amp; De </w:t>
      </w:r>
      <w:proofErr w:type="spellStart"/>
      <w:r w:rsidRPr="002622F5">
        <w:rPr>
          <w:lang w:val="en-US"/>
        </w:rPr>
        <w:t>Houwer</w:t>
      </w:r>
      <w:proofErr w:type="spellEnd"/>
      <w:r w:rsidRPr="002622F5">
        <w:rPr>
          <w:lang w:val="en-US"/>
        </w:rPr>
        <w:t>,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In short, our findings </w:t>
      </w:r>
      <w:r w:rsidR="000441E8">
        <w:rPr>
          <w:lang w:val="en-US"/>
        </w:rPr>
        <w:t xml:space="preserve">call into question </w:t>
      </w:r>
      <w:r w:rsidR="00207453">
        <w:rPr>
          <w:lang w:val="en-US"/>
        </w:rPr>
        <w:t>the misattribution mechanism assumed to underpin AMP effects</w:t>
      </w:r>
      <w:r w:rsidRPr="002622F5">
        <w:rPr>
          <w:lang w:val="en-US"/>
        </w:rPr>
        <w:t xml:space="preserve">. </w:t>
      </w:r>
    </w:p>
    <w:p w14:paraId="1A0D419F" w14:textId="77777777" w:rsidR="00741EF8" w:rsidRPr="00741EF8" w:rsidRDefault="003C07D5" w:rsidP="00B3311A">
      <w:pPr>
        <w:pStyle w:val="Heading3"/>
        <w:rPr>
          <w:lang w:val="en-US"/>
        </w:rPr>
      </w:pPr>
      <w:r w:rsidRPr="00741EF8">
        <w:rPr>
          <w:lang w:val="en-US"/>
        </w:rPr>
        <w:lastRenderedPageBreak/>
        <w:t>Practical I</w:t>
      </w:r>
      <w:r w:rsidR="00B53C37" w:rsidRPr="00741EF8">
        <w:rPr>
          <w:lang w:val="en-US"/>
        </w:rPr>
        <w:t xml:space="preserve">mplications: </w:t>
      </w:r>
      <w:r w:rsidRPr="00741EF8">
        <w:rPr>
          <w:lang w:val="en-US"/>
        </w:rPr>
        <w:t>Is The AMP A Valid Measure Of Attitudes</w:t>
      </w:r>
      <w:r w:rsidR="00B53C37" w:rsidRPr="00741EF8">
        <w:rPr>
          <w:lang w:val="en-US"/>
        </w:rPr>
        <w:t xml:space="preserve">? </w:t>
      </w:r>
    </w:p>
    <w:p w14:paraId="30D6B2D3" w14:textId="73F1B081" w:rsidR="00B53C37" w:rsidRPr="002622F5" w:rsidRDefault="00B53C37" w:rsidP="00741EF8">
      <w:pPr>
        <w:pStyle w:val="Normal1"/>
        <w:ind w:firstLine="720"/>
        <w:rPr>
          <w:lang w:val="en-US"/>
        </w:rPr>
      </w:pP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w:t>
      </w:r>
      <w:r w:rsidR="007A6585">
        <w:rPr>
          <w:lang w:val="en-US"/>
        </w:rPr>
        <w:t>our experiments</w:t>
      </w:r>
      <w:r w:rsidR="007608C3">
        <w:rPr>
          <w:lang w:val="en-US"/>
        </w:rPr>
        <w:t xml:space="preserve"> is</w:t>
      </w:r>
      <w:r w:rsidRPr="002622F5">
        <w:rPr>
          <w:lang w:val="en-US"/>
        </w:rPr>
        <w:t xml:space="preserve"> that instead of capturing general processes taking place in the general population, AMP effects seem to </w:t>
      </w:r>
      <w:r w:rsidR="0030113F">
        <w:rPr>
          <w:lang w:val="en-US"/>
        </w:rPr>
        <w:t xml:space="preserve">measure </w:t>
      </w:r>
      <w:r w:rsidRPr="002622F5">
        <w:rPr>
          <w:lang w:val="en-US"/>
        </w:rPr>
        <w:t>a subset of influence</w:t>
      </w:r>
      <w:r w:rsidR="00851F65">
        <w:rPr>
          <w:lang w:val="en-US"/>
        </w:rPr>
        <w:t xml:space="preserve"> </w:t>
      </w:r>
      <w:r w:rsidRPr="002622F5">
        <w:rPr>
          <w:lang w:val="en-US"/>
        </w:rPr>
        <w:t>aware trials, especially in highly influence</w:t>
      </w:r>
      <w:r w:rsidR="00851F65">
        <w:rPr>
          <w:lang w:val="en-US"/>
        </w:rPr>
        <w:t xml:space="preserve"> </w:t>
      </w:r>
      <w:r w:rsidRPr="002622F5">
        <w:rPr>
          <w:lang w:val="en-US"/>
        </w:rPr>
        <w:t>aware participants who are consistent across AMPs. In other words, AMP effects are a poor index of ‘general’ evaluations in groups of people and a good measure of evaluations in highly influence</w:t>
      </w:r>
      <w:r w:rsidR="00851F65">
        <w:rPr>
          <w:lang w:val="en-US"/>
        </w:rPr>
        <w:t xml:space="preserve"> </w:t>
      </w:r>
      <w:r w:rsidRPr="002622F5">
        <w:rPr>
          <w:lang w:val="en-US"/>
        </w:rPr>
        <w:t xml:space="preserve">aware people (who make up a minority of individuals in the task). Such a finding suggests that scores on the measure do not reflect what most researchers assume or desire. This is highly problematic for its use in both basic and applied settings. </w:t>
      </w:r>
    </w:p>
    <w:p w14:paraId="37970725" w14:textId="022255A7" w:rsidR="00B53C37" w:rsidRDefault="00B53C37" w:rsidP="00B53C37">
      <w:pPr>
        <w:pStyle w:val="Normal1"/>
        <w:ind w:firstLine="720"/>
        <w:rPr>
          <w:lang w:val="en-US"/>
        </w:rPr>
      </w:pPr>
      <w:r w:rsidRPr="002622F5">
        <w:rPr>
          <w:lang w:val="en-US"/>
        </w:rPr>
        <w:t xml:space="preserve">To illustrate, imagine that a researcher </w:t>
      </w:r>
      <w:r w:rsidR="0030113F">
        <w:rPr>
          <w:lang w:val="en-US"/>
        </w:rPr>
        <w:t xml:space="preserve">wants to </w:t>
      </w:r>
      <w:r w:rsidRPr="002622F5">
        <w:rPr>
          <w:lang w:val="en-US"/>
        </w:rPr>
        <w:t xml:space="preserve">assess implicit racial bias in law enforcement officers. She administers a race AMP to police officers, finds evidence of a large AMP effect </w:t>
      </w:r>
      <w:r w:rsidR="0030113F">
        <w:rPr>
          <w:lang w:val="en-US"/>
        </w:rPr>
        <w:t xml:space="preserve">at </w:t>
      </w:r>
      <w:r w:rsidRPr="002622F5">
        <w:rPr>
          <w:lang w:val="en-US"/>
        </w:rPr>
        <w:t>the group</w:t>
      </w:r>
      <w:r w:rsidR="0030113F">
        <w:rPr>
          <w:lang w:val="en-US"/>
        </w:rPr>
        <w:t xml:space="preserve"> level</w:t>
      </w:r>
      <w:r w:rsidRPr="002622F5">
        <w:rPr>
          <w:lang w:val="en-US"/>
        </w:rPr>
        <w:t xml:space="preserve">, and subsequently infers that police officers are, in general, implicitly </w:t>
      </w:r>
      <w:r w:rsidR="0030113F">
        <w:rPr>
          <w:lang w:val="en-US"/>
        </w:rPr>
        <w:t xml:space="preserve">racially </w:t>
      </w:r>
      <w:r w:rsidRPr="002622F5">
        <w:rPr>
          <w:lang w:val="en-US"/>
        </w:rPr>
        <w:t xml:space="preserve">biased. Our findings suggest that </w:t>
      </w:r>
      <w:r w:rsidR="0030113F">
        <w:rPr>
          <w:lang w:val="en-US"/>
        </w:rPr>
        <w:t xml:space="preserve">such an </w:t>
      </w:r>
      <w:r w:rsidRPr="002622F5">
        <w:rPr>
          <w:lang w:val="en-US"/>
        </w:rPr>
        <w:t xml:space="preserve">AMP </w:t>
      </w:r>
      <w:r w:rsidR="0030113F">
        <w:rPr>
          <w:lang w:val="en-US"/>
        </w:rPr>
        <w:t xml:space="preserve">would </w:t>
      </w:r>
      <w:r w:rsidRPr="002622F5">
        <w:rPr>
          <w:lang w:val="en-US"/>
        </w:rPr>
        <w:t>not captur</w:t>
      </w:r>
      <w:r w:rsidR="0030113F">
        <w:rPr>
          <w:lang w:val="en-US"/>
        </w:rPr>
        <w:t>e</w:t>
      </w:r>
      <w:r w:rsidRPr="002622F5">
        <w:rPr>
          <w:lang w:val="en-US"/>
        </w:rPr>
        <w:t xml:space="preserve"> racial bias </w:t>
      </w:r>
      <w:r w:rsidRPr="002622F5">
        <w:rPr>
          <w:i/>
          <w:lang w:val="en-US"/>
        </w:rPr>
        <w:t>in general</w:t>
      </w:r>
      <w:r w:rsidRPr="002622F5">
        <w:rPr>
          <w:lang w:val="en-US"/>
        </w:rPr>
        <w:t xml:space="preserve">, but rather </w:t>
      </w:r>
      <w:r w:rsidR="0030113F">
        <w:rPr>
          <w:lang w:val="en-US"/>
        </w:rPr>
        <w:t xml:space="preserve">reflect the </w:t>
      </w:r>
      <w:r w:rsidRPr="002622F5">
        <w:rPr>
          <w:lang w:val="en-US"/>
        </w:rPr>
        <w:t xml:space="preserve">performance of a </w:t>
      </w:r>
      <w:r w:rsidR="0030113F">
        <w:rPr>
          <w:lang w:val="en-US"/>
        </w:rPr>
        <w:t xml:space="preserve">subset of </w:t>
      </w:r>
      <w:r w:rsidRPr="002622F5">
        <w:rPr>
          <w:lang w:val="en-US"/>
        </w:rPr>
        <w:t xml:space="preserve">participants who are highly aware that race-related primes were influencing their responses to the target stimuli. Importantly, these participants are likely to demonstrate AMP effects regardless of the domain being assessed. This is neither what is </w:t>
      </w:r>
      <w:r w:rsidR="0030113F">
        <w:rPr>
          <w:lang w:val="en-US"/>
        </w:rPr>
        <w:t xml:space="preserve">likely to be </w:t>
      </w:r>
      <w:r w:rsidRPr="002622F5">
        <w:rPr>
          <w:lang w:val="en-US"/>
        </w:rPr>
        <w:t xml:space="preserve">inferred from such </w:t>
      </w:r>
      <w:r w:rsidR="0030113F">
        <w:rPr>
          <w:lang w:val="en-US"/>
        </w:rPr>
        <w:t xml:space="preserve">a </w:t>
      </w:r>
      <w:r w:rsidRPr="002622F5">
        <w:rPr>
          <w:lang w:val="en-US"/>
        </w:rPr>
        <w:t>stud</w:t>
      </w:r>
      <w:r w:rsidR="0030113F">
        <w:rPr>
          <w:lang w:val="en-US"/>
        </w:rPr>
        <w:t>y</w:t>
      </w:r>
      <w:r w:rsidRPr="002622F5">
        <w:rPr>
          <w:lang w:val="en-US"/>
        </w:rPr>
        <w:t xml:space="preserve"> nor what the researchers </w:t>
      </w:r>
      <w:r w:rsidR="0030113F">
        <w:rPr>
          <w:lang w:val="en-US"/>
        </w:rPr>
        <w:t xml:space="preserve">set out </w:t>
      </w:r>
      <w:r w:rsidRPr="002622F5">
        <w:rPr>
          <w:lang w:val="en-US"/>
        </w:rPr>
        <w:t xml:space="preserve">to capture. </w:t>
      </w:r>
      <w:r w:rsidR="0030113F">
        <w:rPr>
          <w:lang w:val="en-US"/>
        </w:rPr>
        <w:t>Put simply</w:t>
      </w:r>
      <w:r w:rsidRPr="002622F5">
        <w:rPr>
          <w:lang w:val="en-US"/>
        </w:rPr>
        <w:t>, most researchers who employ the AMP are interested in a given population’s (implicit) evaluations</w:t>
      </w:r>
      <w:r w:rsidR="0030113F">
        <w:rPr>
          <w:lang w:val="en-US"/>
        </w:rPr>
        <w:t xml:space="preserve"> and t</w:t>
      </w:r>
      <w:r w:rsidRPr="002622F5">
        <w:rPr>
          <w:lang w:val="en-US"/>
        </w:rPr>
        <w:t xml:space="preserve">his is not what the task </w:t>
      </w:r>
      <w:r w:rsidR="0030113F">
        <w:rPr>
          <w:lang w:val="en-US"/>
        </w:rPr>
        <w:t xml:space="preserve">appears </w:t>
      </w:r>
      <w:r w:rsidRPr="002622F5">
        <w:rPr>
          <w:lang w:val="en-US"/>
        </w:rPr>
        <w:t>to measure.</w:t>
      </w:r>
    </w:p>
    <w:p w14:paraId="36703C89" w14:textId="7E1D2B28" w:rsidR="007608C3" w:rsidRPr="002622F5" w:rsidRDefault="007608C3" w:rsidP="00B53C37">
      <w:pPr>
        <w:pStyle w:val="Normal1"/>
        <w:ind w:firstLine="720"/>
        <w:rPr>
          <w:lang w:val="en-US"/>
        </w:rPr>
      </w:pPr>
      <w:r>
        <w:rPr>
          <w:lang w:val="en-US"/>
        </w:rPr>
        <w:t xml:space="preserve">Of course, one might contend that </w:t>
      </w:r>
      <w:r w:rsidR="0030113F">
        <w:rPr>
          <w:lang w:val="en-US"/>
        </w:rPr>
        <w:t xml:space="preserve">this </w:t>
      </w:r>
      <w:r>
        <w:rPr>
          <w:lang w:val="en-US"/>
        </w:rPr>
        <w:t xml:space="preserve">issue </w:t>
      </w:r>
      <w:r w:rsidR="0030113F">
        <w:rPr>
          <w:lang w:val="en-US"/>
        </w:rPr>
        <w:t xml:space="preserve">applies to </w:t>
      </w:r>
      <w:r>
        <w:rPr>
          <w:lang w:val="en-US"/>
        </w:rPr>
        <w:t xml:space="preserve">other implicit measures </w:t>
      </w:r>
      <w:r w:rsidR="0030113F">
        <w:rPr>
          <w:lang w:val="en-US"/>
        </w:rPr>
        <w:t>as well</w:t>
      </w:r>
      <w:r>
        <w:rPr>
          <w:lang w:val="en-US"/>
        </w:rPr>
        <w:t xml:space="preserve">: effects in measures like the IAT, for example, could also be produced by a small subset of </w:t>
      </w:r>
      <w:r>
        <w:rPr>
          <w:lang w:val="en-US"/>
        </w:rPr>
        <w:lastRenderedPageBreak/>
        <w:t xml:space="preserve">consistent individuals. We agree. Although this study is (to our knowledge) the first of its kind to systematically investigate the correlation between implicit measure scores of the same individuals across multiple different domains, other measures could very well also exhibit similar issues. Investigating the presence and propensity of this issue for measures other than the AMP represents an important objective which should be pursued in future work. This would also help to better contextualize the AMP’s susceptibility to this issue compared to other measures.  </w:t>
      </w:r>
    </w:p>
    <w:p w14:paraId="2FF755EA" w14:textId="0096F8E7" w:rsidR="00994012" w:rsidRDefault="00B53C37" w:rsidP="00B53C37">
      <w:pPr>
        <w:pStyle w:val="Normal1"/>
        <w:ind w:firstLine="720"/>
        <w:rPr>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w:t>
      </w:r>
      <w:r w:rsidR="00994012">
        <w:rPr>
          <w:lang w:val="en-US"/>
        </w:rPr>
        <w:t xml:space="preserve">specific </w:t>
      </w:r>
      <w:r w:rsidRPr="002622F5">
        <w:rPr>
          <w:lang w:val="en-US"/>
        </w:rPr>
        <w:t>officer displays a</w:t>
      </w:r>
      <w:r w:rsidR="00994012">
        <w:rPr>
          <w:lang w:val="en-US"/>
        </w:rPr>
        <w:t xml:space="preserve"> </w:t>
      </w:r>
      <w:r w:rsidRPr="002622F5">
        <w:rPr>
          <w:lang w:val="en-US"/>
        </w:rPr>
        <w:t xml:space="preserve">neutral AMP effect (i.e., they evaluate targets as equally pleasant when preceded by a Black face or a White face). The researcher concludes that this officer is less biased against black people compared to his contemporaries who, on average, demonstrate moderate anti-Black AMP effects. </w:t>
      </w:r>
    </w:p>
    <w:p w14:paraId="37F9DCA6" w14:textId="12A9DFED" w:rsidR="00B53C37" w:rsidRDefault="00B53C37" w:rsidP="00B53C37">
      <w:pPr>
        <w:pStyle w:val="Normal1"/>
        <w:ind w:firstLine="720"/>
        <w:rPr>
          <w:lang w:val="en-US"/>
        </w:rPr>
      </w:pPr>
      <w:r w:rsidRPr="002622F5">
        <w:rPr>
          <w:lang w:val="en-US"/>
        </w:rPr>
        <w:t>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w:t>
      </w:r>
      <w:r w:rsidR="0001297A">
        <w:rPr>
          <w:lang w:val="en-US"/>
        </w:rPr>
        <w:t xml:space="preserve"> </w:t>
      </w:r>
      <w:r w:rsidRPr="002622F5">
        <w:rPr>
          <w:lang w:val="en-US"/>
        </w:rPr>
        <w:t xml:space="preserve">awareness rate. If so, then the researcher’s conclusions may be inappropriate. In short, our findings suggest that the absence of an AMP effect cannot be used to infer the absence of evaluations, which raises questions about the validity of the AMP itself. </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544E7862" w:rsidR="00B53C37" w:rsidRPr="002622F5" w:rsidRDefault="00B53C37" w:rsidP="00741EF8">
      <w:pPr>
        <w:pStyle w:val="Normal1"/>
        <w:ind w:firstLine="720"/>
        <w:rPr>
          <w:lang w:val="en-US"/>
        </w:rPr>
      </w:pPr>
      <w:r w:rsidRPr="002622F5">
        <w:rPr>
          <w:lang w:val="en-US"/>
        </w:rPr>
        <w:lastRenderedPageBreak/>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 xml:space="preserve">aware trials for comparison). To appropriately power her study using the IU-AMP to </w:t>
      </w:r>
      <w:r w:rsidR="00B53C37" w:rsidRPr="002622F5">
        <w:rPr>
          <w:lang w:val="en-US"/>
        </w:rPr>
        <w:lastRenderedPageBreak/>
        <w:t>detect group differences would require at least 138 participants.</w:t>
      </w:r>
      <w:r w:rsidR="00B53C37" w:rsidRPr="002622F5">
        <w:rPr>
          <w:rStyle w:val="FootnoteReference"/>
          <w:lang w:val="en-US"/>
        </w:rPr>
        <w:footnoteReference w:id="10"/>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w:t>
      </w:r>
      <w:proofErr w:type="spellStart"/>
      <w:r w:rsidRPr="002622F5">
        <w:rPr>
          <w:lang w:val="en-US"/>
        </w:rPr>
        <w:t>Henrich</w:t>
      </w:r>
      <w:proofErr w:type="spellEnd"/>
      <w:r w:rsidRPr="002622F5">
        <w:rPr>
          <w:lang w:val="en-US"/>
        </w:rPr>
        <w:t xml:space="preserve">,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05E08B90" w:rsidR="00B53C37" w:rsidRPr="002622F5" w:rsidRDefault="00B53C37" w:rsidP="00741EF8">
      <w:pPr>
        <w:pStyle w:val="Normal1"/>
        <w:ind w:firstLine="720"/>
        <w:rPr>
          <w:lang w:val="en-US"/>
        </w:rPr>
      </w:pPr>
      <w:r w:rsidRPr="002622F5">
        <w:rPr>
          <w:lang w:val="en-US"/>
        </w:rPr>
        <w:lastRenderedPageBreak/>
        <w:t xml:space="preserve">Assuming we are correct, our findings suggest </w:t>
      </w:r>
      <w:r w:rsidR="00994012">
        <w:rPr>
          <w:lang w:val="en-US"/>
        </w:rPr>
        <w:t xml:space="preserve">that </w:t>
      </w:r>
      <w:r w:rsidR="00143C5F">
        <w:rPr>
          <w:lang w:val="en-US"/>
        </w:rPr>
        <w:t xml:space="preserve">past </w:t>
      </w:r>
      <w:r w:rsidRPr="002622F5">
        <w:rPr>
          <w:lang w:val="en-US"/>
        </w:rPr>
        <w:t>conclusions made in the AMP literature</w:t>
      </w:r>
      <w:r w:rsidR="00994012">
        <w:rPr>
          <w:lang w:val="en-US"/>
        </w:rPr>
        <w:t xml:space="preserve"> may need to be revised</w:t>
      </w:r>
      <w:r w:rsidRPr="002622F5">
        <w:rPr>
          <w:lang w:val="en-US"/>
        </w:rPr>
        <w:t xml:space="preserve">. These conclusions are typically made on the basis of two common assumptions: (a) that AMP effects are reflective of implicit attitudes, and (b) that AMP effects represent an equally valid measure of such attitudes across all individuals (e.g., Fox et al., 2018; </w:t>
      </w:r>
      <w:proofErr w:type="spellStart"/>
      <w:r w:rsidRPr="002622F5">
        <w:rPr>
          <w:lang w:val="en-US"/>
        </w:rPr>
        <w:t>Kalmoe</w:t>
      </w:r>
      <w:proofErr w:type="spellEnd"/>
      <w:r w:rsidRPr="002622F5">
        <w:rPr>
          <w:lang w:val="en-US"/>
        </w:rPr>
        <w:t xml:space="preserve"> &amp; Piston, 2013; Mann et al., 2019; Payne et al., 2005; </w:t>
      </w:r>
      <w:proofErr w:type="spellStart"/>
      <w:r w:rsidRPr="002622F5">
        <w:rPr>
          <w:lang w:val="en-US"/>
        </w:rPr>
        <w:t>Rinck</w:t>
      </w:r>
      <w:proofErr w:type="spellEnd"/>
      <w:r w:rsidRPr="002622F5">
        <w:rPr>
          <w:lang w:val="en-US"/>
        </w:rPr>
        <w:t xml:space="preserve"> &amp; Becker, 2007; Spring &amp; </w:t>
      </w:r>
      <w:proofErr w:type="spellStart"/>
      <w:r w:rsidRPr="002622F5">
        <w:rPr>
          <w:lang w:val="en-US"/>
        </w:rPr>
        <w:t>Bulik</w:t>
      </w:r>
      <w:proofErr w:type="spellEnd"/>
      <w:r w:rsidRPr="002622F5">
        <w:rPr>
          <w:lang w:val="en-US"/>
        </w:rPr>
        <w:t xml:space="preserve">, 2014). To illustrate, consider a study by Franklin, </w:t>
      </w:r>
      <w:proofErr w:type="spellStart"/>
      <w:r w:rsidRPr="002622F5">
        <w:rPr>
          <w:lang w:val="en-US"/>
        </w:rPr>
        <w:t>Puzia</w:t>
      </w:r>
      <w:proofErr w:type="spellEnd"/>
      <w:r w:rsidRPr="002622F5">
        <w:rPr>
          <w:lang w:val="en-US"/>
        </w:rPr>
        <w:t xml:space="preserve">, Lee, and </w:t>
      </w:r>
      <w:proofErr w:type="spellStart"/>
      <w:r w:rsidRPr="002622F5">
        <w:rPr>
          <w:lang w:val="en-US"/>
        </w:rPr>
        <w:t>Prinstein</w:t>
      </w:r>
      <w:proofErr w:type="spellEnd"/>
      <w:r w:rsidRPr="002622F5">
        <w:rPr>
          <w:lang w:val="en-US"/>
        </w:rPr>
        <w:t xml:space="preserve"> (2014), which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Pr="002622F5">
        <w:rPr>
          <w:lang w:val="en-US"/>
        </w:rPr>
        <w:t xml:space="preserve">ness rates.” This is just one example; similar revisions need to be applied to the core claims of all published research using the AMP (e.g., via systematic review), which may fundamentally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91AEA40"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bookmarkStart w:id="24" w:name="_GoBack"/>
      <w:bookmarkEnd w:id="24"/>
      <w:ins w:id="25" w:author="sean hughes" w:date="2021-03-18T14:14:00Z">
        <w:r w:rsidR="00D80EBC" w:rsidRPr="002622F5">
          <w:rPr>
            <w:lang w:val="en-US"/>
          </w:rPr>
          <w:t>population.</w:t>
        </w:r>
      </w:ins>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the </w:t>
      </w:r>
      <w:r w:rsidR="006F0A70">
        <w:rPr>
          <w:lang w:val="en-US"/>
        </w:rPr>
        <w:t xml:space="preserve">both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w:t>
      </w:r>
      <w:r w:rsidRPr="002622F5">
        <w:rPr>
          <w:lang w:val="en-US"/>
        </w:rPr>
        <w:lastRenderedPageBreak/>
        <w:t xml:space="preserve">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w:t>
      </w:r>
      <w:proofErr w:type="spellStart"/>
      <w:r w:rsidRPr="002622F5">
        <w:rPr>
          <w:lang w:val="en-US"/>
        </w:rPr>
        <w:t>Cacioppo</w:t>
      </w:r>
      <w:proofErr w:type="spellEnd"/>
      <w:r w:rsidRPr="002622F5">
        <w:rPr>
          <w:lang w:val="en-US"/>
        </w:rPr>
        <w:t xml:space="preserve">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p>
    <w:p w14:paraId="71FDCC68" w14:textId="77777777" w:rsidR="00B53C37" w:rsidRDefault="00B53C37" w:rsidP="00B3311A">
      <w:pPr>
        <w:pStyle w:val="Heading2"/>
      </w:pPr>
      <w:r w:rsidRPr="00AF70F7">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t>
      </w:r>
      <w:r w:rsidRPr="00A75888">
        <w:rPr>
          <w:lang w:val="en-US"/>
        </w:rPr>
        <w:lastRenderedPageBreak/>
        <w:t>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6CA954D4" w:rsidR="0075391A" w:rsidRDefault="00AF0C68" w:rsidP="00741EF8">
      <w:pPr>
        <w:pStyle w:val="Normal1"/>
        <w:ind w:firstLine="720"/>
        <w:rPr>
          <w:lang w:val="en-US"/>
        </w:rPr>
      </w:pPr>
      <w:r>
        <w:rPr>
          <w:lang w:val="en-US"/>
        </w:rPr>
        <w:t xml:space="preserve">AMP effects </w:t>
      </w:r>
      <w:r w:rsidR="009C1360">
        <w:rPr>
          <w:lang w:val="en-US"/>
        </w:rPr>
        <w:t xml:space="preserve">are not implicit in </w:t>
      </w:r>
      <w:r w:rsidR="00851F65">
        <w:rPr>
          <w:lang w:val="en-US"/>
        </w:rPr>
        <w:t xml:space="preserve">at least one </w:t>
      </w:r>
      <w:r w:rsidR="009C1360">
        <w:rPr>
          <w:lang w:val="en-US"/>
        </w:rPr>
        <w:t xml:space="preserve">way that </w:t>
      </w:r>
      <w:r w:rsidR="00CE0295">
        <w:rPr>
          <w:lang w:val="en-US"/>
        </w:rPr>
        <w:t xml:space="preserve">they have </w:t>
      </w:r>
      <w:r w:rsidR="009C1360">
        <w:rPr>
          <w:lang w:val="en-US"/>
        </w:rPr>
        <w:t xml:space="preserve">previously </w:t>
      </w:r>
      <w:r w:rsidR="00CE0295">
        <w:rPr>
          <w:lang w:val="en-US"/>
        </w:rPr>
        <w:t xml:space="preserve">been argued to be </w:t>
      </w:r>
      <w:r w:rsidR="00851F65">
        <w:rPr>
          <w:lang w:val="en-US"/>
        </w:rPr>
        <w:t>(</w:t>
      </w:r>
      <w:r w:rsidR="00CE0295">
        <w:rPr>
          <w:lang w:val="en-US"/>
        </w:rPr>
        <w:t xml:space="preserve">i.e., </w:t>
      </w:r>
      <w:r w:rsidR="00851F65">
        <w:rPr>
          <w:lang w:val="en-US"/>
        </w:rPr>
        <w:t>unawareness)</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issues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w:t>
      </w:r>
      <w:proofErr w:type="spellStart"/>
      <w:r w:rsidRPr="00D9026C">
        <w:rPr>
          <w:lang w:val="en-US"/>
        </w:rPr>
        <w:t>Nosek</w:t>
      </w:r>
      <w:proofErr w:type="spellEnd"/>
      <w:r w:rsidRPr="00D9026C">
        <w:rPr>
          <w:lang w:val="en-US"/>
        </w:rPr>
        <w:t xml:space="preserve">,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6873E561" w14:textId="49362410"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Bar-Anan, Y., &amp; </w:t>
      </w:r>
      <w:proofErr w:type="spellStart"/>
      <w:r w:rsidRPr="00D9026C">
        <w:rPr>
          <w:lang w:val="en-US"/>
        </w:rPr>
        <w:t>Nosek</w:t>
      </w:r>
      <w:proofErr w:type="spellEnd"/>
      <w:r w:rsidRPr="00D9026C">
        <w:rPr>
          <w:lang w:val="en-US"/>
        </w:rPr>
        <w:t xml:space="preserve">, B. A. (2016). Misattribution of Claims: Comment on Payne et al., 2013. </w:t>
      </w:r>
      <w:r w:rsidR="0019057F">
        <w:rPr>
          <w:lang w:val="en-US"/>
        </w:rPr>
        <w:t>https://doi.org/</w:t>
      </w:r>
      <w:r w:rsidR="0019057F" w:rsidRPr="0019057F">
        <w:rPr>
          <w:lang w:val="en-US"/>
        </w:rPr>
        <w:t>10.31234/osf.io/r75xb</w:t>
      </w:r>
    </w:p>
    <w:p w14:paraId="4133AB88" w14:textId="02BB63DF" w:rsidR="00E45837" w:rsidRPr="00D9026C" w:rsidRDefault="00E45837" w:rsidP="00E45837">
      <w:pPr>
        <w:pStyle w:val="Normal1"/>
        <w:ind w:left="880" w:hanging="880"/>
        <w:rPr>
          <w:lang w:val="en-US"/>
        </w:rPr>
      </w:pP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w:t>
      </w:r>
      <w:proofErr w:type="spellStart"/>
      <w:r w:rsidRPr="00D9026C">
        <w:rPr>
          <w:lang w:val="en-US"/>
        </w:rPr>
        <w:t>Imhoff</w:t>
      </w:r>
      <w:proofErr w:type="spellEnd"/>
      <w:r w:rsidRPr="00D9026C">
        <w:rPr>
          <w:lang w:val="en-US"/>
        </w:rPr>
        <w:t xml:space="preserve">,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w:t>
      </w:r>
      <w:proofErr w:type="spellStart"/>
      <w:r w:rsidRPr="00D9026C">
        <w:rPr>
          <w:lang w:val="en-US"/>
        </w:rPr>
        <w:t>Gawronski</w:t>
      </w:r>
      <w:proofErr w:type="spellEnd"/>
      <w:r w:rsidRPr="00D9026C">
        <w:rPr>
          <w:lang w:val="en-US"/>
        </w:rPr>
        <w:t xml:space="preserve">,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proofErr w:type="spellStart"/>
      <w:r w:rsidRPr="00D9026C">
        <w:rPr>
          <w:lang w:val="en-US"/>
        </w:rPr>
        <w:t>Cacioppo</w:t>
      </w:r>
      <w:proofErr w:type="spellEnd"/>
      <w:r w:rsidRPr="00D9026C">
        <w:rPr>
          <w:lang w:val="en-US"/>
        </w:rPr>
        <w:t xml:space="preserve">,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Chapman, M. V., Hall, W. J., Lee, K., Colby, R., Coyne-Beasley, T., Day, S</w:t>
      </w:r>
      <w:proofErr w:type="gramStart"/>
      <w:r w:rsidRPr="00D9026C">
        <w:rPr>
          <w:lang w:val="en-US"/>
        </w:rPr>
        <w:t>., …</w:t>
      </w:r>
      <w:proofErr w:type="gramEnd"/>
      <w:r w:rsidRPr="00D9026C">
        <w:rPr>
          <w:lang w:val="en-US"/>
        </w:rPr>
        <w:t xml:space="preserve">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lastRenderedPageBreak/>
        <w:t xml:space="preserve">Cummins, J., &amp; De </w:t>
      </w:r>
      <w:proofErr w:type="spellStart"/>
      <w:r w:rsidRPr="00AD396B">
        <w:rPr>
          <w:lang w:val="en-US"/>
        </w:rPr>
        <w:t>Houwer</w:t>
      </w:r>
      <w:proofErr w:type="spellEnd"/>
      <w:r w:rsidRPr="00AD396B">
        <w:rPr>
          <w:lang w:val="en-US"/>
        </w:rPr>
        <w:t xml:space="preserve">,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t xml:space="preserve">De </w:t>
      </w:r>
      <w:proofErr w:type="spellStart"/>
      <w:r w:rsidRPr="00D9026C">
        <w:rPr>
          <w:lang w:val="en-US"/>
        </w:rPr>
        <w:t>Houwer</w:t>
      </w:r>
      <w:proofErr w:type="spellEnd"/>
      <w:r w:rsidRPr="00D9026C">
        <w:rPr>
          <w:lang w:val="en-US"/>
        </w:rPr>
        <w:t>,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D9026C" w:rsidRDefault="00E45837" w:rsidP="00E45837">
      <w:pPr>
        <w:pStyle w:val="Normal1"/>
        <w:ind w:left="880" w:hanging="880"/>
        <w:rPr>
          <w:lang w:val="en-US"/>
        </w:rPr>
      </w:pPr>
      <w:r w:rsidRPr="00D9026C">
        <w:rPr>
          <w:lang w:val="en-US"/>
        </w:rPr>
        <w:t xml:space="preserve">Dunham, Y., &amp; Emory, J. (2014). Of affect and ambiguity: The emergence of preference for arbitrary </w:t>
      </w:r>
      <w:proofErr w:type="spellStart"/>
      <w:r w:rsidRPr="00D9026C">
        <w:rPr>
          <w:lang w:val="en-US"/>
        </w:rPr>
        <w:t>ingroups</w:t>
      </w:r>
      <w:proofErr w:type="spellEnd"/>
      <w:r w:rsidRPr="00D9026C">
        <w:rPr>
          <w:lang w:val="en-US"/>
        </w:rPr>
        <w:t xml:space="preserve">.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D9026C">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 Faul, F., Erdfelder,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w:t>
      </w:r>
      <w:proofErr w:type="spellStart"/>
      <w:r w:rsidRPr="00D9026C">
        <w:rPr>
          <w:lang w:val="en-US"/>
        </w:rPr>
        <w:t>Kleiman</w:t>
      </w:r>
      <w:proofErr w:type="spellEnd"/>
      <w:r w:rsidRPr="00D9026C">
        <w:rPr>
          <w:lang w:val="en-US"/>
        </w:rPr>
        <w:t xml:space="preserve">,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D9026C" w:rsidRDefault="00E45837" w:rsidP="00E45837">
      <w:pPr>
        <w:pStyle w:val="Normal1"/>
        <w:ind w:left="880" w:hanging="880"/>
        <w:rPr>
          <w:lang w:val="de-DE"/>
        </w:rPr>
      </w:pPr>
      <w:r w:rsidRPr="00D9026C">
        <w:rPr>
          <w:lang w:val="en-US"/>
        </w:rPr>
        <w:lastRenderedPageBreak/>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D9026C">
        <w:rPr>
          <w:i/>
          <w:lang w:val="de-DE"/>
        </w:rPr>
        <w:t>Journal of Abnormal Psychology</w:t>
      </w:r>
      <w:r w:rsidRPr="00D9026C">
        <w:rPr>
          <w:lang w:val="de-DE"/>
        </w:rPr>
        <w:t xml:space="preserve">, </w:t>
      </w:r>
      <w:r w:rsidRPr="00D9026C">
        <w:rPr>
          <w:i/>
          <w:lang w:val="de-DE"/>
        </w:rPr>
        <w:t>123</w:t>
      </w:r>
      <w:r w:rsidRPr="00D9026C">
        <w:rPr>
          <w:lang w:val="de-DE"/>
        </w:rPr>
        <w:t>, 463–469.</w:t>
      </w:r>
      <w:r w:rsidR="008E02C4">
        <w:fldChar w:fldCharType="begin"/>
      </w:r>
      <w:r w:rsidR="008E02C4">
        <w:instrText xml:space="preserve"> HYPERLINK "https://doi.org/10.1037/a0036436" \h </w:instrText>
      </w:r>
      <w:r w:rsidR="008E02C4">
        <w:fldChar w:fldCharType="separate"/>
      </w:r>
      <w:r w:rsidRPr="00D9026C">
        <w:rPr>
          <w:lang w:val="de-DE"/>
        </w:rPr>
        <w:t xml:space="preserve"> </w:t>
      </w:r>
      <w:r w:rsidR="008E02C4">
        <w:rPr>
          <w:lang w:val="de-DE"/>
        </w:rPr>
        <w:fldChar w:fldCharType="end"/>
      </w:r>
    </w:p>
    <w:p w14:paraId="6EBE1433" w14:textId="77777777" w:rsidR="00E45837" w:rsidRPr="00D9026C" w:rsidRDefault="00E45837" w:rsidP="00E45837">
      <w:pPr>
        <w:pStyle w:val="Normal1"/>
        <w:ind w:left="880" w:hanging="880"/>
        <w:rPr>
          <w:lang w:val="en-US"/>
        </w:rPr>
      </w:pPr>
      <w:proofErr w:type="spellStart"/>
      <w:r w:rsidRPr="00065541">
        <w:rPr>
          <w:lang w:val="en-US"/>
        </w:rPr>
        <w:t>Gawronski</w:t>
      </w:r>
      <w:proofErr w:type="spellEnd"/>
      <w:r w:rsidRPr="00065541">
        <w:rPr>
          <w:lang w:val="en-US"/>
        </w:rPr>
        <w:t xml:space="preserve">, B., &amp; De </w:t>
      </w:r>
      <w:proofErr w:type="spellStart"/>
      <w:r w:rsidRPr="00065541">
        <w:rPr>
          <w:lang w:val="en-US"/>
        </w:rPr>
        <w:t>Houwer</w:t>
      </w:r>
      <w:proofErr w:type="spellEnd"/>
      <w:r w:rsidRPr="00065541">
        <w:rPr>
          <w:lang w:val="en-US"/>
        </w:rPr>
        <w:t xml:space="preserve">,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proofErr w:type="spellStart"/>
      <w:r w:rsidRPr="00D9026C">
        <w:rPr>
          <w:lang w:val="en-US"/>
        </w:rPr>
        <w:t>Gawronski</w:t>
      </w:r>
      <w:proofErr w:type="spellEnd"/>
      <w:r w:rsidRPr="00D9026C">
        <w:rPr>
          <w:lang w:val="en-US"/>
        </w:rPr>
        <w:t xml:space="preserve">,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0">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Frontiers in Psychiatry</w:t>
      </w:r>
      <w:r w:rsidRPr="00D9026C">
        <w:rPr>
          <w:lang w:val="de-DE"/>
        </w:rPr>
        <w:t xml:space="preserve">, </w:t>
      </w:r>
      <w:r w:rsidRPr="00D9026C">
        <w:rPr>
          <w:i/>
          <w:lang w:val="de-DE"/>
        </w:rPr>
        <w:t>6</w:t>
      </w:r>
      <w:r w:rsidRPr="00D9026C">
        <w:rPr>
          <w:lang w:val="de-DE"/>
        </w:rPr>
        <w:t>, 94.</w:t>
      </w:r>
      <w:r w:rsidR="008E02C4">
        <w:fldChar w:fldCharType="begin"/>
      </w:r>
      <w:r w:rsidR="008E02C4">
        <w:instrText xml:space="preserve"> HYPERLINK "https://doi.org/10.3389/fpsyt.2015.00094" \h </w:instrText>
      </w:r>
      <w:r w:rsidR="008E02C4">
        <w:fldChar w:fldCharType="separate"/>
      </w:r>
      <w:r w:rsidRPr="00D9026C">
        <w:rPr>
          <w:lang w:val="de-DE"/>
        </w:rPr>
        <w:t xml:space="preserve"> </w:t>
      </w:r>
      <w:r w:rsidR="008E02C4">
        <w:rPr>
          <w:lang w:val="de-DE"/>
        </w:rPr>
        <w:fldChar w:fldCharType="end"/>
      </w:r>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1">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w:t>
      </w:r>
      <w:proofErr w:type="spellStart"/>
      <w:r w:rsidRPr="00D9026C">
        <w:rPr>
          <w:lang w:val="en-US"/>
        </w:rPr>
        <w:t>Gawronski</w:t>
      </w:r>
      <w:proofErr w:type="spellEnd"/>
      <w:r w:rsidRPr="00D9026C">
        <w:rPr>
          <w:lang w:val="en-US"/>
        </w:rPr>
        <w:t xml:space="preserve">,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2">
        <w:r w:rsidRPr="00D9026C">
          <w:rPr>
            <w:lang w:val="en-US"/>
          </w:rPr>
          <w:t>https://doi.org/10.1037/pspi0000155</w:t>
        </w:r>
      </w:hyperlink>
      <w:r w:rsidRPr="00D9026C">
        <w:rPr>
          <w:lang w:val="en-US"/>
        </w:rPr>
        <w:t xml:space="preserve"> </w:t>
      </w:r>
    </w:p>
    <w:p w14:paraId="2070044B" w14:textId="77777777" w:rsidR="00E45837" w:rsidRPr="00D9026C" w:rsidRDefault="00E45837" w:rsidP="00E45837">
      <w:pPr>
        <w:pStyle w:val="Normal1"/>
        <w:ind w:left="880" w:hanging="880"/>
        <w:rPr>
          <w:lang w:val="en-US"/>
        </w:rPr>
      </w:pPr>
      <w:proofErr w:type="spellStart"/>
      <w:r w:rsidRPr="00D9026C">
        <w:rPr>
          <w:lang w:val="en-US"/>
        </w:rPr>
        <w:t>Hermans</w:t>
      </w:r>
      <w:proofErr w:type="spellEnd"/>
      <w:r w:rsidRPr="00D9026C">
        <w:rPr>
          <w:lang w:val="en-US"/>
        </w:rPr>
        <w:t xml:space="preserve">, D., De </w:t>
      </w:r>
      <w:proofErr w:type="spellStart"/>
      <w:r w:rsidRPr="00D9026C">
        <w:rPr>
          <w:lang w:val="en-US"/>
        </w:rPr>
        <w:t>Houwer</w:t>
      </w:r>
      <w:proofErr w:type="spellEnd"/>
      <w:r w:rsidRPr="00D9026C">
        <w:rPr>
          <w:lang w:val="en-US"/>
        </w:rPr>
        <w:t xml:space="preserve">,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r w:rsidRPr="00D9026C">
        <w:rPr>
          <w:i/>
          <w:lang w:val="en-US"/>
        </w:rPr>
        <w:t>Cognition and Emotion</w:t>
      </w:r>
      <w:r w:rsidRPr="00D9026C">
        <w:rPr>
          <w:lang w:val="en-US"/>
        </w:rPr>
        <w:t xml:space="preserve">, </w:t>
      </w:r>
      <w:r w:rsidRPr="00D9026C">
        <w:rPr>
          <w:i/>
          <w:lang w:val="en-US"/>
        </w:rPr>
        <w:t>8</w:t>
      </w:r>
      <w:r w:rsidRPr="00D9026C">
        <w:rPr>
          <w:lang w:val="en-US"/>
        </w:rPr>
        <w:t xml:space="preserve">(6), 513–533. </w:t>
      </w:r>
      <w:hyperlink r:id="rId33">
        <w:r w:rsidRPr="00D9026C">
          <w:rPr>
            <w:lang w:val="en-US"/>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lastRenderedPageBreak/>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4">
        <w:r w:rsidRPr="00D9026C">
          <w:rPr>
            <w:lang w:val="en-US"/>
          </w:rPr>
          <w:t xml:space="preserve"> </w:t>
        </w:r>
      </w:hyperlink>
      <w:hyperlink r:id="rId35">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6">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7">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38">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D9026C">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900262">
        <w:rPr>
          <w:lang w:val="nl-BE"/>
        </w:rPr>
        <w:t xml:space="preserve"> </w:t>
      </w:r>
      <w:r w:rsidRPr="00D9026C">
        <w:rPr>
          <w:lang w:val="nl-BE"/>
        </w:rPr>
        <w:t xml:space="preserve">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39">
        <w:r w:rsidRPr="00D9026C">
          <w:rPr>
            <w:lang w:val="en-US"/>
          </w:rPr>
          <w:t xml:space="preserve"> </w:t>
        </w:r>
      </w:hyperlink>
      <w:hyperlink r:id="rId40">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1">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2">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3">
        <w:r w:rsidRPr="00D9026C">
          <w:rPr>
            <w:lang w:val="en-US"/>
          </w:rPr>
          <w:t xml:space="preserve"> </w:t>
        </w:r>
      </w:hyperlink>
      <w:hyperlink r:id="rId44">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w:t>
      </w:r>
      <w:proofErr w:type="spellStart"/>
      <w:r w:rsidRPr="004F38FB">
        <w:rPr>
          <w:lang w:val="en-US"/>
        </w:rPr>
        <w:t>Houwer</w:t>
      </w:r>
      <w:proofErr w:type="spellEnd"/>
      <w:r w:rsidRPr="004F38FB">
        <w:rPr>
          <w:lang w:val="en-US"/>
        </w:rPr>
        <w:t xml:space="preserve">,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5">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w:t>
      </w:r>
      <w:proofErr w:type="spellStart"/>
      <w:r w:rsidRPr="00D9026C">
        <w:rPr>
          <w:lang w:val="en-US"/>
        </w:rPr>
        <w:t>Nosek</w:t>
      </w:r>
      <w:proofErr w:type="spellEnd"/>
      <w:r w:rsidRPr="00D9026C">
        <w:rPr>
          <w:lang w:val="en-US"/>
        </w:rPr>
        <w:t xml:space="preserve">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6">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7">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48">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49">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lastRenderedPageBreak/>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0">
        <w:r w:rsidRPr="00D9026C">
          <w:rPr>
            <w:lang w:val="en-US"/>
          </w:rPr>
          <w:t>https://doi.org/10.1016/j.jbtep.2006.10.001</w:t>
        </w:r>
      </w:hyperlink>
      <w:r w:rsidRPr="00D9026C">
        <w:rPr>
          <w:lang w:val="en-US"/>
        </w:rPr>
        <w:t xml:space="preserve"> </w:t>
      </w:r>
    </w:p>
    <w:p w14:paraId="0AA6A457" w14:textId="77777777" w:rsidR="00E45837" w:rsidRPr="00D9026C"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1">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D9026C">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 Schreiber, F., </w:t>
      </w:r>
      <w:proofErr w:type="spellStart"/>
      <w:r w:rsidRPr="00AD396B">
        <w:rPr>
          <w:lang w:val="en-US"/>
        </w:rPr>
        <w:t>Witthöft</w:t>
      </w:r>
      <w:proofErr w:type="spellEnd"/>
      <w:r w:rsidRPr="00AD396B">
        <w:rPr>
          <w:lang w:val="en-US"/>
        </w:rPr>
        <w:t xml:space="preserve">, M., </w:t>
      </w:r>
      <w:proofErr w:type="spellStart"/>
      <w:r w:rsidRPr="00AD396B">
        <w:rPr>
          <w:lang w:val="en-US"/>
        </w:rPr>
        <w:t>Neng</w:t>
      </w:r>
      <w:proofErr w:type="spellEnd"/>
      <w:r w:rsidRPr="00AD396B">
        <w:rPr>
          <w:lang w:val="en-US"/>
        </w:rPr>
        <w:t xml:space="preserve">, J. M. B., &amp; </w:t>
      </w:r>
      <w:proofErr w:type="spellStart"/>
      <w:r w:rsidRPr="00AD396B">
        <w:rPr>
          <w:lang w:val="en-US"/>
        </w:rPr>
        <w:t>Weck</w:t>
      </w:r>
      <w:proofErr w:type="spellEnd"/>
      <w:r w:rsidRPr="00AD396B">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2">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D9026C"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D9026C">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AD396B">
        <w:rPr>
          <w:lang w:val="en-US"/>
        </w:rPr>
        <w:t xml:space="preserve">Spring, V. L., &amp; </w:t>
      </w:r>
      <w:proofErr w:type="spellStart"/>
      <w:r w:rsidRPr="00AD396B">
        <w:rPr>
          <w:lang w:val="en-US"/>
        </w:rPr>
        <w:t>Bulik</w:t>
      </w:r>
      <w:proofErr w:type="spellEnd"/>
      <w:r w:rsidRPr="00AD396B">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lastRenderedPageBreak/>
        <w:fldChar w:fldCharType="end"/>
      </w:r>
      <w:proofErr w:type="spellStart"/>
      <w:r w:rsidRPr="00D9026C">
        <w:rPr>
          <w:lang w:val="en-US"/>
        </w:rPr>
        <w:t>Teige-Mocigemba</w:t>
      </w:r>
      <w:proofErr w:type="spellEnd"/>
      <w:r w:rsidRPr="00D9026C">
        <w:rPr>
          <w:lang w:val="en-US"/>
        </w:rPr>
        <w:t xml:space="preserve">, S., Becker, M., Sherman, J., </w:t>
      </w:r>
      <w:proofErr w:type="spellStart"/>
      <w:r w:rsidRPr="00D9026C">
        <w:rPr>
          <w:lang w:val="en-US"/>
        </w:rPr>
        <w:t>Reichardt</w:t>
      </w:r>
      <w:proofErr w:type="spellEnd"/>
      <w:r w:rsidRPr="00D9026C">
        <w:rPr>
          <w:lang w:val="en-US"/>
        </w:rPr>
        <w:t xml:space="preserve">, R., &amp; </w:t>
      </w:r>
      <w:proofErr w:type="spellStart"/>
      <w:r w:rsidRPr="00D9026C">
        <w:rPr>
          <w:lang w:val="en-US"/>
        </w:rPr>
        <w:t>Klauer</w:t>
      </w:r>
      <w:proofErr w:type="spellEnd"/>
      <w:r w:rsidRPr="00D9026C">
        <w:rPr>
          <w:lang w:val="en-US"/>
        </w:rPr>
        <w:t xml:space="preserve">, K. C. (2017). The Affect Misattribution Procedure: In Search of Prejudice Effects. </w:t>
      </w:r>
      <w:r w:rsidRPr="00D9026C">
        <w:rPr>
          <w:i/>
          <w:lang w:val="en-US"/>
        </w:rPr>
        <w:t>Experimental Psychology</w:t>
      </w:r>
      <w:r w:rsidRPr="00D9026C">
        <w:rPr>
          <w:lang w:val="en-US"/>
        </w:rPr>
        <w:t xml:space="preserve">, </w:t>
      </w:r>
      <w:r w:rsidRPr="00D9026C">
        <w:rPr>
          <w:i/>
          <w:lang w:val="en-US"/>
        </w:rPr>
        <w:t>64</w:t>
      </w:r>
      <w:r w:rsidRPr="00D9026C">
        <w:rPr>
          <w:lang w:val="en-US"/>
        </w:rPr>
        <w:t xml:space="preserve">(3), 215–230. </w:t>
      </w:r>
      <w:hyperlink r:id="rId55">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6">
        <w:r w:rsidRPr="00D9026C">
          <w:rPr>
            <w:lang w:val="en-US"/>
          </w:rPr>
          <w:t xml:space="preserve"> </w:t>
        </w:r>
      </w:hyperlink>
      <w:hyperlink r:id="rId57">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Ye, Y., &amp; </w:t>
      </w:r>
      <w:proofErr w:type="spellStart"/>
      <w:r w:rsidRPr="00D9026C">
        <w:rPr>
          <w:lang w:val="en-US"/>
        </w:rPr>
        <w:t>Gawronski</w:t>
      </w:r>
      <w:proofErr w:type="spellEnd"/>
      <w:r w:rsidRPr="00D9026C">
        <w:rPr>
          <w:lang w:val="en-US"/>
        </w:rPr>
        <w:t xml:space="preserve">,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58">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proofErr w:type="spellStart"/>
      <w:r w:rsidRPr="00D9026C">
        <w:rPr>
          <w:lang w:val="en-US"/>
        </w:rPr>
        <w:t>Zerhouni</w:t>
      </w:r>
      <w:proofErr w:type="spellEnd"/>
      <w:r w:rsidRPr="00D9026C">
        <w:rPr>
          <w:lang w:val="en-US"/>
        </w:rPr>
        <w:t xml:space="preserve">,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59">
        <w:r w:rsidRPr="00D9026C">
          <w:rPr>
            <w:lang w:val="en-US"/>
          </w:rPr>
          <w:t xml:space="preserve"> </w:t>
        </w:r>
      </w:hyperlink>
      <w:hyperlink r:id="rId60">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317C6" w14:textId="77777777" w:rsidR="004D6469" w:rsidRDefault="004D6469">
      <w:pPr>
        <w:spacing w:line="240" w:lineRule="auto"/>
      </w:pPr>
      <w:r>
        <w:separator/>
      </w:r>
    </w:p>
  </w:endnote>
  <w:endnote w:type="continuationSeparator" w:id="0">
    <w:p w14:paraId="16BE1BC4" w14:textId="77777777" w:rsidR="004D6469" w:rsidRDefault="004D6469">
      <w:pPr>
        <w:spacing w:line="240" w:lineRule="auto"/>
      </w:pPr>
      <w:r>
        <w:continuationSeparator/>
      </w:r>
    </w:p>
  </w:endnote>
  <w:endnote w:type="continuationNotice" w:id="1">
    <w:p w14:paraId="169D7039" w14:textId="77777777" w:rsidR="004D6469" w:rsidRDefault="004D64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00000000"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altName w:val="Malgun Gothic"/>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16279" w14:textId="77777777" w:rsidR="004D6469" w:rsidRDefault="004D6469">
      <w:pPr>
        <w:spacing w:line="240" w:lineRule="auto"/>
      </w:pPr>
      <w:r>
        <w:separator/>
      </w:r>
    </w:p>
  </w:footnote>
  <w:footnote w:type="continuationSeparator" w:id="0">
    <w:p w14:paraId="18F8786D" w14:textId="77777777" w:rsidR="004D6469" w:rsidRDefault="004D6469">
      <w:pPr>
        <w:spacing w:line="240" w:lineRule="auto"/>
      </w:pPr>
      <w:r>
        <w:continuationSeparator/>
      </w:r>
    </w:p>
  </w:footnote>
  <w:footnote w:type="continuationNotice" w:id="1">
    <w:p w14:paraId="5871FE22" w14:textId="77777777" w:rsidR="004D6469" w:rsidRDefault="004D6469">
      <w:pPr>
        <w:spacing w:line="240" w:lineRule="auto"/>
      </w:pPr>
    </w:p>
  </w:footnote>
  <w:footnote w:id="2">
    <w:p w14:paraId="325E5F18" w14:textId="1C515DD4" w:rsidR="00900262" w:rsidRPr="008C7500" w:rsidRDefault="00900262"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w:t>
      </w:r>
      <w:proofErr w:type="spellStart"/>
      <w:r>
        <w:rPr>
          <w:lang w:val="en-GB"/>
        </w:rPr>
        <w:t>Houwer</w:t>
      </w:r>
      <w:proofErr w:type="spellEnd"/>
      <w:r>
        <w:rPr>
          <w:lang w:val="en-GB"/>
        </w:rPr>
        <w:t xml:space="preserve">,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40C8C4B7" w14:textId="218E57CB" w:rsidR="00900262" w:rsidRPr="002C347E" w:rsidRDefault="00900262">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4">
    <w:p w14:paraId="08633266" w14:textId="478C5FF5" w:rsidR="00900262" w:rsidRPr="005E6439" w:rsidRDefault="00900262"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5">
    <w:p w14:paraId="3154F46F" w14:textId="5D78E0EB" w:rsidR="00900262" w:rsidRPr="002C347E" w:rsidRDefault="00900262">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w:t>
      </w:r>
      <w:ins w:id="5" w:author="sean hughes" w:date="2021-03-17T15:11:00Z">
        <w:r>
          <w:rPr>
            <w:lang w:val="en-IE"/>
          </w:rPr>
          <w:t>s</w:t>
        </w:r>
      </w:ins>
      <w:r>
        <w:rPr>
          <w:lang w:val="en-IE"/>
        </w:rPr>
        <w:t xml:space="preserve">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6">
    <w:p w14:paraId="57DA7606" w14:textId="77777777" w:rsidR="00900262" w:rsidRPr="00F31BFB" w:rsidRDefault="00900262"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7">
    <w:p w14:paraId="5D8FD69B" w14:textId="71931747" w:rsidR="00900262" w:rsidRPr="00F31BFB" w:rsidRDefault="00900262"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w:t>
      </w:r>
      <w:del w:id="8" w:author="sean hughes" w:date="2021-03-17T15:15:00Z">
        <w:r w:rsidDel="008E02C4">
          <w:rPr>
            <w:sz w:val="20"/>
            <w:szCs w:val="20"/>
          </w:rPr>
          <w:delText xml:space="preserve">additional </w:delText>
        </w:r>
      </w:del>
      <w:ins w:id="9" w:author="sean hughes" w:date="2021-03-17T15:15:00Z">
        <w:r>
          <w:rPr>
            <w:sz w:val="20"/>
            <w:szCs w:val="20"/>
          </w:rPr>
          <w:t xml:space="preserve">more </w:t>
        </w:r>
      </w:ins>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8">
    <w:p w14:paraId="0E8DBC37" w14:textId="7062C55C" w:rsidR="00900262" w:rsidRPr="00D01429" w:rsidRDefault="00900262"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9">
    <w:p w14:paraId="2D2B8D5B" w14:textId="6C7A8784" w:rsidR="00900262" w:rsidRPr="00F31BFB" w:rsidRDefault="00900262"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w:t>
      </w:r>
      <w:del w:id="14" w:author="sean hughes" w:date="2021-03-17T15:30:00Z">
        <w:r w:rsidRPr="00F31BFB" w:rsidDel="00673DBD">
          <w:rPr>
            <w:sz w:val="20"/>
            <w:szCs w:val="20"/>
          </w:rPr>
          <w:delText>,</w:delText>
        </w:r>
      </w:del>
      <w:r w:rsidRPr="00F31BFB">
        <w:rPr>
          <w:sz w:val="20"/>
          <w:szCs w:val="20"/>
        </w:rPr>
        <w:t xml:space="preserve"> and results are congruent </w:t>
      </w:r>
      <w:r>
        <w:rPr>
          <w:sz w:val="20"/>
          <w:szCs w:val="20"/>
        </w:rPr>
        <w:t>across these analytic choices</w:t>
      </w:r>
      <w:r w:rsidRPr="00F31BFB">
        <w:rPr>
          <w:sz w:val="20"/>
          <w:szCs w:val="20"/>
        </w:rPr>
        <w:t>.</w:t>
      </w:r>
    </w:p>
  </w:footnote>
  <w:footnote w:id="10">
    <w:p w14:paraId="74213594" w14:textId="77777777" w:rsidR="00900262" w:rsidRPr="00F31BFB" w:rsidRDefault="00900262"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882E8" w14:textId="77777777"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900262" w:rsidRDefault="00900262"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2E77" w14:textId="21AE8490" w:rsidR="00900262" w:rsidRDefault="00900262"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0D9D">
      <w:rPr>
        <w:rStyle w:val="PageNumber"/>
        <w:noProof/>
      </w:rPr>
      <w:t>71</w:t>
    </w:r>
    <w:r>
      <w:rPr>
        <w:rStyle w:val="PageNumber"/>
      </w:rPr>
      <w:fldChar w:fldCharType="end"/>
    </w:r>
  </w:p>
  <w:p w14:paraId="6FA169CA" w14:textId="0D16A8A3" w:rsidR="00900262" w:rsidRDefault="00900262"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900262" w:rsidRDefault="00900262">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E19A" w14:textId="77777777" w:rsidR="00900262" w:rsidRDefault="00900262"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an hughes">
    <w15:presenceInfo w15:providerId="Windows Live" w15:userId="5458bde5543aa6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E" w:vendorID="64" w:dllVersion="131078" w:nlCheck="1" w:checkStyle="1"/>
  <w:activeWritingStyle w:appName="MSWord" w:lang="en-GB"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4D66"/>
    <w:rsid w:val="000354E1"/>
    <w:rsid w:val="000441E8"/>
    <w:rsid w:val="00051985"/>
    <w:rsid w:val="00051D00"/>
    <w:rsid w:val="000522F3"/>
    <w:rsid w:val="0005429C"/>
    <w:rsid w:val="000576EA"/>
    <w:rsid w:val="00061291"/>
    <w:rsid w:val="0006340C"/>
    <w:rsid w:val="00063A75"/>
    <w:rsid w:val="00064C93"/>
    <w:rsid w:val="00064D19"/>
    <w:rsid w:val="00065541"/>
    <w:rsid w:val="00066D89"/>
    <w:rsid w:val="0007020C"/>
    <w:rsid w:val="00074426"/>
    <w:rsid w:val="000749DE"/>
    <w:rsid w:val="00074D1E"/>
    <w:rsid w:val="00077B9E"/>
    <w:rsid w:val="000808E9"/>
    <w:rsid w:val="0008606A"/>
    <w:rsid w:val="0009295E"/>
    <w:rsid w:val="0009602C"/>
    <w:rsid w:val="000A46E1"/>
    <w:rsid w:val="000A48B9"/>
    <w:rsid w:val="000A4D67"/>
    <w:rsid w:val="000A55FF"/>
    <w:rsid w:val="000B06F5"/>
    <w:rsid w:val="000B100F"/>
    <w:rsid w:val="000B12EE"/>
    <w:rsid w:val="000B1A8B"/>
    <w:rsid w:val="000B6B70"/>
    <w:rsid w:val="000B700D"/>
    <w:rsid w:val="000C2846"/>
    <w:rsid w:val="000C5AE2"/>
    <w:rsid w:val="000C714F"/>
    <w:rsid w:val="000C7243"/>
    <w:rsid w:val="000D23CD"/>
    <w:rsid w:val="000E010A"/>
    <w:rsid w:val="000E03B0"/>
    <w:rsid w:val="000E0E4F"/>
    <w:rsid w:val="000E1F34"/>
    <w:rsid w:val="000E3A5A"/>
    <w:rsid w:val="000E474C"/>
    <w:rsid w:val="000F1CD9"/>
    <w:rsid w:val="000F2856"/>
    <w:rsid w:val="000F6D6D"/>
    <w:rsid w:val="00101306"/>
    <w:rsid w:val="00101E69"/>
    <w:rsid w:val="00103EA7"/>
    <w:rsid w:val="001048B4"/>
    <w:rsid w:val="00104B52"/>
    <w:rsid w:val="001150D6"/>
    <w:rsid w:val="001159A2"/>
    <w:rsid w:val="00117B29"/>
    <w:rsid w:val="00121054"/>
    <w:rsid w:val="001217D8"/>
    <w:rsid w:val="00122E46"/>
    <w:rsid w:val="00124669"/>
    <w:rsid w:val="00126E2C"/>
    <w:rsid w:val="001277FF"/>
    <w:rsid w:val="00133BE1"/>
    <w:rsid w:val="00133C53"/>
    <w:rsid w:val="00140B49"/>
    <w:rsid w:val="0014227C"/>
    <w:rsid w:val="00143C5F"/>
    <w:rsid w:val="001445BB"/>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2132"/>
    <w:rsid w:val="001E2293"/>
    <w:rsid w:val="001E28CA"/>
    <w:rsid w:val="001E73A7"/>
    <w:rsid w:val="001F0E1C"/>
    <w:rsid w:val="001F1BAE"/>
    <w:rsid w:val="001F37D1"/>
    <w:rsid w:val="001F4DD3"/>
    <w:rsid w:val="001F5F9B"/>
    <w:rsid w:val="001F6498"/>
    <w:rsid w:val="00202F10"/>
    <w:rsid w:val="00203ACC"/>
    <w:rsid w:val="00204D70"/>
    <w:rsid w:val="00206529"/>
    <w:rsid w:val="00206674"/>
    <w:rsid w:val="00207453"/>
    <w:rsid w:val="00210682"/>
    <w:rsid w:val="00210FDA"/>
    <w:rsid w:val="0021186F"/>
    <w:rsid w:val="002118B5"/>
    <w:rsid w:val="00212246"/>
    <w:rsid w:val="00212451"/>
    <w:rsid w:val="00212894"/>
    <w:rsid w:val="002158FF"/>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9FD"/>
    <w:rsid w:val="00264E7E"/>
    <w:rsid w:val="00265242"/>
    <w:rsid w:val="00265788"/>
    <w:rsid w:val="002673B2"/>
    <w:rsid w:val="0026754B"/>
    <w:rsid w:val="002703C9"/>
    <w:rsid w:val="00271217"/>
    <w:rsid w:val="00271C4C"/>
    <w:rsid w:val="00275A33"/>
    <w:rsid w:val="00276EBF"/>
    <w:rsid w:val="00277CCF"/>
    <w:rsid w:val="0028305B"/>
    <w:rsid w:val="00283B31"/>
    <w:rsid w:val="00286692"/>
    <w:rsid w:val="00286982"/>
    <w:rsid w:val="002909BC"/>
    <w:rsid w:val="0029443F"/>
    <w:rsid w:val="002A1EFA"/>
    <w:rsid w:val="002A4BF9"/>
    <w:rsid w:val="002A4FC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532B"/>
    <w:rsid w:val="002E7318"/>
    <w:rsid w:val="002E755E"/>
    <w:rsid w:val="002E78A2"/>
    <w:rsid w:val="002F70C6"/>
    <w:rsid w:val="002F7159"/>
    <w:rsid w:val="00300B44"/>
    <w:rsid w:val="0030113F"/>
    <w:rsid w:val="00306656"/>
    <w:rsid w:val="003076C7"/>
    <w:rsid w:val="00311DEB"/>
    <w:rsid w:val="00316DC3"/>
    <w:rsid w:val="003179AF"/>
    <w:rsid w:val="00321BEB"/>
    <w:rsid w:val="00323E18"/>
    <w:rsid w:val="0032492E"/>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A57A3"/>
    <w:rsid w:val="003B363D"/>
    <w:rsid w:val="003B36EC"/>
    <w:rsid w:val="003B4A5B"/>
    <w:rsid w:val="003B7477"/>
    <w:rsid w:val="003B78EE"/>
    <w:rsid w:val="003C03DA"/>
    <w:rsid w:val="003C07D5"/>
    <w:rsid w:val="003C4826"/>
    <w:rsid w:val="003C6A7F"/>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67B7"/>
    <w:rsid w:val="004C673B"/>
    <w:rsid w:val="004D2FA4"/>
    <w:rsid w:val="004D4BD6"/>
    <w:rsid w:val="004D6469"/>
    <w:rsid w:val="004E040E"/>
    <w:rsid w:val="004E1609"/>
    <w:rsid w:val="004E3280"/>
    <w:rsid w:val="004E42AE"/>
    <w:rsid w:val="004E451C"/>
    <w:rsid w:val="004F08E7"/>
    <w:rsid w:val="004F38FB"/>
    <w:rsid w:val="004F3F29"/>
    <w:rsid w:val="004F6067"/>
    <w:rsid w:val="00500005"/>
    <w:rsid w:val="00501E8A"/>
    <w:rsid w:val="00504E43"/>
    <w:rsid w:val="0051760E"/>
    <w:rsid w:val="005209DD"/>
    <w:rsid w:val="00521E87"/>
    <w:rsid w:val="00526D45"/>
    <w:rsid w:val="00531552"/>
    <w:rsid w:val="00531ADD"/>
    <w:rsid w:val="00531BD4"/>
    <w:rsid w:val="0053342C"/>
    <w:rsid w:val="00536A6B"/>
    <w:rsid w:val="00537FB1"/>
    <w:rsid w:val="00542840"/>
    <w:rsid w:val="005447B6"/>
    <w:rsid w:val="00544964"/>
    <w:rsid w:val="005526E8"/>
    <w:rsid w:val="00552E42"/>
    <w:rsid w:val="005537E4"/>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A57FB"/>
    <w:rsid w:val="005A652D"/>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1BF3"/>
    <w:rsid w:val="00606AAA"/>
    <w:rsid w:val="00606FB5"/>
    <w:rsid w:val="006116A8"/>
    <w:rsid w:val="00614646"/>
    <w:rsid w:val="0062243B"/>
    <w:rsid w:val="006250BF"/>
    <w:rsid w:val="006251D6"/>
    <w:rsid w:val="006258CF"/>
    <w:rsid w:val="00634638"/>
    <w:rsid w:val="00634A5A"/>
    <w:rsid w:val="00635120"/>
    <w:rsid w:val="0063545A"/>
    <w:rsid w:val="0063599C"/>
    <w:rsid w:val="00635DEA"/>
    <w:rsid w:val="006361DD"/>
    <w:rsid w:val="00636A90"/>
    <w:rsid w:val="00637979"/>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39CC"/>
    <w:rsid w:val="006C0961"/>
    <w:rsid w:val="006C3799"/>
    <w:rsid w:val="006D535F"/>
    <w:rsid w:val="006E371E"/>
    <w:rsid w:val="006E57FD"/>
    <w:rsid w:val="006F0A70"/>
    <w:rsid w:val="006F251E"/>
    <w:rsid w:val="006F3011"/>
    <w:rsid w:val="006F4A8D"/>
    <w:rsid w:val="006F6803"/>
    <w:rsid w:val="00702D2A"/>
    <w:rsid w:val="00706C1F"/>
    <w:rsid w:val="00712240"/>
    <w:rsid w:val="00712CE7"/>
    <w:rsid w:val="00714F54"/>
    <w:rsid w:val="00716A57"/>
    <w:rsid w:val="007265B3"/>
    <w:rsid w:val="00731DE9"/>
    <w:rsid w:val="00733848"/>
    <w:rsid w:val="00736083"/>
    <w:rsid w:val="007411B0"/>
    <w:rsid w:val="00741A57"/>
    <w:rsid w:val="00741EF8"/>
    <w:rsid w:val="0074601F"/>
    <w:rsid w:val="00750661"/>
    <w:rsid w:val="007530B3"/>
    <w:rsid w:val="0075391A"/>
    <w:rsid w:val="00757232"/>
    <w:rsid w:val="00757EE1"/>
    <w:rsid w:val="007608C3"/>
    <w:rsid w:val="0076174B"/>
    <w:rsid w:val="00761E51"/>
    <w:rsid w:val="00765124"/>
    <w:rsid w:val="00771C1E"/>
    <w:rsid w:val="007954D4"/>
    <w:rsid w:val="0079593F"/>
    <w:rsid w:val="007A0315"/>
    <w:rsid w:val="007A47FD"/>
    <w:rsid w:val="007A6585"/>
    <w:rsid w:val="007A7246"/>
    <w:rsid w:val="007B1621"/>
    <w:rsid w:val="007B2236"/>
    <w:rsid w:val="007B39A5"/>
    <w:rsid w:val="007B4190"/>
    <w:rsid w:val="007B5E58"/>
    <w:rsid w:val="007C17D4"/>
    <w:rsid w:val="007C7ED4"/>
    <w:rsid w:val="007D1E09"/>
    <w:rsid w:val="007D2F78"/>
    <w:rsid w:val="007E1F09"/>
    <w:rsid w:val="007E41AA"/>
    <w:rsid w:val="007F0AAC"/>
    <w:rsid w:val="007F3CDB"/>
    <w:rsid w:val="00802211"/>
    <w:rsid w:val="00802CEA"/>
    <w:rsid w:val="008103E2"/>
    <w:rsid w:val="00811047"/>
    <w:rsid w:val="00812706"/>
    <w:rsid w:val="00816BD4"/>
    <w:rsid w:val="008226F7"/>
    <w:rsid w:val="00823B82"/>
    <w:rsid w:val="00825FD3"/>
    <w:rsid w:val="008329AC"/>
    <w:rsid w:val="008428FA"/>
    <w:rsid w:val="00851C88"/>
    <w:rsid w:val="00851F65"/>
    <w:rsid w:val="00852A58"/>
    <w:rsid w:val="00855D12"/>
    <w:rsid w:val="00856406"/>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922F5"/>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6948"/>
    <w:rsid w:val="008D7876"/>
    <w:rsid w:val="008D7B6A"/>
    <w:rsid w:val="008E02C4"/>
    <w:rsid w:val="008E2A94"/>
    <w:rsid w:val="008E58BD"/>
    <w:rsid w:val="008E7D04"/>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770"/>
    <w:rsid w:val="0097417B"/>
    <w:rsid w:val="009776A7"/>
    <w:rsid w:val="00981CD8"/>
    <w:rsid w:val="0098326C"/>
    <w:rsid w:val="00990419"/>
    <w:rsid w:val="00994012"/>
    <w:rsid w:val="0099616B"/>
    <w:rsid w:val="00996F59"/>
    <w:rsid w:val="009A1DD1"/>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54D"/>
    <w:rsid w:val="00A15C3C"/>
    <w:rsid w:val="00A178F0"/>
    <w:rsid w:val="00A2106C"/>
    <w:rsid w:val="00A2277A"/>
    <w:rsid w:val="00A2423A"/>
    <w:rsid w:val="00A261B8"/>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1A39"/>
    <w:rsid w:val="00A75076"/>
    <w:rsid w:val="00A75888"/>
    <w:rsid w:val="00A76FDF"/>
    <w:rsid w:val="00A8270A"/>
    <w:rsid w:val="00A82A15"/>
    <w:rsid w:val="00A82B53"/>
    <w:rsid w:val="00A84093"/>
    <w:rsid w:val="00A87332"/>
    <w:rsid w:val="00A9096F"/>
    <w:rsid w:val="00A9254E"/>
    <w:rsid w:val="00A935FB"/>
    <w:rsid w:val="00AA4E07"/>
    <w:rsid w:val="00AA71A6"/>
    <w:rsid w:val="00AB18BA"/>
    <w:rsid w:val="00AB19FE"/>
    <w:rsid w:val="00AC517A"/>
    <w:rsid w:val="00AC77F9"/>
    <w:rsid w:val="00AD0B9F"/>
    <w:rsid w:val="00AD11B0"/>
    <w:rsid w:val="00AD2EF9"/>
    <w:rsid w:val="00AD396B"/>
    <w:rsid w:val="00AD63A4"/>
    <w:rsid w:val="00AE020A"/>
    <w:rsid w:val="00AE0E79"/>
    <w:rsid w:val="00AE77F9"/>
    <w:rsid w:val="00AF090E"/>
    <w:rsid w:val="00AF0C68"/>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500DF"/>
    <w:rsid w:val="00B51ADF"/>
    <w:rsid w:val="00B5235D"/>
    <w:rsid w:val="00B53C37"/>
    <w:rsid w:val="00B554AB"/>
    <w:rsid w:val="00B60CEF"/>
    <w:rsid w:val="00B62C69"/>
    <w:rsid w:val="00B63CFF"/>
    <w:rsid w:val="00B641C1"/>
    <w:rsid w:val="00B644CD"/>
    <w:rsid w:val="00B67BE3"/>
    <w:rsid w:val="00B72DDC"/>
    <w:rsid w:val="00B75A87"/>
    <w:rsid w:val="00B769A6"/>
    <w:rsid w:val="00B825DA"/>
    <w:rsid w:val="00B868A3"/>
    <w:rsid w:val="00B875BC"/>
    <w:rsid w:val="00B92240"/>
    <w:rsid w:val="00BA0923"/>
    <w:rsid w:val="00BA1D49"/>
    <w:rsid w:val="00BA6B13"/>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A42"/>
    <w:rsid w:val="00C31225"/>
    <w:rsid w:val="00C35BEF"/>
    <w:rsid w:val="00C42F9B"/>
    <w:rsid w:val="00C4312D"/>
    <w:rsid w:val="00C439F6"/>
    <w:rsid w:val="00C46763"/>
    <w:rsid w:val="00C46C51"/>
    <w:rsid w:val="00C46F78"/>
    <w:rsid w:val="00C52105"/>
    <w:rsid w:val="00C53653"/>
    <w:rsid w:val="00C57283"/>
    <w:rsid w:val="00C624BD"/>
    <w:rsid w:val="00C62956"/>
    <w:rsid w:val="00C66A4A"/>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B1B8A"/>
    <w:rsid w:val="00CB70CA"/>
    <w:rsid w:val="00CB760F"/>
    <w:rsid w:val="00CB7C8D"/>
    <w:rsid w:val="00CC3B1E"/>
    <w:rsid w:val="00CD2C5F"/>
    <w:rsid w:val="00CD5403"/>
    <w:rsid w:val="00CD5747"/>
    <w:rsid w:val="00CE0295"/>
    <w:rsid w:val="00CE08F5"/>
    <w:rsid w:val="00CE5632"/>
    <w:rsid w:val="00CF14AA"/>
    <w:rsid w:val="00CF3DD5"/>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5549"/>
    <w:rsid w:val="00D362BB"/>
    <w:rsid w:val="00D36B47"/>
    <w:rsid w:val="00D40AAF"/>
    <w:rsid w:val="00D47D93"/>
    <w:rsid w:val="00D52786"/>
    <w:rsid w:val="00D52867"/>
    <w:rsid w:val="00D53CAE"/>
    <w:rsid w:val="00D5538D"/>
    <w:rsid w:val="00D55576"/>
    <w:rsid w:val="00D57B75"/>
    <w:rsid w:val="00D624A4"/>
    <w:rsid w:val="00D63AEF"/>
    <w:rsid w:val="00D63C5F"/>
    <w:rsid w:val="00D648D5"/>
    <w:rsid w:val="00D72077"/>
    <w:rsid w:val="00D721AF"/>
    <w:rsid w:val="00D76738"/>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28E5"/>
    <w:rsid w:val="00DD32EC"/>
    <w:rsid w:val="00DD64F0"/>
    <w:rsid w:val="00DD706F"/>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A86"/>
    <w:rsid w:val="00E176E7"/>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DA2"/>
    <w:rsid w:val="00E55FA3"/>
    <w:rsid w:val="00E61C3D"/>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6BB9"/>
    <w:rsid w:val="00EF2749"/>
    <w:rsid w:val="00EF4458"/>
    <w:rsid w:val="00EF63BC"/>
    <w:rsid w:val="00EF70CA"/>
    <w:rsid w:val="00F03724"/>
    <w:rsid w:val="00F06B82"/>
    <w:rsid w:val="00F123E7"/>
    <w:rsid w:val="00F16ABB"/>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A24C7"/>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41C5"/>
    <w:rsid w:val="00FD4A0B"/>
    <w:rsid w:val="00FD72E9"/>
    <w:rsid w:val="00FE43D8"/>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177/2515245918770963"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80/02699931.2010.508260" TargetMode="External"/><Relationship Id="rId42" Type="http://schemas.openxmlformats.org/officeDocument/2006/relationships/hyperlink" Target="https://doi.org/10.1016/j.jesp.2016.06.004" TargetMode="External"/><Relationship Id="rId47" Type="http://schemas.openxmlformats.org/officeDocument/2006/relationships/hyperlink" Target="https://doi.org/10.1037/0022-3514.89.3.277" TargetMode="External"/><Relationship Id="rId50" Type="http://schemas.openxmlformats.org/officeDocument/2006/relationships/hyperlink" Target="https://doi.org/10.1016/j.jbtep.2006.10.001" TargetMode="External"/><Relationship Id="rId55" Type="http://schemas.openxmlformats.org/officeDocument/2006/relationships/hyperlink" Target="https://doi.org/10.1027/1618-3169/a000364"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1037/pspi0000155" TargetMode="External"/><Relationship Id="rId37" Type="http://schemas.openxmlformats.org/officeDocument/2006/relationships/hyperlink" Target="https://doi.org/10.1037/a0014747" TargetMode="External"/><Relationship Id="rId40" Type="http://schemas.openxmlformats.org/officeDocument/2006/relationships/hyperlink" Target="https://doi.org/10.1177/2515245918770963" TargetMode="External"/><Relationship Id="rId45" Type="http://schemas.openxmlformats.org/officeDocument/2006/relationships/hyperlink" Target="about:blank" TargetMode="External"/><Relationship Id="rId53" Type="http://schemas.openxmlformats.org/officeDocument/2006/relationships/hyperlink" Target="https://doi.org/10.1002/eat.22843" TargetMode="External"/><Relationship Id="rId58" Type="http://schemas.openxmlformats.org/officeDocument/2006/relationships/hyperlink" Target="https://doi.org/10.1002/ejsp.2337"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177/0146167213502548" TargetMode="External"/><Relationship Id="rId35" Type="http://schemas.openxmlformats.org/officeDocument/2006/relationships/hyperlink" Target="https://doi.org/10.1080/02699931.2010.508260" TargetMode="External"/><Relationship Id="rId43" Type="http://schemas.openxmlformats.org/officeDocument/2006/relationships/hyperlink" Target="https://doi.org/10.1016/j.chiabu.2017.02.005" TargetMode="External"/><Relationship Id="rId48" Type="http://schemas.openxmlformats.org/officeDocument/2006/relationships/hyperlink" Target="https://doi.org/10.1111/spc3.12148" TargetMode="External"/><Relationship Id="rId56" Type="http://schemas.openxmlformats.org/officeDocument/2006/relationships/hyperlink" Target="https://doi.org/10.1027/1618-3169/a000376" TargetMode="External"/><Relationship Id="rId8" Type="http://schemas.openxmlformats.org/officeDocument/2006/relationships/hyperlink" Target="https://osf.io/gv7cm/" TargetMode="External"/><Relationship Id="rId51" Type="http://schemas.openxmlformats.org/officeDocument/2006/relationships/hyperlink" Target="https://doi.org/10.1002/per.1861"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80/02699939408408957" TargetMode="External"/><Relationship Id="rId38" Type="http://schemas.openxmlformats.org/officeDocument/2006/relationships/hyperlink" Target="https://doi.org/10.1093/poq/nfs051" TargetMode="External"/><Relationship Id="rId46" Type="http://schemas.openxmlformats.org/officeDocument/2006/relationships/hyperlink" Target="https://doi.org/10.1177/0146167212475225" TargetMode="External"/><Relationship Id="rId59" Type="http://schemas.openxmlformats.org/officeDocument/2006/relationships/hyperlink" Target="https://doi.org/10.1016/j.addbeh.2017.08.02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037/pspa0000146" TargetMode="External"/><Relationship Id="rId54" Type="http://schemas.openxmlformats.org/officeDocument/2006/relationships/hyperlink" Target="https://doi.org/10.1016/j.eatbeh.2013.10.017"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dx.doi.org/10.1007/s10608-012-9484-1" TargetMode="External"/><Relationship Id="rId49" Type="http://schemas.openxmlformats.org/officeDocument/2006/relationships/hyperlink" Target="https://doi.org/10.5334/pb-51-2-109" TargetMode="External"/><Relationship Id="rId57" Type="http://schemas.openxmlformats.org/officeDocument/2006/relationships/hyperlink" Target="https://doi.org/10.1027/1618-3169/a000376" TargetMode="External"/><Relationship Id="rId10" Type="http://schemas.openxmlformats.org/officeDocument/2006/relationships/header" Target="header2.xml"/><Relationship Id="rId31" Type="http://schemas.openxmlformats.org/officeDocument/2006/relationships/hyperlink" Target="https://doi.org/10.1037/0022-3514.74.6.1464" TargetMode="External"/><Relationship Id="rId44" Type="http://schemas.openxmlformats.org/officeDocument/2006/relationships/hyperlink" Target="https://doi.org/10.1016/j.chiabu.2017.02.005" TargetMode="External"/><Relationship Id="rId52" Type="http://schemas.openxmlformats.org/officeDocument/2006/relationships/hyperlink" Target="https://doi.org/10.1016/j.jbtep.2015.07.005" TargetMode="External"/><Relationship Id="rId60"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7B16E-4764-4A40-A0EE-057946734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70</Pages>
  <Words>18116</Words>
  <Characters>103265</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 hughes</cp:lastModifiedBy>
  <cp:revision>33</cp:revision>
  <cp:lastPrinted>2019-05-22T14:08:00Z</cp:lastPrinted>
  <dcterms:created xsi:type="dcterms:W3CDTF">2021-03-16T11:11:00Z</dcterms:created>
  <dcterms:modified xsi:type="dcterms:W3CDTF">2021-03-18T13:17:00Z</dcterms:modified>
</cp:coreProperties>
</file>