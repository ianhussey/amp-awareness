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xml:space="preserve">: Affect Misattribution Procedure; automaticity; implicit social cognition; </w:t>
      </w:r>
      <w:proofErr w:type="gramStart"/>
      <w:r w:rsidRPr="002622F5">
        <w:rPr>
          <w:lang w:val="en-US"/>
        </w:rPr>
        <w:t>implicit</w:t>
      </w:r>
      <w:proofErr w:type="gramEnd"/>
      <w:r w:rsidRPr="002622F5">
        <w:rPr>
          <w:lang w:val="en-US"/>
        </w:rPr>
        <w:t xml:space="preserve">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w:t>
      </w:r>
      <w:proofErr w:type="spellStart"/>
      <w:r w:rsidRPr="002622F5">
        <w:rPr>
          <w:lang w:val="en-US"/>
        </w:rPr>
        <w:t>Gawronski</w:t>
      </w:r>
      <w:proofErr w:type="spellEnd"/>
      <w:r w:rsidRPr="002622F5">
        <w:rPr>
          <w:lang w:val="en-US"/>
        </w:rPr>
        <w:t xml:space="preserve">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w:t>
      </w:r>
      <w:proofErr w:type="spellStart"/>
      <w:r w:rsidR="001D35BD" w:rsidRPr="002622F5">
        <w:rPr>
          <w:lang w:val="en-US"/>
        </w:rPr>
        <w:t>Hermans</w:t>
      </w:r>
      <w:proofErr w:type="spellEnd"/>
      <w:r w:rsidR="001D35BD" w:rsidRPr="002622F5">
        <w:rPr>
          <w:lang w:val="en-US"/>
        </w:rPr>
        <w:t xml:space="preserve">, De Houwer, &amp; </w:t>
      </w:r>
      <w:proofErr w:type="spellStart"/>
      <w:r w:rsidR="001D35BD" w:rsidRPr="002622F5">
        <w:rPr>
          <w:lang w:val="en-US"/>
        </w:rPr>
        <w:t>Eelen</w:t>
      </w:r>
      <w:proofErr w:type="spellEnd"/>
      <w:r w:rsidR="001D35BD" w:rsidRPr="002622F5">
        <w:rPr>
          <w:lang w:val="en-US"/>
        </w:rPr>
        <w:t>, 1994), and approach-avoidance tasks (</w:t>
      </w:r>
      <w:proofErr w:type="spellStart"/>
      <w:r w:rsidR="001D35BD" w:rsidRPr="002622F5">
        <w:rPr>
          <w:lang w:val="en-US"/>
        </w:rPr>
        <w:t>Rinck</w:t>
      </w:r>
      <w:proofErr w:type="spellEnd"/>
      <w:r w:rsidR="001D35BD" w:rsidRPr="002622F5">
        <w:rPr>
          <w:lang w:val="en-US"/>
        </w:rPr>
        <w:t xml:space="preserve"> &amp; Becker, 2007; for a review see </w:t>
      </w:r>
      <w:proofErr w:type="spellStart"/>
      <w:r w:rsidR="001D35BD" w:rsidRPr="002622F5">
        <w:rPr>
          <w:lang w:val="en-US"/>
        </w:rPr>
        <w:t>Gawronski</w:t>
      </w:r>
      <w:proofErr w:type="spellEnd"/>
      <w:r w:rsidR="001D35BD" w:rsidRPr="002622F5">
        <w:rPr>
          <w:lang w:val="en-US"/>
        </w:rPr>
        <w:t xml:space="preserve">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w:t>
      </w:r>
      <w:proofErr w:type="spellStart"/>
      <w:r w:rsidRPr="002622F5">
        <w:rPr>
          <w:lang w:val="en-US"/>
        </w:rPr>
        <w:t>Gawronski</w:t>
      </w:r>
      <w:proofErr w:type="spellEnd"/>
      <w:r w:rsidRPr="002622F5">
        <w:rPr>
          <w:lang w:val="en-US"/>
        </w:rPr>
        <w:t xml:space="preserve">, 2019). Although debate continues about what implicit measures actually </w:t>
      </w:r>
      <w:r w:rsidR="001D35BD">
        <w:rPr>
          <w:lang w:val="en-US"/>
        </w:rPr>
        <w:t xml:space="preserve">reflect </w:t>
      </w:r>
      <w:r w:rsidRPr="002622F5">
        <w:rPr>
          <w:lang w:val="en-US"/>
        </w:rPr>
        <w:t xml:space="preserve">(Brownstein, </w:t>
      </w:r>
      <w:proofErr w:type="spellStart"/>
      <w:r w:rsidRPr="002622F5">
        <w:rPr>
          <w:lang w:val="en-US"/>
        </w:rPr>
        <w:t>Madva</w:t>
      </w:r>
      <w:proofErr w:type="spellEnd"/>
      <w:r w:rsidRPr="002622F5">
        <w:rPr>
          <w:lang w:val="en-US"/>
        </w:rPr>
        <w:t xml:space="preserve">, &amp; </w:t>
      </w:r>
      <w:proofErr w:type="spellStart"/>
      <w:r w:rsidRPr="002622F5">
        <w:rPr>
          <w:lang w:val="en-US"/>
        </w:rPr>
        <w:t>Gawronski</w:t>
      </w:r>
      <w:proofErr w:type="spellEnd"/>
      <w:r w:rsidRPr="002622F5">
        <w:rPr>
          <w:lang w:val="en-US"/>
        </w:rPr>
        <w:t>,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w:t>
      </w:r>
      <w:proofErr w:type="spellStart"/>
      <w:r w:rsidRPr="002622F5">
        <w:rPr>
          <w:lang w:val="en-US"/>
        </w:rPr>
        <w:t>Govorun</w:t>
      </w:r>
      <w:proofErr w:type="spellEnd"/>
      <w:r w:rsidRPr="002622F5">
        <w:rPr>
          <w:lang w:val="en-US"/>
        </w:rPr>
        <w:t xml:space="preserve">,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 xml:space="preserve">(Payne et al., 2005; </w:t>
      </w:r>
      <w:proofErr w:type="spellStart"/>
      <w:r w:rsidRPr="002622F5">
        <w:rPr>
          <w:lang w:val="en-US"/>
        </w:rPr>
        <w:t>Ditonto</w:t>
      </w:r>
      <w:proofErr w:type="spellEnd"/>
      <w:r w:rsidRPr="002622F5">
        <w:rPr>
          <w:lang w:val="en-US"/>
        </w:rPr>
        <w:t xml:space="preserve">, Lau, &amp; Sears, 2013; although see </w:t>
      </w:r>
      <w:proofErr w:type="spellStart"/>
      <w:r w:rsidRPr="002622F5">
        <w:rPr>
          <w:lang w:val="en-US"/>
        </w:rPr>
        <w:t>Teige-Mocigemba</w:t>
      </w:r>
      <w:proofErr w:type="spellEnd"/>
      <w:r w:rsidRPr="002622F5">
        <w:rPr>
          <w:lang w:val="en-US"/>
        </w:rPr>
        <w:t xml:space="preserve">, Becker, Sherman, </w:t>
      </w:r>
      <w:proofErr w:type="spellStart"/>
      <w:r w:rsidRPr="002622F5">
        <w:rPr>
          <w:lang w:val="en-US"/>
        </w:rPr>
        <w:t>Reichardt</w:t>
      </w:r>
      <w:proofErr w:type="spellEnd"/>
      <w:r w:rsidRPr="002622F5">
        <w:rPr>
          <w:lang w:val="en-US"/>
        </w:rPr>
        <w:t xml:space="preserve">, &amp; </w:t>
      </w:r>
      <w:proofErr w:type="spellStart"/>
      <w:r w:rsidRPr="002622F5">
        <w:rPr>
          <w:lang w:val="en-US"/>
        </w:rPr>
        <w:t>Klauer</w:t>
      </w:r>
      <w:proofErr w:type="spellEnd"/>
      <w:r w:rsidRPr="002622F5">
        <w:rPr>
          <w:lang w:val="en-US"/>
        </w:rPr>
        <w:t xml:space="preserve">, 2017), gender (Ye &amp; </w:t>
      </w:r>
      <w:proofErr w:type="spellStart"/>
      <w:r w:rsidRPr="002622F5">
        <w:rPr>
          <w:lang w:val="en-US"/>
        </w:rPr>
        <w:t>Gawronski</w:t>
      </w:r>
      <w:proofErr w:type="spellEnd"/>
      <w:r w:rsidRPr="002622F5">
        <w:rPr>
          <w:lang w:val="en-US"/>
        </w:rPr>
        <w:t>, 2018), sexuality (</w:t>
      </w:r>
      <w:proofErr w:type="spellStart"/>
      <w:r w:rsidRPr="002622F5">
        <w:rPr>
          <w:lang w:val="en-US"/>
        </w:rPr>
        <w:t>Imhoff</w:t>
      </w:r>
      <w:proofErr w:type="spellEnd"/>
      <w:r w:rsidRPr="002622F5">
        <w:rPr>
          <w:lang w:val="en-US"/>
        </w:rPr>
        <w:t xml:space="preserve">, Schmidt, Bernhardt, </w:t>
      </w:r>
      <w:proofErr w:type="spellStart"/>
      <w:r w:rsidRPr="002622F5">
        <w:rPr>
          <w:lang w:val="en-US"/>
        </w:rPr>
        <w:t>Dierksmeier</w:t>
      </w:r>
      <w:proofErr w:type="spellEnd"/>
      <w:r w:rsidRPr="002622F5">
        <w:rPr>
          <w:lang w:val="en-US"/>
        </w:rPr>
        <w:t xml:space="preserve">, &amp; </w:t>
      </w:r>
      <w:proofErr w:type="spellStart"/>
      <w:r w:rsidRPr="002622F5">
        <w:rPr>
          <w:lang w:val="en-US"/>
        </w:rPr>
        <w:t>Banse</w:t>
      </w:r>
      <w:proofErr w:type="spellEnd"/>
      <w:r w:rsidRPr="002622F5">
        <w:rPr>
          <w:lang w:val="en-US"/>
        </w:rPr>
        <w:t>, 2011), and politic</w:t>
      </w:r>
      <w:r w:rsidR="002D1DDF">
        <w:rPr>
          <w:lang w:val="en-US"/>
        </w:rPr>
        <w:t xml:space="preserve">s </w:t>
      </w:r>
      <w:r w:rsidRPr="002622F5">
        <w:rPr>
          <w:lang w:val="en-US"/>
        </w:rPr>
        <w:t xml:space="preserve">(Payne et al., 2005; </w:t>
      </w:r>
      <w:proofErr w:type="spellStart"/>
      <w:r w:rsidRPr="002622F5">
        <w:rPr>
          <w:lang w:val="en-US"/>
        </w:rPr>
        <w:t>Kalmoe</w:t>
      </w:r>
      <w:proofErr w:type="spellEnd"/>
      <w:r w:rsidRPr="002622F5">
        <w:rPr>
          <w:lang w:val="en-US"/>
        </w:rPr>
        <w:t xml:space="preserv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w:t>
      </w:r>
      <w:proofErr w:type="spellStart"/>
      <w:r w:rsidRPr="002622F5">
        <w:rPr>
          <w:lang w:val="en-US"/>
        </w:rPr>
        <w:t>Dessel</w:t>
      </w:r>
      <w:proofErr w:type="spellEnd"/>
      <w:r w:rsidRPr="002622F5">
        <w:rPr>
          <w:lang w:val="en-US"/>
        </w:rPr>
        <w:t xml:space="preserve">, </w:t>
      </w:r>
      <w:proofErr w:type="spellStart"/>
      <w:r w:rsidRPr="002622F5">
        <w:rPr>
          <w:lang w:val="en-US"/>
        </w:rPr>
        <w:t>Mertens</w:t>
      </w:r>
      <w:proofErr w:type="spellEnd"/>
      <w:r w:rsidRPr="002622F5">
        <w:rPr>
          <w:lang w:val="en-US"/>
        </w:rPr>
        <w:t xml:space="preserve">,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w:t>
      </w:r>
      <w:proofErr w:type="spellStart"/>
      <w:r w:rsidRPr="002622F5">
        <w:rPr>
          <w:lang w:val="en-US"/>
        </w:rPr>
        <w:t>Görgen</w:t>
      </w:r>
      <w:proofErr w:type="spellEnd"/>
      <w:r w:rsidRPr="002622F5">
        <w:rPr>
          <w:lang w:val="en-US"/>
        </w:rPr>
        <w:t xml:space="preserve">, </w:t>
      </w:r>
      <w:proofErr w:type="spellStart"/>
      <w:r w:rsidRPr="002622F5">
        <w:rPr>
          <w:lang w:val="en-US"/>
        </w:rPr>
        <w:t>Joormann</w:t>
      </w:r>
      <w:proofErr w:type="spellEnd"/>
      <w:r w:rsidRPr="002622F5">
        <w:rPr>
          <w:lang w:val="en-US"/>
        </w:rPr>
        <w:t xml:space="preserve">, Hiller, &amp; </w:t>
      </w:r>
      <w:proofErr w:type="spellStart"/>
      <w:r w:rsidRPr="002622F5">
        <w:rPr>
          <w:lang w:val="en-US"/>
        </w:rPr>
        <w:t>Witthöft</w:t>
      </w:r>
      <w:proofErr w:type="spellEnd"/>
      <w:r w:rsidRPr="002622F5">
        <w:rPr>
          <w:lang w:val="en-US"/>
        </w:rPr>
        <w:t xml:space="preserve">, 2015; Jasper &amp; </w:t>
      </w:r>
      <w:proofErr w:type="spellStart"/>
      <w:r w:rsidRPr="002622F5">
        <w:rPr>
          <w:lang w:val="en-US"/>
        </w:rPr>
        <w:t>Witthöft</w:t>
      </w:r>
      <w:proofErr w:type="spellEnd"/>
      <w:r w:rsidRPr="002622F5">
        <w:rPr>
          <w:lang w:val="en-US"/>
        </w:rPr>
        <w:t xml:space="preserve">, 2013; McCarthy, </w:t>
      </w:r>
      <w:proofErr w:type="spellStart"/>
      <w:r w:rsidRPr="002622F5">
        <w:rPr>
          <w:lang w:val="en-US"/>
        </w:rPr>
        <w:t>Skowronski</w:t>
      </w:r>
      <w:proofErr w:type="spellEnd"/>
      <w:r w:rsidRPr="002622F5">
        <w:rPr>
          <w:lang w:val="en-US"/>
        </w:rPr>
        <w:t xml:space="preserve">, Crouch, &amp; Milner, 2017; Smith, Forrest, </w:t>
      </w:r>
      <w:proofErr w:type="spellStart"/>
      <w:r w:rsidRPr="002622F5">
        <w:rPr>
          <w:lang w:val="en-US"/>
        </w:rPr>
        <w:t>Velkoff</w:t>
      </w:r>
      <w:proofErr w:type="spellEnd"/>
      <w:r w:rsidRPr="002622F5">
        <w:rPr>
          <w:lang w:val="en-US"/>
        </w:rPr>
        <w:t xml:space="preserve">, Ribeiro, &amp; Franklin, 2018; </w:t>
      </w:r>
      <w:proofErr w:type="spellStart"/>
      <w:r w:rsidRPr="002622F5">
        <w:rPr>
          <w:lang w:val="en-US"/>
        </w:rPr>
        <w:t>Zerhouni</w:t>
      </w:r>
      <w:proofErr w:type="spellEnd"/>
      <w:r w:rsidRPr="002622F5">
        <w:rPr>
          <w:lang w:val="en-US"/>
        </w:rPr>
        <w:t xml:space="preserve">, </w:t>
      </w:r>
      <w:proofErr w:type="spellStart"/>
      <w:r w:rsidRPr="002622F5">
        <w:rPr>
          <w:lang w:val="en-US"/>
        </w:rPr>
        <w:t>Bègue</w:t>
      </w:r>
      <w:proofErr w:type="spellEnd"/>
      <w:r w:rsidRPr="002622F5">
        <w:rPr>
          <w:lang w:val="en-US"/>
        </w:rPr>
        <w:t xml:space="preserve">, </w:t>
      </w:r>
      <w:proofErr w:type="spellStart"/>
      <w:r w:rsidRPr="002622F5">
        <w:rPr>
          <w:lang w:val="en-US"/>
        </w:rPr>
        <w:t>Comiran</w:t>
      </w:r>
      <w:proofErr w:type="spellEnd"/>
      <w:r w:rsidRPr="002622F5">
        <w:rPr>
          <w:lang w:val="en-US"/>
        </w:rPr>
        <w:t xml:space="preserve">, &amp; </w:t>
      </w:r>
      <w:proofErr w:type="spellStart"/>
      <w:r w:rsidRPr="002622F5">
        <w:rPr>
          <w:lang w:val="en-US"/>
        </w:rPr>
        <w:t>Wiers</w:t>
      </w:r>
      <w:proofErr w:type="spellEnd"/>
      <w:r w:rsidRPr="002622F5">
        <w:rPr>
          <w:lang w:val="en-US"/>
        </w:rPr>
        <w:t xml:space="preserve">,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t>
      </w:r>
      <w:proofErr w:type="spellStart"/>
      <w:r w:rsidRPr="002622F5">
        <w:rPr>
          <w:lang w:val="en-US"/>
        </w:rPr>
        <w:t>Witthöft</w:t>
      </w:r>
      <w:proofErr w:type="spellEnd"/>
      <w:r w:rsidRPr="002622F5">
        <w:rPr>
          <w:lang w:val="en-US"/>
        </w:rPr>
        <w:t xml:space="preserve">, </w:t>
      </w:r>
      <w:proofErr w:type="spellStart"/>
      <w:r w:rsidRPr="002622F5">
        <w:rPr>
          <w:lang w:val="en-US"/>
        </w:rPr>
        <w:t>Neng</w:t>
      </w:r>
      <w:proofErr w:type="spellEnd"/>
      <w:r w:rsidRPr="002622F5">
        <w:rPr>
          <w:lang w:val="en-US"/>
        </w:rPr>
        <w:t xml:space="preserve">, &amp; </w:t>
      </w:r>
      <w:proofErr w:type="spellStart"/>
      <w:r w:rsidRPr="002622F5">
        <w:rPr>
          <w:lang w:val="en-US"/>
        </w:rPr>
        <w:t>Weck</w:t>
      </w:r>
      <w:proofErr w:type="spellEnd"/>
      <w:r w:rsidRPr="002622F5">
        <w:rPr>
          <w:lang w:val="en-US"/>
        </w:rPr>
        <w:t xml:space="preserve">, 2016). </w:t>
      </w:r>
    </w:p>
    <w:p w14:paraId="34B908A5" w14:textId="0AF82F55" w:rsidR="00ED21E5" w:rsidRPr="00F61207" w:rsidRDefault="00ED21E5" w:rsidP="00B3311A">
      <w:pPr>
        <w:pStyle w:val="Heading2"/>
      </w:pPr>
      <w:r>
        <w:t>Two Competing Accounts of the AMP Effect</w:t>
      </w:r>
    </w:p>
    <w:p w14:paraId="27F4A8B8" w14:textId="47C7A249"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w:t>
      </w:r>
      <w:proofErr w:type="spellStart"/>
      <w:r w:rsidR="00C439F6">
        <w:rPr>
          <w:lang w:val="en-US"/>
        </w:rPr>
        <w:t>Nosek</w:t>
      </w:r>
      <w:proofErr w:type="spellEnd"/>
      <w:r w:rsidR="00C439F6">
        <w:rPr>
          <w:lang w:val="en-US"/>
        </w:rPr>
        <w:t xml:space="preserve">,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016FEAFC" w14:textId="172446C3"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w:t>
      </w:r>
      <w:proofErr w:type="spellStart"/>
      <w:r w:rsidR="00E13EC9" w:rsidRPr="002622F5">
        <w:rPr>
          <w:lang w:val="en-US"/>
        </w:rPr>
        <w:t>Nosek</w:t>
      </w:r>
      <w:proofErr w:type="spellEnd"/>
      <w:r w:rsidR="00E13EC9" w:rsidRPr="002622F5">
        <w:rPr>
          <w:lang w:val="en-US"/>
        </w:rPr>
        <w:t xml:space="preserve">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w:t>
      </w:r>
      <w:proofErr w:type="gramStart"/>
      <w:r w:rsidR="00B61665" w:rsidRPr="00B61665">
        <w:rPr>
          <w:lang w:val="en-US"/>
        </w:rPr>
        <w:t>They</w:t>
      </w:r>
      <w:proofErr w:type="gramEnd"/>
      <w:r w:rsidR="00B61665" w:rsidRPr="00B61665">
        <w:rPr>
          <w:lang w:val="en-US"/>
        </w:rPr>
        <w:t xml:space="preserve">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w:t>
      </w:r>
      <w:proofErr w:type="spellStart"/>
      <w:r w:rsidR="00CE019B">
        <w:rPr>
          <w:lang w:val="en-US"/>
        </w:rPr>
        <w:t>Nosek</w:t>
      </w:r>
      <w:proofErr w:type="spellEnd"/>
      <w:r w:rsidR="00CE019B">
        <w:rPr>
          <w:lang w:val="en-US"/>
        </w:rPr>
        <w:t xml:space="preserve"> (2012). </w:t>
      </w:r>
      <w:r w:rsidR="006D6DDD">
        <w:t xml:space="preserve">Replicating Bar-Anan and </w:t>
      </w:r>
      <w:proofErr w:type="spellStart"/>
      <w:r w:rsidR="006D6DDD">
        <w:t>Nosek</w:t>
      </w:r>
      <w:proofErr w:type="spellEnd"/>
      <w:r w:rsidR="006D6DDD">
        <w:t xml:space="preserve"> (2012), AMP scores were positively correlated with intention ratings in the valence-judgment condition (but not in the familiarity condition)</w:t>
      </w:r>
      <w:r w:rsidR="00397FFC">
        <w:t xml:space="preserve"> (</w:t>
      </w:r>
      <w:r w:rsidR="0083758B">
        <w:t xml:space="preserve">also see </w:t>
      </w:r>
      <w:r w:rsidR="00397FFC">
        <w:t>Mann et al., [2019]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77777777"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w:t>
      </w:r>
      <w:proofErr w:type="spellStart"/>
      <w:r w:rsidR="00AD11B0">
        <w:rPr>
          <w:lang w:val="en-US"/>
        </w:rPr>
        <w:t>Gawronski</w:t>
      </w:r>
      <w:proofErr w:type="spellEnd"/>
      <w:r w:rsidR="00AD11B0">
        <w:rPr>
          <w:lang w:val="en-US"/>
        </w:rPr>
        <w:t xml:space="preserve">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w:t>
      </w:r>
      <w:proofErr w:type="spellStart"/>
      <w:r w:rsidR="00886FED">
        <w:rPr>
          <w:lang w:val="en-US"/>
        </w:rPr>
        <w:t>Nosek</w:t>
      </w:r>
      <w:proofErr w:type="spellEnd"/>
      <w:r w:rsidR="00886FED">
        <w:rPr>
          <w:lang w:val="en-US"/>
        </w:rPr>
        <w:t xml:space="preserve">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lastRenderedPageBreak/>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051FB995"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disagree. </w:t>
      </w:r>
      <w:r>
        <w:rPr>
          <w:lang w:val="en-US"/>
        </w:rPr>
        <w:t xml:space="preserve">This assumption </w:t>
      </w:r>
      <w:r w:rsidR="00AA71A6" w:rsidRPr="002622F5">
        <w:rPr>
          <w:lang w:val="en-US"/>
        </w:rPr>
        <w:t xml:space="preserve">may be premature </w:t>
      </w:r>
      <w:r w:rsidR="002638B0">
        <w:rPr>
          <w:lang w:val="en-US"/>
        </w:rPr>
        <w:t xml:space="preserve">for reasons </w:t>
      </w:r>
      <w:r w:rsidR="00210682">
        <w:rPr>
          <w:lang w:val="en-US"/>
        </w:rPr>
        <w:t>we discuss</w:t>
      </w:r>
      <w:r>
        <w:rPr>
          <w:lang w:val="en-US"/>
        </w:rPr>
        <w:t xml:space="preserve"> below</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2F3AED0E"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proofErr w:type="spellStart"/>
      <w:r w:rsidRPr="002622F5">
        <w:rPr>
          <w:lang w:val="en-US"/>
        </w:rPr>
        <w:t>Lakens</w:t>
      </w:r>
      <w:proofErr w:type="spellEnd"/>
      <w:r w:rsidRPr="002622F5">
        <w:rPr>
          <w:lang w:val="en-US"/>
        </w:rPr>
        <w:t xml:space="preserve">, </w:t>
      </w:r>
      <w:proofErr w:type="spellStart"/>
      <w:r w:rsidRPr="002622F5">
        <w:rPr>
          <w:lang w:val="en-US"/>
        </w:rPr>
        <w:t>Scheel</w:t>
      </w:r>
      <w:proofErr w:type="spellEnd"/>
      <w:r w:rsidRPr="002622F5">
        <w:rPr>
          <w:lang w:val="en-US"/>
        </w:rPr>
        <w:t xml:space="preserve">, &amp; </w:t>
      </w:r>
      <w:proofErr w:type="spellStart"/>
      <w:r w:rsidRPr="002622F5">
        <w:rPr>
          <w:lang w:val="en-US"/>
        </w:rPr>
        <w:t>Isager</w:t>
      </w:r>
      <w:proofErr w:type="spellEnd"/>
      <w:r w:rsidRPr="002622F5">
        <w:rPr>
          <w:lang w:val="en-US"/>
        </w:rPr>
        <w:t xml:space="preserve">, 2018; </w:t>
      </w:r>
      <w:proofErr w:type="spellStart"/>
      <w:r w:rsidRPr="002622F5">
        <w:rPr>
          <w:lang w:val="en-US"/>
        </w:rPr>
        <w:t>Quertemont</w:t>
      </w:r>
      <w:proofErr w:type="spellEnd"/>
      <w:r w:rsidRPr="002622F5">
        <w:rPr>
          <w:lang w:val="en-US"/>
        </w:rPr>
        <w:t xml:space="preserve">,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5B9EBC5B"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We disa</w:t>
      </w:r>
      <w:r w:rsidR="00AA71A6" w:rsidRPr="00B442B3">
        <w:rPr>
          <w:lang w:val="en-US"/>
        </w:rPr>
        <w:t xml:space="preserve">gree. </w:t>
      </w:r>
      <w:r w:rsidR="00AA71A6"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78CE4DD7"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w:t>
      </w:r>
      <w:r w:rsidR="00AD63A4">
        <w:rPr>
          <w:lang w:val="en-US"/>
        </w:rPr>
        <w:t xml:space="preserve"> the little empirical attention it has received</w:t>
      </w:r>
      <w:r w:rsidR="007C17D4">
        <w:rPr>
          <w:lang w:val="en-US"/>
        </w:rPr>
        <w:t xml:space="preserve">, </w:t>
      </w:r>
      <w:r w:rsidR="00AD63A4">
        <w:rPr>
          <w:lang w:val="en-US"/>
        </w:rPr>
        <w:t>and the</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D317AB">
        <w:rPr>
          <w:lang w:val="en-US"/>
        </w:rPr>
        <w:t xml:space="preserve">some of </w:t>
      </w:r>
      <w:r w:rsidR="00AD63A4">
        <w:rPr>
          <w:lang w:val="en-US"/>
        </w:rPr>
        <w:t>t</w:t>
      </w:r>
      <w:r w:rsidR="007C17D4">
        <w:rPr>
          <w:lang w:val="en-US"/>
        </w:rPr>
        <w:t xml:space="preserve">his </w:t>
      </w:r>
      <w:r w:rsidR="00D317AB">
        <w:rPr>
          <w:lang w:val="en-US"/>
        </w:rPr>
        <w:t>work</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7E2352B6"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6006F9">
        <w:t xml:space="preserve">conceptual </w:t>
      </w:r>
      <w:r w:rsidR="00560FC2">
        <w:t>replication of Payne et al.</w:t>
      </w:r>
      <w:r w:rsidR="00560FC2">
        <w:rPr>
          <w:lang w:val="en-US"/>
        </w:rPr>
        <w:t xml:space="preserve">’s (2013, Experiment 3) work with the ‘skip’ AMP. </w:t>
      </w:r>
      <w:r w:rsidR="007A3346">
        <w:rPr>
          <w:lang w:val="en-US"/>
        </w:rPr>
        <w:t xml:space="preserve">As we previously noted, the </w:t>
      </w:r>
      <w:r w:rsidR="00560FC2">
        <w:rPr>
          <w:lang w:val="en-US"/>
        </w:rPr>
        <w:t>finding that ‘skip’ AMP effects are no different to standard AMP effects is viewed as strong support for the implicit account. To briefly preface what is to come, the authors’ original findings did not replicate,</w:t>
      </w:r>
      <w:r w:rsidR="00560FC2">
        <w:t xml:space="preserve"> such that scores on the standard AMP were significantly larger than those on the skip AMP</w:t>
      </w:r>
      <w:r w:rsidR="0097417B">
        <w:t xml:space="preserve">, undermining </w:t>
      </w:r>
      <w:r w:rsidR="007A3346">
        <w:t xml:space="preserve">an </w:t>
      </w:r>
      <w:r w:rsidR="0097417B">
        <w:t>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lastRenderedPageBreak/>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1A9CEC37"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build on previous work in this area by investigating awareness in both retrospective and </w:t>
      </w:r>
      <w:r w:rsidR="007F2CA0" w:rsidRPr="007F2CA0">
        <w:rPr>
          <w:lang w:val="en-US"/>
        </w:rPr>
        <w:lastRenderedPageBreak/>
        <w:t>prospective ways. They do so using multiple measures (single post-hoc self-reports, trial-by-trial online measures), versions of the AMP (standard, Influence Aware version, Mann et al. version), and attitude domains (political, positive vs. negative). They explore the bidirectional (predictive)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 xml:space="preserve">were programmed in </w:t>
      </w:r>
      <w:proofErr w:type="spellStart"/>
      <w:r w:rsidR="00316DC3" w:rsidRPr="002622F5">
        <w:rPr>
          <w:lang w:val="en-US"/>
        </w:rPr>
        <w:t>Inquisit</w:t>
      </w:r>
      <w:proofErr w:type="spellEnd"/>
      <w:r w:rsidR="00316DC3" w:rsidRPr="002622F5">
        <w:rPr>
          <w:lang w:val="en-US"/>
        </w:rPr>
        <w:t xml:space="preserve"> 4.0 and administered via the </w:t>
      </w:r>
      <w:proofErr w:type="spellStart"/>
      <w:r w:rsidR="00316DC3" w:rsidRPr="002622F5">
        <w:rPr>
          <w:lang w:val="en-US"/>
        </w:rPr>
        <w:t>Inquisit</w:t>
      </w:r>
      <w:proofErr w:type="spellEnd"/>
      <w:r w:rsidR="00316DC3" w:rsidRPr="002622F5">
        <w:rPr>
          <w:lang w:val="en-US"/>
        </w:rPr>
        <w:t xml:space="preserve">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76B3D4F3"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r w:rsidR="006006F9">
        <w:t xml:space="preserve">conceptual </w:t>
      </w:r>
      <w:r w:rsidR="00460EA9" w:rsidRPr="000278B0">
        <w:t xml:space="preserve">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21755E">
        <w:t xml:space="preserve"> </w:t>
      </w:r>
      <w:r w:rsidR="0021755E">
        <w:rPr>
          <w:rStyle w:val="FootnoteReference"/>
        </w:rPr>
        <w:footnoteReference w:id="6"/>
      </w:r>
    </w:p>
    <w:p w14:paraId="09C972A1" w14:textId="77777777" w:rsidR="00D5538D" w:rsidRPr="002622F5" w:rsidRDefault="00D5538D" w:rsidP="00124669">
      <w:pPr>
        <w:pStyle w:val="Heading2"/>
      </w:pPr>
      <w:r w:rsidRPr="002622F5">
        <w:lastRenderedPageBreak/>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lastRenderedPageBreak/>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B6DB11F"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ins w:id="5" w:author="Sean" w:date="2021-08-24T12:41:00Z">
        <w:r w:rsidR="00CC7C07">
          <w:rPr>
            <w:iCs/>
            <w:lang w:val="en-US"/>
          </w:rPr>
          <w:t xml:space="preserve">different from </w:t>
        </w:r>
      </w:ins>
      <w:ins w:id="6" w:author="Sean" w:date="2021-08-24T12:42:00Z">
        <w:r w:rsidR="00CC7C07">
          <w:rPr>
            <w:iCs/>
            <w:lang w:val="en-US"/>
          </w:rPr>
          <w:t xml:space="preserve">that of </w:t>
        </w:r>
      </w:ins>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proofErr w:type="gramStart"/>
      <w:r w:rsidR="00D5538D">
        <w:rPr>
          <w:i/>
          <w:lang w:val="en-US"/>
        </w:rPr>
        <w:t>t</w:t>
      </w:r>
      <w:r w:rsidR="00D5538D">
        <w:rPr>
          <w:iCs/>
          <w:lang w:val="en-US"/>
        </w:rPr>
        <w:t>(</w:t>
      </w:r>
      <w:proofErr w:type="gramEnd"/>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proofErr w:type="spellStart"/>
      <w:r w:rsidR="00195A88" w:rsidRPr="002C347E">
        <w:rPr>
          <w:i/>
          <w:lang w:val="en-US"/>
        </w:rPr>
        <w:t>M</w:t>
      </w:r>
      <w:r w:rsidR="00195A88" w:rsidRPr="002C347E">
        <w:rPr>
          <w:iCs/>
          <w:vertAlign w:val="subscript"/>
          <w:lang w:val="en-US"/>
        </w:rPr>
        <w:t>diff</w:t>
      </w:r>
      <w:proofErr w:type="spellEnd"/>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281335F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 xml:space="preserve">istered </w:t>
      </w:r>
      <w:r w:rsidR="006006F9">
        <w:t xml:space="preserve">conceptual </w:t>
      </w:r>
      <w:r w:rsidR="00393AC6">
        <w:t>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w:t>
      </w:r>
      <w:r w:rsidR="00393AC6">
        <w:lastRenderedPageBreak/>
        <w:t xml:space="preserve">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7" w:name="_3dy6vkm" w:colFirst="0" w:colLast="0"/>
      <w:bookmarkEnd w:id="7"/>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lastRenderedPageBreak/>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lastRenderedPageBreak/>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xml:space="preserve">: “to what extent were your ratings of the Chinese </w:t>
      </w:r>
      <w:r w:rsidR="009F20B1" w:rsidRPr="00BD2818">
        <w:rPr>
          <w:lang w:val="en-US"/>
        </w:rPr>
        <w:lastRenderedPageBreak/>
        <w:t>symbols influenced by the pictures that appeared immediately before those symbols?</w:t>
      </w:r>
      <w:proofErr w:type="gramStart"/>
      <w:r w:rsidR="009F20B1" w:rsidRPr="00BD2818">
        <w:rPr>
          <w:lang w:val="en-US"/>
        </w:rPr>
        <w:t>”</w:t>
      </w:r>
      <w:r w:rsidR="00337E83" w:rsidRPr="00BD2818">
        <w:rPr>
          <w:lang w:val="en-US"/>
        </w:rPr>
        <w:t>.</w:t>
      </w:r>
      <w:proofErr w:type="gramEnd"/>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lastRenderedPageBreak/>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w:t>
      </w:r>
      <w:r w:rsidRPr="002622F5">
        <w:rPr>
          <w:highlight w:val="white"/>
          <w:lang w:val="en-US"/>
        </w:rPr>
        <w:lastRenderedPageBreak/>
        <w:t>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w:t>
      </w:r>
      <w:r w:rsidR="00A14A65">
        <w:rPr>
          <w:lang w:val="en-US"/>
        </w:rPr>
        <w:lastRenderedPageBreak/>
        <w:t xml:space="preserve">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proofErr w:type="gramStart"/>
      <w:r w:rsidR="001632C9">
        <w:rPr>
          <w:lang w:val="en-US"/>
        </w:rPr>
        <w:t>The</w:t>
      </w:r>
      <w:proofErr w:type="gramEnd"/>
      <w:r w:rsidR="001632C9">
        <w:rPr>
          <w:lang w:val="en-US"/>
        </w:rPr>
        <w:t xml:space="preserv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lastRenderedPageBreak/>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w:t>
      </w:r>
      <w:proofErr w:type="spellStart"/>
      <w:r w:rsidRPr="002622F5">
        <w:rPr>
          <w:lang w:val="en-US"/>
        </w:rPr>
        <w:t>our</w:t>
      </w:r>
      <w:proofErr w:type="spellEnd"/>
      <w:r w:rsidRPr="002622F5">
        <w:rPr>
          <w:lang w:val="en-US"/>
        </w:rPr>
        <w:t xml:space="preserve">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9"/>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lastRenderedPageBreak/>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lastRenderedPageBreak/>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proofErr w:type="spellStart"/>
      <w:r w:rsidR="00A261B8" w:rsidRPr="002C347E">
        <w:rPr>
          <w:i/>
          <w:iCs/>
          <w:highlight w:val="white"/>
          <w:lang w:val="en-US"/>
        </w:rPr>
        <w:t>M</w:t>
      </w:r>
      <w:r w:rsidR="00A261B8" w:rsidRPr="002C347E">
        <w:rPr>
          <w:highlight w:val="white"/>
          <w:vertAlign w:val="subscript"/>
          <w:lang w:val="en-US"/>
        </w:rPr>
        <w:t>diff</w:t>
      </w:r>
      <w:proofErr w:type="spellEnd"/>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w:t>
      </w:r>
      <w:r w:rsidR="0099616B">
        <w:rPr>
          <w:lang w:val="en-US"/>
        </w:rPr>
        <w:lastRenderedPageBreak/>
        <w:t xml:space="preserve">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w:t>
      </w:r>
      <w:proofErr w:type="gramStart"/>
      <w:r w:rsidR="0099616B">
        <w:rPr>
          <w:lang w:val="en-US"/>
        </w:rPr>
        <w:t>During</w:t>
      </w:r>
      <w:proofErr w:type="gramEnd"/>
      <w:r w:rsidR="0099616B">
        <w:rPr>
          <w:lang w:val="en-US"/>
        </w:rPr>
        <w:t xml:space="preserve">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lastRenderedPageBreak/>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w:t>
      </w:r>
      <w:r w:rsidRPr="002622F5">
        <w:rPr>
          <w:lang w:val="en-US"/>
        </w:rPr>
        <w:lastRenderedPageBreak/>
        <w:t xml:space="preserve">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w:t>
      </w:r>
      <w:r w:rsidR="008D6948">
        <w:rPr>
          <w:lang w:val="en-US"/>
        </w:rPr>
        <w:lastRenderedPageBreak/>
        <w:t xml:space="preserve">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proofErr w:type="gramStart"/>
      <w:r>
        <w:rPr>
          <w:lang w:val="en-US"/>
        </w:rPr>
        <w:t>Based</w:t>
      </w:r>
      <w:proofErr w:type="gramEnd"/>
      <w:r>
        <w:rPr>
          <w:lang w:val="en-US"/>
        </w:rPr>
        <w:t xml:space="preserve">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w:t>
      </w:r>
      <w:r w:rsidR="00736083">
        <w:rPr>
          <w:highlight w:val="white"/>
          <w:lang w:val="en-US"/>
        </w:rPr>
        <w:lastRenderedPageBreak/>
        <w:t xml:space="preserve">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lastRenderedPageBreak/>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w:t>
      </w:r>
      <w:proofErr w:type="spellStart"/>
      <w:r>
        <w:t>pwr</w:t>
      </w:r>
      <w:proofErr w:type="spellEnd"/>
      <w:r>
        <w:t xml:space="preserve">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0"/>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477DE1B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proofErr w:type="gramStart"/>
      <w:r>
        <w:rPr>
          <w:b/>
          <w:color w:val="222222"/>
          <w:highlight w:val="white"/>
          <w:lang w:val="en-US"/>
        </w:rPr>
        <w:t>The</w:t>
      </w:r>
      <w:proofErr w:type="gramEnd"/>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proofErr w:type="gramStart"/>
      <w:r w:rsidR="001B26A0" w:rsidRPr="002622F5">
        <w:rPr>
          <w:i/>
          <w:color w:val="222222"/>
          <w:highlight w:val="white"/>
          <w:lang w:val="en-US"/>
        </w:rPr>
        <w:t>Q</w:t>
      </w:r>
      <w:r w:rsidR="001B26A0" w:rsidRPr="002622F5">
        <w:rPr>
          <w:color w:val="222222"/>
          <w:highlight w:val="white"/>
          <w:lang w:val="en-US"/>
        </w:rPr>
        <w:t>(</w:t>
      </w:r>
      <w:proofErr w:type="spellStart"/>
      <w:proofErr w:type="gramEnd"/>
      <w:r w:rsidR="001B26A0" w:rsidRPr="002622F5">
        <w:rPr>
          <w:color w:val="222222"/>
          <w:highlight w:val="white"/>
          <w:lang w:val="en-US"/>
        </w:rPr>
        <w:t>df</w:t>
      </w:r>
      <w:proofErr w:type="spellEnd"/>
      <w:r w:rsidR="001B26A0" w:rsidRPr="002622F5">
        <w:rPr>
          <w:color w:val="222222"/>
          <w:highlight w:val="white"/>
          <w:lang w:val="en-US"/>
        </w:rPr>
        <w:t xml:space="preserve">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1"/>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w:t>
      </w:r>
      <w:proofErr w:type="spellStart"/>
      <w:r w:rsidRPr="002622F5">
        <w:rPr>
          <w:lang w:val="en-US"/>
        </w:rPr>
        <w:t>Nosek</w:t>
      </w:r>
      <w:proofErr w:type="spellEnd"/>
      <w:r w:rsidRPr="002622F5">
        <w:rPr>
          <w:lang w:val="en-US"/>
        </w:rPr>
        <w:t xml:space="preserve">,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w:t>
      </w:r>
      <w:proofErr w:type="spellStart"/>
      <w:r w:rsidRPr="002622F5">
        <w:rPr>
          <w:color w:val="222222"/>
          <w:highlight w:val="white"/>
          <w:lang w:val="en-US"/>
        </w:rPr>
        <w:t>BayesFactor</w:t>
      </w:r>
      <w:proofErr w:type="spellEnd"/>
      <w:r w:rsidRPr="002622F5">
        <w:rPr>
          <w:color w:val="222222"/>
          <w:highlight w:val="white"/>
          <w:lang w:val="en-US"/>
        </w:rPr>
        <w:t xml:space="preserve"> R package </w:t>
      </w:r>
      <w:r w:rsidRPr="002622F5">
        <w:rPr>
          <w:color w:val="222222"/>
          <w:lang w:val="en-US"/>
        </w:rPr>
        <w:t xml:space="preserve">(Morey &amp; </w:t>
      </w:r>
      <w:proofErr w:type="spellStart"/>
      <w:r w:rsidRPr="002622F5">
        <w:rPr>
          <w:color w:val="222222"/>
          <w:lang w:val="en-US"/>
        </w:rPr>
        <w:t>Rouder</w:t>
      </w:r>
      <w:proofErr w:type="spellEnd"/>
      <w:r w:rsidRPr="002622F5">
        <w:rPr>
          <w:color w:val="222222"/>
          <w:lang w:val="en-US"/>
        </w:rPr>
        <w:t>,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5920B4"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driven by 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lastRenderedPageBreak/>
        <w:t>Participants are able to report that a prime is going to influence their response to a target even before they have seen that target for themselves.</w:t>
      </w:r>
    </w:p>
    <w:p w14:paraId="7764AC6F" w14:textId="77777777" w:rsidR="00321BEB" w:rsidRPr="00321BEB" w:rsidRDefault="00321BEB" w:rsidP="00857205">
      <w:pPr>
        <w:spacing w:line="240" w:lineRule="auto"/>
        <w:rPr>
          <w:iCs/>
          <w:lang w:val="en-US"/>
        </w:rPr>
      </w:pPr>
    </w:p>
    <w:p w14:paraId="2BF64EDD" w14:textId="2F2150FC" w:rsidR="00FC5502" w:rsidRDefault="002C339E">
      <w:pPr>
        <w:jc w:val="center"/>
        <w:rPr>
          <w:lang w:val="en-US"/>
        </w:rPr>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proofErr w:type="spellStart"/>
      <w:r w:rsidR="00DB27DC" w:rsidRPr="00DB27DC">
        <w:rPr>
          <w:lang w:val="en-US"/>
        </w:rPr>
        <w:t>Mächler</w:t>
      </w:r>
      <w:proofErr w:type="spellEnd"/>
      <w:r w:rsidR="00DB27DC" w:rsidRPr="00DB27DC">
        <w:rPr>
          <w:lang w:val="en-US"/>
        </w:rPr>
        <w:t xml:space="preserve">, </w:t>
      </w:r>
      <w:proofErr w:type="spellStart"/>
      <w:r w:rsidR="00DB27DC" w:rsidRPr="00DB27DC">
        <w:rPr>
          <w:lang w:val="en-US"/>
        </w:rPr>
        <w:t>Bolker</w:t>
      </w:r>
      <w:proofErr w:type="spellEnd"/>
      <w:r w:rsidR="00DB27DC" w:rsidRPr="00DB27DC">
        <w:rPr>
          <w:lang w:val="en-US"/>
        </w:rPr>
        <w:t xml:space="preserve">,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proofErr w:type="gramStart"/>
      <w:r w:rsidRPr="003C07D5">
        <w:rPr>
          <w:lang w:val="en-US"/>
        </w:rPr>
        <w:t>T</w:t>
      </w:r>
      <w:r w:rsidR="004A00A6" w:rsidRPr="003C07D5">
        <w:rPr>
          <w:lang w:val="en-US"/>
        </w:rPr>
        <w:t>he</w:t>
      </w:r>
      <w:proofErr w:type="gramEnd"/>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Inter-Individual Differences In A</w:t>
      </w:r>
      <w:r w:rsidR="00203ACC" w:rsidRPr="003C07D5">
        <w:rPr>
          <w:lang w:val="en-US"/>
        </w:rPr>
        <w:t xml:space="preserve">wareness </w:t>
      </w:r>
      <w:proofErr w:type="gramStart"/>
      <w:r w:rsidRPr="003C07D5">
        <w:rPr>
          <w:lang w:val="en-US"/>
        </w:rPr>
        <w:t>On</w:t>
      </w:r>
      <w:proofErr w:type="gramEnd"/>
      <w:r w:rsidRPr="003C07D5">
        <w:rPr>
          <w:lang w:val="en-US"/>
        </w:rPr>
        <w:t xml:space="preserve">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proofErr w:type="gramStart"/>
      <w:r w:rsidRPr="003C07D5">
        <w:rPr>
          <w:lang w:val="en-US"/>
        </w:rPr>
        <w:t>T</w:t>
      </w:r>
      <w:r w:rsidR="000E03B0" w:rsidRPr="003C07D5">
        <w:rPr>
          <w:lang w:val="en-US"/>
        </w:rPr>
        <w:t>he</w:t>
      </w:r>
      <w:proofErr w:type="gramEnd"/>
      <w:r w:rsidR="000E03B0" w:rsidRPr="003C07D5">
        <w:rPr>
          <w:lang w:val="en-US"/>
        </w:rPr>
        <w:t xml:space="preserv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proofErr w:type="spellStart"/>
      <w:r w:rsidR="00DE3DC0">
        <w:rPr>
          <w:color w:val="222222"/>
          <w:highlight w:val="white"/>
          <w:lang w:val="en-US"/>
        </w:rPr>
        <w:t>Hartigan’s</w:t>
      </w:r>
      <w:proofErr w:type="spellEnd"/>
      <w:r w:rsidR="00DE3DC0">
        <w:rPr>
          <w:color w:val="222222"/>
          <w:highlight w:val="white"/>
          <w:lang w:val="en-US"/>
        </w:rPr>
        <w:t xml:space="preserve"> dip test demonstrated non-</w:t>
      </w:r>
      <w:proofErr w:type="spellStart"/>
      <w:r w:rsidR="00DE3DC0">
        <w:rPr>
          <w:color w:val="222222"/>
          <w:highlight w:val="white"/>
          <w:lang w:val="en-US"/>
        </w:rPr>
        <w:t>unimodality</w:t>
      </w:r>
      <w:proofErr w:type="spellEnd"/>
      <w:r w:rsidR="00DE3DC0">
        <w:rPr>
          <w:color w:val="222222"/>
          <w:highlight w:val="white"/>
          <w:lang w:val="en-US"/>
        </w:rPr>
        <w:t xml:space="preserve">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w:t>
      </w:r>
      <w:proofErr w:type="spellStart"/>
      <w:r w:rsidR="00F41C35">
        <w:rPr>
          <w:color w:val="222222"/>
          <w:highlight w:val="white"/>
          <w:lang w:val="en-US"/>
        </w:rPr>
        <w:t>unimodality</w:t>
      </w:r>
      <w:proofErr w:type="spellEnd"/>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5E160E78"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build 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lastRenderedPageBreak/>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03BC43CD"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awareness.</w:t>
      </w:r>
      <w:r>
        <w:rPr>
          <w:lang w:val="en-US"/>
        </w:rPr>
        <w:t xml:space="preserve"> </w:t>
      </w:r>
    </w:p>
    <w:p w14:paraId="0631E140" w14:textId="77777777" w:rsidR="00C6767B" w:rsidRDefault="003C07D5" w:rsidP="00B3311A">
      <w:pPr>
        <w:pStyle w:val="Heading3"/>
        <w:rPr>
          <w:lang w:val="en-US"/>
        </w:rPr>
      </w:pPr>
      <w:r>
        <w:rPr>
          <w:lang w:val="en-US"/>
        </w:rPr>
        <w:t xml:space="preserve">Theoretical Implications </w:t>
      </w:r>
    </w:p>
    <w:p w14:paraId="5102311D" w14:textId="3141E7B0"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w:t>
      </w:r>
      <w:proofErr w:type="spellStart"/>
      <w:r w:rsidR="00B53C37" w:rsidRPr="00C6767B">
        <w:rPr>
          <w:b w:val="0"/>
          <w:i w:val="0"/>
          <w:lang w:val="en-US"/>
        </w:rPr>
        <w:t>Clore</w:t>
      </w:r>
      <w:proofErr w:type="spellEnd"/>
      <w:r w:rsidR="00B53C37" w:rsidRPr="00C6767B">
        <w:rPr>
          <w:b w:val="0"/>
          <w:i w:val="0"/>
          <w:lang w:val="en-US"/>
        </w:rPr>
        <w:t>,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B32380" w:rsidRPr="00C6767B">
        <w:rPr>
          <w:b w:val="0"/>
          <w:i w:val="0"/>
          <w:lang w:val="en-US"/>
        </w:rPr>
        <w:t>one</w:t>
      </w:r>
      <w:r w:rsidR="00B53C37" w:rsidRPr="00C6767B">
        <w:rPr>
          <w:b w:val="0"/>
          <w:i w:val="0"/>
          <w:lang w:val="en-US"/>
        </w:rPr>
        <w:t xml:space="preserve"> reviewer </w:t>
      </w:r>
      <w:r w:rsidR="00B32380" w:rsidRPr="00C6767B">
        <w:rPr>
          <w:b w:val="0"/>
          <w:i w:val="0"/>
          <w:lang w:val="en-US"/>
        </w:rPr>
        <w:t xml:space="preserve">of this manuscript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6819DA97" w:rsidR="00B53C37" w:rsidRPr="00D76784" w:rsidRDefault="00B53C37" w:rsidP="00325BE9">
      <w:pPr>
        <w:pStyle w:val="Normal1"/>
        <w:ind w:firstLine="720"/>
        <w:rPr>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A97CAA">
        <w:rPr>
          <w:lang w:val="en-US"/>
        </w:rPr>
        <w:t>Moreover, o</w:t>
      </w:r>
      <w:r w:rsidR="0030113F">
        <w:rPr>
          <w:lang w:val="en-US"/>
        </w:rPr>
        <w:t xml:space="preserve">ur findings with prospective measures in Experiments 7-8 would require people to not only be aware of misattribution but also be able to predict that it is going to occur even before a target is evaluated or a target stimulus is even presented. </w:t>
      </w:r>
      <w:r w:rsidR="00A97CAA">
        <w:rPr>
          <w:lang w:val="en-US"/>
        </w:rPr>
        <w:t xml:space="preserve">Although this idea runs </w:t>
      </w:r>
      <w:r w:rsidRPr="002622F5">
        <w:rPr>
          <w:lang w:val="en-US"/>
        </w:rPr>
        <w:t xml:space="preserve">contrary to how misattribution is traditionally defined (Schwarz &amp; </w:t>
      </w:r>
      <w:proofErr w:type="spellStart"/>
      <w:r w:rsidRPr="002622F5">
        <w:rPr>
          <w:lang w:val="en-US"/>
        </w:rPr>
        <w:t>Clore</w:t>
      </w:r>
      <w:proofErr w:type="spellEnd"/>
      <w:r w:rsidRPr="002622F5">
        <w:rPr>
          <w:lang w:val="en-US"/>
        </w:rPr>
        <w:t>, 1983)</w:t>
      </w:r>
      <w:r w:rsidR="00A97CAA">
        <w:rPr>
          <w:lang w:val="en-US"/>
        </w:rPr>
        <w:t xml:space="preserve"> it is possible</w:t>
      </w:r>
      <w:r w:rsidR="00D53ED2">
        <w:rPr>
          <w:lang w:val="en-US"/>
        </w:rPr>
        <w:t xml:space="preserve">. For instance, one 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mistaken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1D7CBC4F" w:rsidR="00B53C37" w:rsidRDefault="00B53C37" w:rsidP="00B53C37">
      <w:pPr>
        <w:pStyle w:val="Normal1"/>
        <w:ind w:firstLine="720"/>
        <w:rPr>
          <w:lang w:val="en-US"/>
        </w:rPr>
      </w:pPr>
      <w:r w:rsidRPr="002622F5">
        <w:rPr>
          <w:lang w:val="en-US"/>
        </w:rPr>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w:t>
      </w:r>
      <w:proofErr w:type="spellStart"/>
      <w:r w:rsidRPr="002622F5">
        <w:rPr>
          <w:lang w:val="en-US"/>
        </w:rPr>
        <w:t>Bishara’s</w:t>
      </w:r>
      <w:proofErr w:type="spellEnd"/>
      <w:r w:rsidRPr="002622F5">
        <w:rPr>
          <w:lang w:val="en-US"/>
        </w:rPr>
        <w:t xml:space="preserve">, 2010), as well as claims that evaluative conditioning is based on a misattribution process (Jones et al., 2009), and </w:t>
      </w:r>
      <w:r w:rsidRPr="002622F5">
        <w:rPr>
          <w:lang w:val="en-US"/>
        </w:rPr>
        <w:lastRenderedPageBreak/>
        <w:t>that psychological properties beyond evaluations can also be misattributed (</w:t>
      </w:r>
      <w:proofErr w:type="spellStart"/>
      <w:r w:rsidRPr="002622F5">
        <w:rPr>
          <w:lang w:val="en-US"/>
        </w:rPr>
        <w:t>Blaison</w:t>
      </w:r>
      <w:proofErr w:type="spellEnd"/>
      <w:r w:rsidRPr="002622F5">
        <w:rPr>
          <w:lang w:val="en-US"/>
        </w:rPr>
        <w:t xml:space="preserve">, </w:t>
      </w:r>
      <w:proofErr w:type="spellStart"/>
      <w:r w:rsidRPr="002622F5">
        <w:rPr>
          <w:lang w:val="en-US"/>
        </w:rPr>
        <w:t>Imhoff</w:t>
      </w:r>
      <w:proofErr w:type="spellEnd"/>
      <w:r w:rsidRPr="002622F5">
        <w:rPr>
          <w:lang w:val="en-US"/>
        </w:rPr>
        <w:t xml:space="preserve">, </w:t>
      </w:r>
      <w:proofErr w:type="spellStart"/>
      <w:r w:rsidRPr="002622F5">
        <w:rPr>
          <w:lang w:val="en-US"/>
        </w:rPr>
        <w:t>Hühnel</w:t>
      </w:r>
      <w:proofErr w:type="spellEnd"/>
      <w:r w:rsidRPr="002622F5">
        <w:rPr>
          <w:lang w:val="en-US"/>
        </w:rPr>
        <w:t xml:space="preserve">, Hess, &amp; </w:t>
      </w:r>
      <w:proofErr w:type="spellStart"/>
      <w:r w:rsidRPr="002622F5">
        <w:rPr>
          <w:lang w:val="en-US"/>
        </w:rPr>
        <w:t>Banse</w:t>
      </w:r>
      <w:proofErr w:type="spellEnd"/>
      <w:r w:rsidRPr="002622F5">
        <w:rPr>
          <w:lang w:val="en-US"/>
        </w:rPr>
        <w:t>,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253787FD" w14:textId="5E48762A"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theoretical ideas that could help explain 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2-6 (i.e., after they emitted a response on each trial), participants 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w:t>
      </w:r>
      <w:r w:rsidR="008337EE" w:rsidRPr="008337EE">
        <w:rPr>
          <w:lang w:val="en-US"/>
        </w:rPr>
        <w:lastRenderedPageBreak/>
        <w:t xml:space="preserve">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proofErr w:type="spellStart"/>
      <w:r w:rsidR="00BA79D4" w:rsidRPr="00BA79D4">
        <w:rPr>
          <w:lang w:val="en-US"/>
        </w:rPr>
        <w:t>Corlett</w:t>
      </w:r>
      <w:proofErr w:type="spellEnd"/>
      <w:r w:rsidR="00BA79D4" w:rsidRPr="00BA79D4">
        <w:rPr>
          <w:lang w:val="en-US"/>
        </w:rPr>
        <w:t xml:space="preserve">, </w:t>
      </w:r>
      <w:proofErr w:type="spellStart"/>
      <w:r w:rsidR="00BA79D4" w:rsidRPr="00BA79D4">
        <w:rPr>
          <w:lang w:val="en-US"/>
        </w:rPr>
        <w:t>Mohanty</w:t>
      </w:r>
      <w:proofErr w:type="spellEnd"/>
      <w:r w:rsidR="00BA79D4" w:rsidRPr="00BA79D4">
        <w:rPr>
          <w:lang w:val="en-US"/>
        </w:rPr>
        <w:t xml:space="preserve">,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p>
    <w:p w14:paraId="5E68BF9D" w14:textId="3642DD7A" w:rsidR="008337EE" w:rsidRPr="00AC786A" w:rsidRDefault="00AC786A" w:rsidP="008337EE">
      <w:pPr>
        <w:pStyle w:val="Normal1"/>
        <w:ind w:firstLine="720"/>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is a by-product or corollary of attitude strength rather than the main factor driving AMP effects.</w:t>
      </w:r>
      <w:r w:rsidR="00FE7042">
        <w:t xml:space="preserve"> </w:t>
      </w:r>
      <w:bookmarkStart w:id="8" w:name="_GoBack"/>
      <w:bookmarkEnd w:id="8"/>
    </w:p>
    <w:p w14:paraId="40FE8436" w14:textId="0D0FEAC5" w:rsidR="00B52CB1" w:rsidRDefault="00B52CB1" w:rsidP="0097325F">
      <w:pPr>
        <w:pStyle w:val="Normal1"/>
        <w:ind w:firstLine="720"/>
        <w:rPr>
          <w:lang w:val="en-US"/>
        </w:rPr>
      </w:pPr>
      <w:r>
        <w:rPr>
          <w:lang w:val="en-US"/>
        </w:rPr>
        <w:t xml:space="preserve">The above </w:t>
      </w:r>
      <w:r w:rsidR="00104AA7">
        <w:rPr>
          <w:lang w:val="en-US"/>
        </w:rPr>
        <w:t>accounts are fascinating</w:t>
      </w:r>
      <w:r w:rsidR="008337EE" w:rsidRPr="008337EE">
        <w:rPr>
          <w:lang w:val="en-US"/>
        </w:rPr>
        <w:t xml:space="preserve"> </w:t>
      </w:r>
      <w:r w:rsidR="00104AA7">
        <w:rPr>
          <w:lang w:val="en-US"/>
        </w:rPr>
        <w:t>and offer reasonable alternative explanation</w:t>
      </w:r>
      <w:r>
        <w:rPr>
          <w:lang w:val="en-US"/>
        </w:rPr>
        <w:t>s for the current findings.</w:t>
      </w:r>
      <w:r w:rsidR="00104AA7">
        <w:rPr>
          <w:lang w:val="en-US"/>
        </w:rPr>
        <w:t xml:space="preserve"> </w:t>
      </w:r>
      <w:r>
        <w:rPr>
          <w:lang w:val="en-US"/>
        </w:rPr>
        <w:t xml:space="preserve">Nevertheless, </w:t>
      </w:r>
      <w:r w:rsidR="00104AA7">
        <w:rPr>
          <w:lang w:val="en-US"/>
        </w:rPr>
        <w:t xml:space="preserve">they </w:t>
      </w:r>
      <w:r>
        <w:rPr>
          <w:lang w:val="en-US"/>
        </w:rPr>
        <w:t xml:space="preserve">are both </w:t>
      </w:r>
      <w:r w:rsidR="00104AA7" w:rsidRPr="00104AA7">
        <w:rPr>
          <w:i/>
          <w:lang w:val="en-US"/>
        </w:rPr>
        <w:t>post-hoc</w:t>
      </w:r>
      <w:r w:rsidR="00104AA7">
        <w:rPr>
          <w:lang w:val="en-US"/>
        </w:rPr>
        <w:t xml:space="preserve"> in nature and require better specification, pre-registration, and confirmation before we </w:t>
      </w:r>
      <w:r>
        <w:rPr>
          <w:lang w:val="en-US"/>
        </w:rPr>
        <w:t xml:space="preserve">feel comfortable </w:t>
      </w:r>
      <w:r w:rsidR="00104AA7">
        <w:rPr>
          <w:lang w:val="en-US"/>
        </w:rPr>
        <w:t>assign</w:t>
      </w:r>
      <w:r>
        <w:rPr>
          <w:lang w:val="en-US"/>
        </w:rPr>
        <w:t>ing</w:t>
      </w:r>
      <w:r w:rsidR="00104AA7">
        <w:rPr>
          <w:lang w:val="en-US"/>
        </w:rPr>
        <w:t xml:space="preserve"> them strong evidential weight.</w:t>
      </w:r>
      <w:r>
        <w:rPr>
          <w:lang w:val="en-US"/>
        </w:rPr>
        <w:t xml:space="preserve"> Until such conditions are met we </w:t>
      </w:r>
      <w:r w:rsidR="0097325F">
        <w:rPr>
          <w:lang w:val="en-US"/>
        </w:rPr>
        <w:t xml:space="preserve">continue to </w:t>
      </w:r>
      <w:r>
        <w:rPr>
          <w:lang w:val="en-US"/>
        </w:rPr>
        <w:t xml:space="preserve">believe that </w:t>
      </w:r>
      <w:r w:rsidR="0097325F">
        <w:rPr>
          <w:lang w:val="en-US"/>
        </w:rPr>
        <w:t xml:space="preserve">our </w:t>
      </w:r>
      <w:r>
        <w:rPr>
          <w:lang w:val="en-US"/>
        </w:rPr>
        <w:t xml:space="preserve">findings are </w:t>
      </w:r>
      <w:r w:rsidR="0097325F">
        <w:t xml:space="preserve">best </w:t>
      </w:r>
      <w:r>
        <w:t xml:space="preserve">characterized by an awareness </w:t>
      </w:r>
      <w:r w:rsidR="007871E7">
        <w:t xml:space="preserve">account </w:t>
      </w:r>
      <w:r>
        <w:t xml:space="preserve">given that our </w:t>
      </w:r>
      <w:r w:rsidR="0097325F">
        <w:t xml:space="preserve">various </w:t>
      </w:r>
      <w:r>
        <w:t xml:space="preserve">hypotheses were </w:t>
      </w:r>
      <w:r w:rsidR="0097325F">
        <w:t xml:space="preserve">all </w:t>
      </w:r>
      <w:r>
        <w:t xml:space="preserve">pre-registered ahead of time and empirically supported. </w:t>
      </w:r>
      <w:r w:rsidR="007871E7">
        <w:t xml:space="preserve">Regardless of which theoretical account one advocates </w:t>
      </w:r>
      <w:r w:rsidR="007871E7">
        <w:lastRenderedPageBreak/>
        <w:t>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AMP effects </w:t>
      </w:r>
      <w:r w:rsidR="0097325F">
        <w:t>and highlight</w:t>
      </w:r>
      <w:r w:rsidR="00607450">
        <w:t xml:space="preserve"> the need for more elaborated consideration of the role and nature of awareness within the AMP</w:t>
      </w:r>
      <w:r>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2"/>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w:t>
      </w:r>
      <w:proofErr w:type="spellStart"/>
      <w:r w:rsidRPr="002622F5">
        <w:rPr>
          <w:lang w:val="en-US"/>
        </w:rPr>
        <w:t>Henrich</w:t>
      </w:r>
      <w:proofErr w:type="spellEnd"/>
      <w:r w:rsidRPr="002622F5">
        <w:rPr>
          <w:lang w:val="en-US"/>
        </w:rPr>
        <w:t xml:space="preserve">, Heine, &amp; </w:t>
      </w:r>
      <w:proofErr w:type="spellStart"/>
      <w:r w:rsidRPr="002622F5">
        <w:rPr>
          <w:lang w:val="en-US"/>
        </w:rPr>
        <w:t>Norenzayan</w:t>
      </w:r>
      <w:proofErr w:type="spellEnd"/>
      <w:r w:rsidRPr="002622F5">
        <w:rPr>
          <w:lang w:val="en-US"/>
        </w:rPr>
        <w:t xml:space="preserve">, 2010; neuroscience tending to only study the brains of right-handed people: Willems, der </w:t>
      </w:r>
      <w:proofErr w:type="spellStart"/>
      <w:r w:rsidRPr="002622F5">
        <w:rPr>
          <w:lang w:val="en-US"/>
        </w:rPr>
        <w:t>Haegen</w:t>
      </w:r>
      <w:proofErr w:type="spellEnd"/>
      <w:r w:rsidRPr="002622F5">
        <w:rPr>
          <w:lang w:val="en-US"/>
        </w:rPr>
        <w:t xml:space="preserve">, Fisher, &amp; </w:t>
      </w:r>
      <w:proofErr w:type="spellStart"/>
      <w:r w:rsidRPr="002622F5">
        <w:rPr>
          <w:lang w:val="en-US"/>
        </w:rPr>
        <w:t>Francks</w:t>
      </w:r>
      <w:proofErr w:type="spellEnd"/>
      <w:r w:rsidRPr="002622F5">
        <w:rPr>
          <w:lang w:val="en-US"/>
        </w:rPr>
        <w:t xml:space="preserve">, 2014; animal models of pathology that are based on male biology but not female: </w:t>
      </w:r>
      <w:proofErr w:type="spellStart"/>
      <w:r w:rsidRPr="002622F5">
        <w:rPr>
          <w:lang w:val="en-US"/>
        </w:rPr>
        <w:t>Mogil</w:t>
      </w:r>
      <w:proofErr w:type="spellEnd"/>
      <w:r w:rsidRPr="002622F5">
        <w:rPr>
          <w:lang w:val="en-US"/>
        </w:rPr>
        <w:t xml:space="preserve">,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29F90FBA" w:rsidR="00B53C37" w:rsidRPr="002622F5" w:rsidRDefault="00B53C37" w:rsidP="00741EF8">
      <w:pPr>
        <w:pStyle w:val="Normal1"/>
        <w:ind w:firstLine="720"/>
        <w:rPr>
          <w:lang w:val="en-US"/>
        </w:rPr>
      </w:pPr>
      <w:r w:rsidRPr="002622F5">
        <w:rPr>
          <w:lang w:val="en-US"/>
        </w:rPr>
        <w:t>Assuming we are correct</w:t>
      </w:r>
      <w:r w:rsidR="00607450">
        <w:rPr>
          <w:lang w:val="en-US"/>
        </w:rPr>
        <w:t xml:space="preserve"> in our theoretical inferences</w:t>
      </w:r>
      <w:r w:rsidRPr="002622F5">
        <w:rPr>
          <w:lang w:val="en-US"/>
        </w:rPr>
        <w:t xml:space="preserve">,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w:t>
      </w:r>
      <w:proofErr w:type="spellStart"/>
      <w:r w:rsidRPr="002622F5">
        <w:rPr>
          <w:lang w:val="en-US"/>
        </w:rPr>
        <w:t>Kalmoe</w:t>
      </w:r>
      <w:proofErr w:type="spellEnd"/>
      <w:r w:rsidRPr="002622F5">
        <w:rPr>
          <w:lang w:val="en-US"/>
        </w:rPr>
        <w:t xml:space="preserve"> &amp; Piston, 2013; Mann et al., 2019; Payne et al., 2005; </w:t>
      </w:r>
      <w:proofErr w:type="spellStart"/>
      <w:r w:rsidRPr="002622F5">
        <w:rPr>
          <w:lang w:val="en-US"/>
        </w:rPr>
        <w:t>Rinck</w:t>
      </w:r>
      <w:proofErr w:type="spellEnd"/>
      <w:r w:rsidRPr="002622F5">
        <w:rPr>
          <w:lang w:val="en-US"/>
        </w:rPr>
        <w:t xml:space="preserve"> &amp; Becker, 2007; Spring &amp; </w:t>
      </w:r>
      <w:proofErr w:type="spellStart"/>
      <w:r w:rsidRPr="002622F5">
        <w:rPr>
          <w:lang w:val="en-US"/>
        </w:rPr>
        <w:t>Bulik</w:t>
      </w:r>
      <w:proofErr w:type="spellEnd"/>
      <w:r w:rsidRPr="002622F5">
        <w:rPr>
          <w:lang w:val="en-US"/>
        </w:rPr>
        <w:t xml:space="preserve">, 2014). To illustrate, consider a study by Franklin, </w:t>
      </w:r>
      <w:proofErr w:type="spellStart"/>
      <w:r w:rsidRPr="002622F5">
        <w:rPr>
          <w:lang w:val="en-US"/>
        </w:rPr>
        <w:t>Puzia</w:t>
      </w:r>
      <w:proofErr w:type="spellEnd"/>
      <w:r w:rsidRPr="002622F5">
        <w:rPr>
          <w:lang w:val="en-US"/>
        </w:rPr>
        <w:t xml:space="preserve">, Lee, and </w:t>
      </w:r>
      <w:proofErr w:type="spellStart"/>
      <w:r w:rsidRPr="002622F5">
        <w:rPr>
          <w:lang w:val="en-US"/>
        </w:rPr>
        <w:t>Prinstein</w:t>
      </w:r>
      <w:proofErr w:type="spellEnd"/>
      <w:r w:rsidRPr="002622F5">
        <w:rPr>
          <w:lang w:val="en-US"/>
        </w:rPr>
        <w:t xml:space="preserve">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w:t>
      </w:r>
      <w:r w:rsidR="006F0A70">
        <w:rPr>
          <w:lang w:val="en-US"/>
        </w:rPr>
        <w:lastRenderedPageBreak/>
        <w:t xml:space="preserve">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w:t>
      </w:r>
      <w:proofErr w:type="spellStart"/>
      <w:r w:rsidRPr="002622F5">
        <w:rPr>
          <w:lang w:val="en-US"/>
        </w:rPr>
        <w:t>Cacioppo</w:t>
      </w:r>
      <w:proofErr w:type="spellEnd"/>
      <w:r w:rsidRPr="002622F5">
        <w:rPr>
          <w:lang w:val="en-US"/>
        </w:rPr>
        <w:t xml:space="preserve">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3"/>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w:t>
      </w:r>
      <w:r w:rsidRPr="00A75888">
        <w:rPr>
          <w:lang w:val="en-US"/>
        </w:rPr>
        <w:lastRenderedPageBreak/>
        <w:t xml:space="preserve">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w:t>
      </w:r>
      <w:proofErr w:type="spellStart"/>
      <w:r w:rsidRPr="00D9026C">
        <w:rPr>
          <w:lang w:val="en-US"/>
        </w:rPr>
        <w:t>Nosek</w:t>
      </w:r>
      <w:proofErr w:type="spellEnd"/>
      <w:r w:rsidRPr="00D9026C">
        <w:rPr>
          <w:lang w:val="en-US"/>
        </w:rPr>
        <w:t xml:space="preserve">,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w:t>
      </w:r>
      <w:proofErr w:type="spellStart"/>
      <w:r w:rsidRPr="00D9026C">
        <w:rPr>
          <w:lang w:val="en-US"/>
        </w:rPr>
        <w:t>Mächler</w:t>
      </w:r>
      <w:proofErr w:type="spellEnd"/>
      <w:r w:rsidRPr="00D9026C">
        <w:rPr>
          <w:lang w:val="en-US"/>
        </w:rPr>
        <w:t xml:space="preserve">, M., </w:t>
      </w:r>
      <w:proofErr w:type="spellStart"/>
      <w:r w:rsidRPr="00D9026C">
        <w:rPr>
          <w:lang w:val="en-US"/>
        </w:rPr>
        <w:t>Bolker</w:t>
      </w:r>
      <w:proofErr w:type="spellEnd"/>
      <w:r w:rsidRPr="00D9026C">
        <w:rPr>
          <w:lang w:val="en-US"/>
        </w:rPr>
        <w:t xml:space="preserve">,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proofErr w:type="spellStart"/>
      <w:r w:rsidRPr="00D9026C">
        <w:rPr>
          <w:lang w:val="en-US"/>
        </w:rPr>
        <w:t>Blaison</w:t>
      </w:r>
      <w:proofErr w:type="spellEnd"/>
      <w:r w:rsidRPr="00D9026C">
        <w:rPr>
          <w:lang w:val="en-US"/>
        </w:rPr>
        <w:t xml:space="preserve">, C., </w:t>
      </w:r>
      <w:proofErr w:type="spellStart"/>
      <w:r w:rsidRPr="00D9026C">
        <w:rPr>
          <w:lang w:val="en-US"/>
        </w:rPr>
        <w:t>Imhoff</w:t>
      </w:r>
      <w:proofErr w:type="spellEnd"/>
      <w:r w:rsidRPr="00D9026C">
        <w:rPr>
          <w:lang w:val="en-US"/>
        </w:rPr>
        <w:t xml:space="preserve">, R., </w:t>
      </w:r>
      <w:proofErr w:type="spellStart"/>
      <w:r w:rsidRPr="00D9026C">
        <w:rPr>
          <w:lang w:val="en-US"/>
        </w:rPr>
        <w:t>Hühnel</w:t>
      </w:r>
      <w:proofErr w:type="spellEnd"/>
      <w:r w:rsidRPr="00D9026C">
        <w:rPr>
          <w:lang w:val="en-US"/>
        </w:rPr>
        <w:t xml:space="preserve">, I., Hess, U., &amp; </w:t>
      </w:r>
      <w:proofErr w:type="spellStart"/>
      <w:r w:rsidRPr="00D9026C">
        <w:rPr>
          <w:lang w:val="en-US"/>
        </w:rPr>
        <w:t>Banse</w:t>
      </w:r>
      <w:proofErr w:type="spellEnd"/>
      <w:r w:rsidRPr="00D9026C">
        <w:rPr>
          <w:lang w:val="en-US"/>
        </w:rPr>
        <w:t xml:space="preserv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w:t>
      </w:r>
      <w:proofErr w:type="spellStart"/>
      <w:r w:rsidRPr="00D9026C">
        <w:rPr>
          <w:lang w:val="en-US"/>
        </w:rPr>
        <w:t>Madva</w:t>
      </w:r>
      <w:proofErr w:type="spellEnd"/>
      <w:r w:rsidRPr="00D9026C">
        <w:rPr>
          <w:lang w:val="en-US"/>
        </w:rPr>
        <w:t xml:space="preserve">, A., &amp; </w:t>
      </w:r>
      <w:proofErr w:type="spellStart"/>
      <w:r w:rsidRPr="00D9026C">
        <w:rPr>
          <w:lang w:val="en-US"/>
        </w:rPr>
        <w:t>Gawronski</w:t>
      </w:r>
      <w:proofErr w:type="spellEnd"/>
      <w:r w:rsidRPr="00D9026C">
        <w:rPr>
          <w:lang w:val="en-US"/>
        </w:rPr>
        <w:t xml:space="preserve">,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proofErr w:type="spellStart"/>
      <w:r w:rsidRPr="00D9026C">
        <w:rPr>
          <w:lang w:val="en-US"/>
        </w:rPr>
        <w:t>Cacioppo</w:t>
      </w:r>
      <w:proofErr w:type="spellEnd"/>
      <w:r w:rsidRPr="00D9026C">
        <w:rPr>
          <w:lang w:val="en-US"/>
        </w:rPr>
        <w:t xml:space="preserve">,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Chapman, M. V., Hall, W. J., Lee, K., Colby, R., Coyne-Beasley, T., Day, S</w:t>
      </w:r>
      <w:proofErr w:type="gramStart"/>
      <w:r w:rsidRPr="00D9026C">
        <w:rPr>
          <w:lang w:val="en-US"/>
        </w:rPr>
        <w:t>., …</w:t>
      </w:r>
      <w:proofErr w:type="gramEnd"/>
      <w:r w:rsidRPr="00D9026C">
        <w:rPr>
          <w:lang w:val="en-US"/>
        </w:rPr>
        <w:t xml:space="preserve">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w:t>
      </w:r>
      <w:proofErr w:type="spellStart"/>
      <w:r w:rsidRPr="00D9026C">
        <w:rPr>
          <w:lang w:val="en-US"/>
        </w:rPr>
        <w:t>Hütter</w:t>
      </w:r>
      <w:proofErr w:type="spellEnd"/>
      <w:r w:rsidRPr="00D9026C">
        <w:rPr>
          <w:lang w:val="en-US"/>
        </w:rPr>
        <w:t xml:space="preserve">,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 xml:space="preserve">them. In R. W. </w:t>
      </w:r>
      <w:proofErr w:type="spellStart"/>
      <w:r w:rsidRPr="00D9026C">
        <w:rPr>
          <w:lang w:val="en-US"/>
        </w:rPr>
        <w:t>W</w:t>
      </w:r>
      <w:r>
        <w:rPr>
          <w:lang w:val="en-US"/>
        </w:rPr>
        <w:t>iers</w:t>
      </w:r>
      <w:proofErr w:type="spellEnd"/>
      <w:r>
        <w:rPr>
          <w:lang w:val="en-US"/>
        </w:rPr>
        <w:t xml:space="preserve">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proofErr w:type="spellStart"/>
      <w:r w:rsidRPr="00D9026C">
        <w:rPr>
          <w:lang w:val="en-US"/>
        </w:rPr>
        <w:t>Ditonto</w:t>
      </w:r>
      <w:proofErr w:type="spellEnd"/>
      <w:r w:rsidRPr="00D9026C">
        <w:rPr>
          <w:lang w:val="en-US"/>
        </w:rPr>
        <w:t xml:space="preserve">,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w:t>
      </w:r>
      <w:proofErr w:type="spellStart"/>
      <w:r w:rsidRPr="00D9026C">
        <w:rPr>
          <w:lang w:val="en-US"/>
        </w:rPr>
        <w:t>ingroups</w:t>
      </w:r>
      <w:proofErr w:type="spellEnd"/>
      <w:r w:rsidRPr="00D9026C">
        <w:rPr>
          <w:lang w:val="en-US"/>
        </w:rPr>
        <w:t xml:space="preserve">.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w:t>
      </w:r>
      <w:proofErr w:type="spellStart"/>
      <w:r w:rsidRPr="00D9026C">
        <w:rPr>
          <w:lang w:val="en-US"/>
        </w:rPr>
        <w:t>Kleiman</w:t>
      </w:r>
      <w:proofErr w:type="spellEnd"/>
      <w:r w:rsidRPr="00D9026C">
        <w:rPr>
          <w:lang w:val="en-US"/>
        </w:rPr>
        <w:t xml:space="preserve">, E. M., Hooley, J. M., Nock, M. K., &amp; Franklin, J. C. (2018). Affect toward the self and self-injury stimuli as potential risk factors for </w:t>
      </w:r>
      <w:proofErr w:type="spellStart"/>
      <w:r w:rsidRPr="00D9026C">
        <w:rPr>
          <w:lang w:val="en-US"/>
        </w:rPr>
        <w:t>nonsuicidal</w:t>
      </w:r>
      <w:proofErr w:type="spellEnd"/>
      <w:r w:rsidRPr="00D9026C">
        <w:rPr>
          <w:lang w:val="en-US"/>
        </w:rPr>
        <w:t xml:space="preserve">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fldChar w:fldCharType="end"/>
      </w:r>
      <w:r w:rsidRPr="00D9026C">
        <w:rPr>
          <w:lang w:val="en-US"/>
        </w:rPr>
        <w:t xml:space="preserve">Franklin, J. C., </w:t>
      </w:r>
      <w:proofErr w:type="spellStart"/>
      <w:r w:rsidRPr="00D9026C">
        <w:rPr>
          <w:lang w:val="en-US"/>
        </w:rPr>
        <w:t>Puzia</w:t>
      </w:r>
      <w:proofErr w:type="spellEnd"/>
      <w:r w:rsidRPr="00D9026C">
        <w:rPr>
          <w:lang w:val="en-US"/>
        </w:rPr>
        <w:t xml:space="preserve">, M. E., Lee, K. M., &amp; </w:t>
      </w:r>
      <w:proofErr w:type="spellStart"/>
      <w:r w:rsidRPr="00D9026C">
        <w:rPr>
          <w:lang w:val="en-US"/>
        </w:rPr>
        <w:t>Prinstein</w:t>
      </w:r>
      <w:proofErr w:type="spellEnd"/>
      <w:r w:rsidRPr="00D9026C">
        <w:rPr>
          <w:lang w:val="en-US"/>
        </w:rPr>
        <w:t xml:space="preserve">, M. J. (2014). Low Implicit and Explicit Aversion Toward Self-Cutting Stimuli Longitudinally Predict </w:t>
      </w:r>
      <w:proofErr w:type="spellStart"/>
      <w:r w:rsidRPr="00D9026C">
        <w:rPr>
          <w:lang w:val="en-US"/>
        </w:rPr>
        <w:t>Nonsuicidal</w:t>
      </w:r>
      <w:proofErr w:type="spellEnd"/>
      <w:r w:rsidRPr="00D9026C">
        <w:rPr>
          <w:lang w:val="en-US"/>
        </w:rPr>
        <w:t xml:space="preserve">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r w:rsidR="00CC7C07">
        <w:fldChar w:fldCharType="begin"/>
      </w:r>
      <w:r w:rsidR="00CC7C07">
        <w:instrText xml:space="preserve"> HYPERLINK "https://doi.org/10.1037/a0036436" \h </w:instrText>
      </w:r>
      <w:r w:rsidR="00CC7C07">
        <w:fldChar w:fldCharType="separate"/>
      </w:r>
      <w:r w:rsidRPr="00D9026C">
        <w:rPr>
          <w:lang w:val="de-DE"/>
        </w:rPr>
        <w:t xml:space="preserve"> </w:t>
      </w:r>
      <w:r w:rsidR="00CC7C07">
        <w:rPr>
          <w:lang w:val="de-DE"/>
        </w:rPr>
        <w:fldChar w:fldCharType="end"/>
      </w:r>
    </w:p>
    <w:p w14:paraId="6EBE1433" w14:textId="77777777" w:rsidR="00E45837" w:rsidRPr="00D9026C" w:rsidRDefault="00E45837" w:rsidP="00E45837">
      <w:pPr>
        <w:pStyle w:val="Normal1"/>
        <w:ind w:left="880" w:hanging="880"/>
        <w:rPr>
          <w:lang w:val="en-US"/>
        </w:rPr>
      </w:pPr>
      <w:proofErr w:type="spellStart"/>
      <w:r w:rsidRPr="00065541">
        <w:rPr>
          <w:lang w:val="en-US"/>
        </w:rPr>
        <w:lastRenderedPageBreak/>
        <w:t>Gawronski</w:t>
      </w:r>
      <w:proofErr w:type="spellEnd"/>
      <w:r w:rsidRPr="00065541">
        <w:rPr>
          <w:lang w:val="en-US"/>
        </w:rPr>
        <w:t xml:space="preserve">,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proofErr w:type="spellStart"/>
      <w:r w:rsidRPr="00D9026C">
        <w:rPr>
          <w:lang w:val="en-US"/>
        </w:rPr>
        <w:t>Gawronski</w:t>
      </w:r>
      <w:proofErr w:type="spellEnd"/>
      <w:r w:rsidRPr="00D9026C">
        <w:rPr>
          <w:lang w:val="en-US"/>
        </w:rPr>
        <w:t xml:space="preserve">,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proofErr w:type="spellStart"/>
      <w:r w:rsidRPr="00D9026C">
        <w:rPr>
          <w:lang w:val="en-US"/>
        </w:rPr>
        <w:t>Gawronski</w:t>
      </w:r>
      <w:proofErr w:type="spellEnd"/>
      <w:r w:rsidRPr="00D9026C">
        <w:rPr>
          <w:lang w:val="en-US"/>
        </w:rPr>
        <w:t xml:space="preserve">,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0">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proofErr w:type="spellStart"/>
      <w:r w:rsidRPr="00D9026C">
        <w:rPr>
          <w:lang w:val="en-US"/>
        </w:rPr>
        <w:t>Görgen</w:t>
      </w:r>
      <w:proofErr w:type="spellEnd"/>
      <w:r w:rsidRPr="00D9026C">
        <w:rPr>
          <w:lang w:val="en-US"/>
        </w:rPr>
        <w:t xml:space="preserve">, S. M., </w:t>
      </w:r>
      <w:proofErr w:type="spellStart"/>
      <w:r w:rsidRPr="00D9026C">
        <w:rPr>
          <w:lang w:val="en-US"/>
        </w:rPr>
        <w:t>Joormann</w:t>
      </w:r>
      <w:proofErr w:type="spellEnd"/>
      <w:r w:rsidRPr="00D9026C">
        <w:rPr>
          <w:lang w:val="en-US"/>
        </w:rPr>
        <w:t xml:space="preserve">, J., Hiller, W., &amp; </w:t>
      </w:r>
      <w:proofErr w:type="spellStart"/>
      <w:r w:rsidRPr="00D9026C">
        <w:rPr>
          <w:lang w:val="en-US"/>
        </w:rPr>
        <w:t>Witthöft</w:t>
      </w:r>
      <w:proofErr w:type="spellEnd"/>
      <w:r w:rsidRPr="00D9026C">
        <w:rPr>
          <w:lang w:val="en-US"/>
        </w:rPr>
        <w:t xml:space="preserve">,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r w:rsidR="00CC7C07">
        <w:fldChar w:fldCharType="begin"/>
      </w:r>
      <w:r w:rsidR="00CC7C07">
        <w:instrText xml:space="preserve"> HYPERLINK "https://doi.org/10.3389/fpsyt.2015.00094" \h </w:instrText>
      </w:r>
      <w:r w:rsidR="00CC7C07">
        <w:fldChar w:fldCharType="separate"/>
      </w:r>
      <w:r w:rsidRPr="00D9026C">
        <w:rPr>
          <w:lang w:val="de-DE"/>
        </w:rPr>
        <w:t xml:space="preserve"> </w:t>
      </w:r>
      <w:r w:rsidR="00CC7C07">
        <w:rPr>
          <w:lang w:val="de-DE"/>
        </w:rPr>
        <w:fldChar w:fldCharType="end"/>
      </w:r>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1">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w:t>
      </w:r>
      <w:proofErr w:type="spellStart"/>
      <w:r w:rsidRPr="00D9026C">
        <w:rPr>
          <w:lang w:val="en-US"/>
        </w:rPr>
        <w:t>Gawronski</w:t>
      </w:r>
      <w:proofErr w:type="spellEnd"/>
      <w:r w:rsidRPr="00D9026C">
        <w:rPr>
          <w:lang w:val="en-US"/>
        </w:rPr>
        <w:t xml:space="preserve">,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2">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proofErr w:type="spellStart"/>
      <w:r w:rsidRPr="00D9026C">
        <w:rPr>
          <w:lang w:val="en-US"/>
        </w:rPr>
        <w:t>Hermans</w:t>
      </w:r>
      <w:proofErr w:type="spellEnd"/>
      <w:r w:rsidRPr="00D9026C">
        <w:rPr>
          <w:lang w:val="en-US"/>
        </w:rPr>
        <w:t xml:space="preserve">, D., De Houwer, J., &amp; </w:t>
      </w:r>
      <w:proofErr w:type="spellStart"/>
      <w:r w:rsidRPr="00D9026C">
        <w:rPr>
          <w:lang w:val="en-US"/>
        </w:rPr>
        <w:t>Eelen</w:t>
      </w:r>
      <w:proofErr w:type="spellEnd"/>
      <w:r w:rsidRPr="00D9026C">
        <w:rPr>
          <w:lang w:val="en-US"/>
        </w:rPr>
        <w:t xml:space="preserve">,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3">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4">
        <w:r w:rsidRPr="00D9026C">
          <w:rPr>
            <w:lang w:val="en-US"/>
          </w:rPr>
          <w:t xml:space="preserve"> </w:t>
        </w:r>
      </w:hyperlink>
      <w:hyperlink r:id="rId35">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t>
      </w:r>
      <w:proofErr w:type="spellStart"/>
      <w:r w:rsidRPr="00D9026C">
        <w:rPr>
          <w:lang w:val="en-US"/>
        </w:rPr>
        <w:t>Witthöft</w:t>
      </w:r>
      <w:proofErr w:type="spellEnd"/>
      <w:r w:rsidRPr="00D9026C">
        <w:rPr>
          <w:lang w:val="en-US"/>
        </w:rPr>
        <w:t xml:space="preserve">, M. (2013). Automatic Evaluative Processes in Health Anxiety and Their Relations to Emotion Regulation. </w:t>
      </w:r>
      <w:r w:rsidRPr="00D9026C">
        <w:rPr>
          <w:i/>
          <w:lang w:val="en-US"/>
        </w:rPr>
        <w:t>Cognitive Therapy and Research, 37</w:t>
      </w:r>
      <w:r w:rsidRPr="00D9026C">
        <w:rPr>
          <w:lang w:val="en-US"/>
        </w:rPr>
        <w:t>(3), 521–533.</w:t>
      </w:r>
      <w:hyperlink r:id="rId36">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7">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38">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CC7C07">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39">
        <w:r w:rsidRPr="00D9026C">
          <w:rPr>
            <w:lang w:val="en-US"/>
          </w:rPr>
          <w:t xml:space="preserve"> </w:t>
        </w:r>
      </w:hyperlink>
      <w:hyperlink r:id="rId40">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w:t>
      </w:r>
      <w:proofErr w:type="spellStart"/>
      <w:r w:rsidRPr="00D9026C">
        <w:rPr>
          <w:lang w:val="en-US"/>
        </w:rPr>
        <w:t>Heggeseth</w:t>
      </w:r>
      <w:proofErr w:type="spellEnd"/>
      <w:r w:rsidRPr="00D9026C">
        <w:rPr>
          <w:lang w:val="en-US"/>
        </w:rPr>
        <w:t xml:space="preserve">,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1">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2">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w:t>
      </w:r>
      <w:proofErr w:type="spellStart"/>
      <w:r w:rsidRPr="00D9026C">
        <w:rPr>
          <w:lang w:val="en-US"/>
        </w:rPr>
        <w:t>Skowronski</w:t>
      </w:r>
      <w:proofErr w:type="spellEnd"/>
      <w:r w:rsidRPr="00D9026C">
        <w:rPr>
          <w:lang w:val="en-US"/>
        </w:rPr>
        <w:t xml:space="preserve">,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3">
        <w:r w:rsidRPr="00D9026C">
          <w:rPr>
            <w:lang w:val="en-US"/>
          </w:rPr>
          <w:t xml:space="preserve"> </w:t>
        </w:r>
      </w:hyperlink>
      <w:hyperlink r:id="rId44">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5">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w:t>
      </w:r>
      <w:proofErr w:type="spellStart"/>
      <w:r w:rsidRPr="00D9026C">
        <w:rPr>
          <w:lang w:val="en-US"/>
        </w:rPr>
        <w:t>Burkley</w:t>
      </w:r>
      <w:proofErr w:type="spellEnd"/>
      <w:r w:rsidRPr="00D9026C">
        <w:rPr>
          <w:lang w:val="en-US"/>
        </w:rPr>
        <w:t xml:space="preserve">, M., Arbuckle, N. L., Cooley, E., Cameron, D., &amp; Lundberg, K. (2013). Intention Invention and the Affect Misattribution Procedure: Reply to Bar-Anan and </w:t>
      </w:r>
      <w:proofErr w:type="spellStart"/>
      <w:r w:rsidRPr="00D9026C">
        <w:rPr>
          <w:lang w:val="en-US"/>
        </w:rPr>
        <w:t>Nosek</w:t>
      </w:r>
      <w:proofErr w:type="spellEnd"/>
      <w:r w:rsidRPr="00D9026C">
        <w:rPr>
          <w:lang w:val="en-US"/>
        </w:rPr>
        <w:t xml:space="preserve">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6">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w:t>
      </w:r>
      <w:proofErr w:type="spellStart"/>
      <w:r w:rsidRPr="00D9026C">
        <w:rPr>
          <w:lang w:val="en-US"/>
        </w:rPr>
        <w:t>Govorun</w:t>
      </w:r>
      <w:proofErr w:type="spellEnd"/>
      <w:r w:rsidRPr="00D9026C">
        <w:rPr>
          <w:lang w:val="en-US"/>
        </w:rPr>
        <w:t xml:space="preserve">,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7">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48">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proofErr w:type="spellStart"/>
      <w:r w:rsidRPr="00D9026C">
        <w:rPr>
          <w:lang w:val="en-US"/>
        </w:rPr>
        <w:t>Quertemont</w:t>
      </w:r>
      <w:proofErr w:type="spellEnd"/>
      <w:r w:rsidRPr="00D9026C">
        <w:rPr>
          <w:lang w:val="en-US"/>
        </w:rPr>
        <w:t xml:space="preserve">,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49">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0">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1">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t>
      </w:r>
      <w:proofErr w:type="spellStart"/>
      <w:r w:rsidRPr="00857205">
        <w:rPr>
          <w:lang w:val="en-US"/>
        </w:rPr>
        <w:t>Witthöft</w:t>
      </w:r>
      <w:proofErr w:type="spellEnd"/>
      <w:r w:rsidRPr="00857205">
        <w:rPr>
          <w:lang w:val="en-US"/>
        </w:rPr>
        <w:t xml:space="preserve">, M., </w:t>
      </w:r>
      <w:proofErr w:type="spellStart"/>
      <w:r w:rsidRPr="00857205">
        <w:rPr>
          <w:lang w:val="en-US"/>
        </w:rPr>
        <w:t>Neng</w:t>
      </w:r>
      <w:proofErr w:type="spellEnd"/>
      <w:r w:rsidRPr="00857205">
        <w:rPr>
          <w:lang w:val="en-US"/>
        </w:rPr>
        <w:t xml:space="preserve">, J. M. B., &amp; </w:t>
      </w:r>
      <w:proofErr w:type="spellStart"/>
      <w:r w:rsidRPr="00857205">
        <w:rPr>
          <w:lang w:val="en-US"/>
        </w:rPr>
        <w:t>Weck</w:t>
      </w:r>
      <w:proofErr w:type="spellEnd"/>
      <w:r w:rsidRPr="00857205">
        <w:rPr>
          <w:lang w:val="en-US"/>
        </w:rPr>
        <w:t xml:space="preserve">,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2">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w:t>
      </w:r>
      <w:proofErr w:type="spellStart"/>
      <w:r w:rsidRPr="00D9026C">
        <w:rPr>
          <w:lang w:val="en-US"/>
        </w:rPr>
        <w:t>Velkoff</w:t>
      </w:r>
      <w:proofErr w:type="spellEnd"/>
      <w:r w:rsidRPr="00D9026C">
        <w:rPr>
          <w:lang w:val="en-US"/>
        </w:rPr>
        <w:t xml:space="preserve">,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w:t>
      </w:r>
      <w:proofErr w:type="spellStart"/>
      <w:r w:rsidRPr="00857205">
        <w:rPr>
          <w:lang w:val="en-US"/>
        </w:rPr>
        <w:t>Bulik</w:t>
      </w:r>
      <w:proofErr w:type="spellEnd"/>
      <w:r w:rsidRPr="00857205">
        <w:rPr>
          <w:lang w:val="en-US"/>
        </w:rPr>
        <w:t xml:space="preserve">,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proofErr w:type="spellStart"/>
      <w:r w:rsidRPr="00D9026C">
        <w:rPr>
          <w:lang w:val="en-US"/>
        </w:rPr>
        <w:t>Teige-Mocigemba</w:t>
      </w:r>
      <w:proofErr w:type="spellEnd"/>
      <w:r w:rsidRPr="00D9026C">
        <w:rPr>
          <w:lang w:val="en-US"/>
        </w:rPr>
        <w:t xml:space="preserve">, S., Becker, M., Sherman, J., </w:t>
      </w:r>
      <w:proofErr w:type="spellStart"/>
      <w:r w:rsidRPr="00D9026C">
        <w:rPr>
          <w:lang w:val="en-US"/>
        </w:rPr>
        <w:t>Reichardt</w:t>
      </w:r>
      <w:proofErr w:type="spellEnd"/>
      <w:r w:rsidRPr="00D9026C">
        <w:rPr>
          <w:lang w:val="en-US"/>
        </w:rPr>
        <w:t xml:space="preserve">, R., &amp; </w:t>
      </w:r>
      <w:proofErr w:type="spellStart"/>
      <w:r w:rsidRPr="00D9026C">
        <w:rPr>
          <w:lang w:val="en-US"/>
        </w:rPr>
        <w:t>Klauer</w:t>
      </w:r>
      <w:proofErr w:type="spellEnd"/>
      <w:r w:rsidRPr="00D9026C">
        <w:rPr>
          <w:lang w:val="en-US"/>
        </w:rPr>
        <w:t xml:space="preserve">,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5">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6">
        <w:r w:rsidRPr="00D9026C">
          <w:rPr>
            <w:lang w:val="en-US"/>
          </w:rPr>
          <w:t xml:space="preserve"> </w:t>
        </w:r>
      </w:hyperlink>
      <w:hyperlink r:id="rId57">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w:t>
      </w:r>
      <w:proofErr w:type="spellStart"/>
      <w:r w:rsidRPr="00D9026C">
        <w:rPr>
          <w:lang w:val="en-US"/>
        </w:rPr>
        <w:t>Gawronski</w:t>
      </w:r>
      <w:proofErr w:type="spellEnd"/>
      <w:r w:rsidRPr="00D9026C">
        <w:rPr>
          <w:lang w:val="en-US"/>
        </w:rPr>
        <w:t xml:space="preserve">,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58">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proofErr w:type="spellStart"/>
      <w:r w:rsidRPr="00D9026C">
        <w:rPr>
          <w:lang w:val="en-US"/>
        </w:rPr>
        <w:t>Zerhouni</w:t>
      </w:r>
      <w:proofErr w:type="spellEnd"/>
      <w:r w:rsidRPr="00D9026C">
        <w:rPr>
          <w:lang w:val="en-US"/>
        </w:rPr>
        <w:t xml:space="preserve">, O., </w:t>
      </w:r>
      <w:proofErr w:type="spellStart"/>
      <w:r w:rsidRPr="00D9026C">
        <w:rPr>
          <w:lang w:val="en-US"/>
        </w:rPr>
        <w:t>Bègue</w:t>
      </w:r>
      <w:proofErr w:type="spellEnd"/>
      <w:r w:rsidRPr="00D9026C">
        <w:rPr>
          <w:lang w:val="en-US"/>
        </w:rPr>
        <w:t xml:space="preserve">, L., </w:t>
      </w:r>
      <w:proofErr w:type="spellStart"/>
      <w:r w:rsidRPr="00D9026C">
        <w:rPr>
          <w:lang w:val="en-US"/>
        </w:rPr>
        <w:t>Comiran</w:t>
      </w:r>
      <w:proofErr w:type="spellEnd"/>
      <w:r w:rsidRPr="00D9026C">
        <w:rPr>
          <w:lang w:val="en-US"/>
        </w:rPr>
        <w:t xml:space="preserve">, F., &amp; </w:t>
      </w:r>
      <w:proofErr w:type="spellStart"/>
      <w:r w:rsidRPr="00D9026C">
        <w:rPr>
          <w:lang w:val="en-US"/>
        </w:rPr>
        <w:t>Wiers</w:t>
      </w:r>
      <w:proofErr w:type="spellEnd"/>
      <w:r w:rsidRPr="00D9026C">
        <w:rPr>
          <w:lang w:val="en-US"/>
        </w:rPr>
        <w:t xml:space="preserve">,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59">
        <w:r w:rsidRPr="00D9026C">
          <w:rPr>
            <w:lang w:val="en-US"/>
          </w:rPr>
          <w:t xml:space="preserve"> </w:t>
        </w:r>
      </w:hyperlink>
      <w:hyperlink r:id="rId60">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F8FEF" w16cex:dateUtc="2021-08-12T1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BC1421" w16cid:durableId="24BF8FE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22C641" w14:textId="77777777" w:rsidR="00C4634F" w:rsidRDefault="00C4634F">
      <w:pPr>
        <w:spacing w:line="240" w:lineRule="auto"/>
      </w:pPr>
      <w:r>
        <w:separator/>
      </w:r>
    </w:p>
  </w:endnote>
  <w:endnote w:type="continuationSeparator" w:id="0">
    <w:p w14:paraId="7E04701E" w14:textId="77777777" w:rsidR="00C4634F" w:rsidRDefault="00C4634F">
      <w:pPr>
        <w:spacing w:line="240" w:lineRule="auto"/>
      </w:pPr>
      <w:r>
        <w:continuationSeparator/>
      </w:r>
    </w:p>
  </w:endnote>
  <w:endnote w:type="continuationNotice" w:id="1">
    <w:p w14:paraId="504C9762" w14:textId="77777777" w:rsidR="00C4634F" w:rsidRDefault="00C463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swiss"/>
    <w:pitch w:val="variable"/>
    <w:sig w:usb0="00000000"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C60520" w14:textId="77777777" w:rsidR="00C4634F" w:rsidRDefault="00C4634F">
      <w:pPr>
        <w:spacing w:line="240" w:lineRule="auto"/>
      </w:pPr>
      <w:r>
        <w:separator/>
      </w:r>
    </w:p>
  </w:footnote>
  <w:footnote w:type="continuationSeparator" w:id="0">
    <w:p w14:paraId="335F5C62" w14:textId="77777777" w:rsidR="00C4634F" w:rsidRDefault="00C4634F">
      <w:pPr>
        <w:spacing w:line="240" w:lineRule="auto"/>
      </w:pPr>
      <w:r>
        <w:continuationSeparator/>
      </w:r>
    </w:p>
  </w:footnote>
  <w:footnote w:type="continuationNotice" w:id="1">
    <w:p w14:paraId="6BAA1CEF" w14:textId="77777777" w:rsidR="00C4634F" w:rsidRDefault="00C4634F">
      <w:pPr>
        <w:spacing w:line="240" w:lineRule="auto"/>
      </w:pPr>
    </w:p>
  </w:footnote>
  <w:footnote w:id="2">
    <w:p w14:paraId="325E5F18" w14:textId="1C515DD4" w:rsidR="00CC7C07" w:rsidRPr="008C7500" w:rsidRDefault="00CC7C07"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proofErr w:type="spellStart"/>
      <w:r w:rsidRPr="00D9026C">
        <w:rPr>
          <w:lang w:val="en-US"/>
        </w:rPr>
        <w:t>Hütter</w:t>
      </w:r>
      <w:proofErr w:type="spellEnd"/>
      <w:r>
        <w:rPr>
          <w:lang w:val="en-GB"/>
        </w:rPr>
        <w:t xml:space="preserve"> (2020).  </w:t>
      </w:r>
    </w:p>
  </w:footnote>
  <w:footnote w:id="3">
    <w:p w14:paraId="76840693" w14:textId="062082D1" w:rsidR="00CC7C07" w:rsidRPr="007159FA" w:rsidRDefault="00CC7C07">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CC7C07" w:rsidRPr="002C347E" w:rsidRDefault="00CC7C07">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CC7C07" w:rsidRPr="005E6439" w:rsidRDefault="00CC7C07"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1E65B79A" w:rsidR="00CC7C07" w:rsidRPr="0021755E" w:rsidRDefault="00CC7C07">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Thus, </w:t>
      </w:r>
      <w:r w:rsidRPr="0021755E">
        <w:t>unlike the original experiment</w:t>
      </w:r>
      <w:r>
        <w:t>, performance on the ‘skip’ AMP may have been impacted by prior completion of a standard AMP and may have raised influence awareness rates on the latter.</w:t>
      </w:r>
    </w:p>
  </w:footnote>
  <w:footnote w:id="7">
    <w:p w14:paraId="3154F46F" w14:textId="5D78E0EB" w:rsidR="00CC7C07" w:rsidRPr="002C347E" w:rsidRDefault="00CC7C07">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57DA7606" w14:textId="77777777" w:rsidR="00CC7C07" w:rsidRPr="00F31BFB" w:rsidRDefault="00CC7C07"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D8FD69B" w14:textId="6D21C8CB" w:rsidR="00CC7C07" w:rsidRPr="00F31BFB" w:rsidRDefault="00CC7C07"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0">
    <w:p w14:paraId="0E8DBC37" w14:textId="7062C55C" w:rsidR="00CC7C07" w:rsidRPr="00D01429" w:rsidRDefault="00CC7C07"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1">
    <w:p w14:paraId="2D2B8D5B" w14:textId="494B1F78" w:rsidR="00CC7C07" w:rsidRPr="00F31BFB" w:rsidRDefault="00CC7C07"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w:t>
      </w:r>
      <w:proofErr w:type="spellStart"/>
      <w:r w:rsidRPr="00F31BFB">
        <w:rPr>
          <w:sz w:val="20"/>
          <w:szCs w:val="20"/>
        </w:rPr>
        <w:t>metafor</w:t>
      </w:r>
      <w:proofErr w:type="spellEnd"/>
      <w:r w:rsidRPr="00F31BFB">
        <w:rPr>
          <w:sz w:val="20"/>
          <w:szCs w:val="20"/>
        </w:rPr>
        <w:t xml:space="preserve"> package’s heterogeneity test. Both are reported and results are congruent </w:t>
      </w:r>
      <w:r>
        <w:rPr>
          <w:sz w:val="20"/>
          <w:szCs w:val="20"/>
        </w:rPr>
        <w:t>across these analytic choices</w:t>
      </w:r>
      <w:r w:rsidRPr="00F31BFB">
        <w:rPr>
          <w:sz w:val="20"/>
          <w:szCs w:val="20"/>
        </w:rPr>
        <w:t>.</w:t>
      </w:r>
    </w:p>
  </w:footnote>
  <w:footnote w:id="12">
    <w:p w14:paraId="74213594" w14:textId="77777777" w:rsidR="00CC7C07" w:rsidRPr="00F31BFB" w:rsidRDefault="00CC7C07"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3">
    <w:p w14:paraId="5CFB9834" w14:textId="443B4916" w:rsidR="00CC7C07" w:rsidRPr="00AF0E2D" w:rsidRDefault="00CC7C07">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882E8" w14:textId="77777777" w:rsidR="00CC7C07" w:rsidRDefault="00CC7C07"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CC7C07" w:rsidRDefault="00CC7C07"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CC7C07" w:rsidRDefault="00CC7C07">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2E77" w14:textId="59867C51" w:rsidR="00CC7C07" w:rsidRDefault="00CC7C07"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7FDF">
      <w:rPr>
        <w:rStyle w:val="PageNumber"/>
        <w:noProof/>
      </w:rPr>
      <w:t>69</w:t>
    </w:r>
    <w:r>
      <w:rPr>
        <w:rStyle w:val="PageNumber"/>
      </w:rPr>
      <w:fldChar w:fldCharType="end"/>
    </w:r>
  </w:p>
  <w:p w14:paraId="6FA169CA" w14:textId="0D16A8A3" w:rsidR="00CC7C07" w:rsidRDefault="00CC7C07"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CC7C07" w:rsidRDefault="00CC7C07">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E19A" w14:textId="77777777" w:rsidR="00CC7C07" w:rsidRDefault="00CC7C07"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ean">
    <w15:presenceInfo w15:providerId="None" w15:userId="Se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en-IE"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AA7"/>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73A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5A33"/>
    <w:rsid w:val="00276EBF"/>
    <w:rsid w:val="00277CCF"/>
    <w:rsid w:val="00277E3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BE9"/>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3A22"/>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8BC"/>
    <w:rsid w:val="00504E43"/>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1E77"/>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1362"/>
    <w:rsid w:val="006D535F"/>
    <w:rsid w:val="006D6DDD"/>
    <w:rsid w:val="006E371E"/>
    <w:rsid w:val="006E57FD"/>
    <w:rsid w:val="006F0A70"/>
    <w:rsid w:val="006F251E"/>
    <w:rsid w:val="006F3011"/>
    <w:rsid w:val="006F4A8D"/>
    <w:rsid w:val="006F6803"/>
    <w:rsid w:val="00702D2A"/>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37EE"/>
    <w:rsid w:val="0083541A"/>
    <w:rsid w:val="0083668C"/>
    <w:rsid w:val="0083758B"/>
    <w:rsid w:val="008428FA"/>
    <w:rsid w:val="00851C88"/>
    <w:rsid w:val="00851F65"/>
    <w:rsid w:val="00852A58"/>
    <w:rsid w:val="00855D12"/>
    <w:rsid w:val="00856406"/>
    <w:rsid w:val="00857205"/>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0C15"/>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25F"/>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70A"/>
    <w:rsid w:val="00A82A15"/>
    <w:rsid w:val="00A82B53"/>
    <w:rsid w:val="00A84093"/>
    <w:rsid w:val="00A87332"/>
    <w:rsid w:val="00A87B8C"/>
    <w:rsid w:val="00A9096F"/>
    <w:rsid w:val="00A9254E"/>
    <w:rsid w:val="00A935FB"/>
    <w:rsid w:val="00A97CAA"/>
    <w:rsid w:val="00AA4E07"/>
    <w:rsid w:val="00AA71A6"/>
    <w:rsid w:val="00AB18BA"/>
    <w:rsid w:val="00AB19FE"/>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C37"/>
    <w:rsid w:val="00B5433A"/>
    <w:rsid w:val="00B54605"/>
    <w:rsid w:val="00B554AB"/>
    <w:rsid w:val="00B60CEF"/>
    <w:rsid w:val="00B61665"/>
    <w:rsid w:val="00B62C69"/>
    <w:rsid w:val="00B63CFF"/>
    <w:rsid w:val="00B641C1"/>
    <w:rsid w:val="00B644CD"/>
    <w:rsid w:val="00B67BE3"/>
    <w:rsid w:val="00B72DDC"/>
    <w:rsid w:val="00B75A87"/>
    <w:rsid w:val="00B769A6"/>
    <w:rsid w:val="00B825DA"/>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C7C07"/>
    <w:rsid w:val="00CD2C5F"/>
    <w:rsid w:val="00CD5403"/>
    <w:rsid w:val="00CD5747"/>
    <w:rsid w:val="00CE019B"/>
    <w:rsid w:val="00CE0295"/>
    <w:rsid w:val="00CE08F5"/>
    <w:rsid w:val="00CE5632"/>
    <w:rsid w:val="00CF14AA"/>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538D"/>
    <w:rsid w:val="00D55576"/>
    <w:rsid w:val="00D57B75"/>
    <w:rsid w:val="00D624A4"/>
    <w:rsid w:val="00D63AEF"/>
    <w:rsid w:val="00D63C5F"/>
    <w:rsid w:val="00D648D5"/>
    <w:rsid w:val="00D72077"/>
    <w:rsid w:val="00D721AF"/>
    <w:rsid w:val="00D74FF2"/>
    <w:rsid w:val="00D76738"/>
    <w:rsid w:val="00D76784"/>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A44"/>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47B"/>
    <w:rsid w:val="00E55DA2"/>
    <w:rsid w:val="00E55FA3"/>
    <w:rsid w:val="00E61C3D"/>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87E18"/>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41C5"/>
    <w:rsid w:val="00FD4A0B"/>
    <w:rsid w:val="00FD72E9"/>
    <w:rsid w:val="00FE26CD"/>
    <w:rsid w:val="00FE43D8"/>
    <w:rsid w:val="00FE7042"/>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pops.12013"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80/02699931.2010.508260" TargetMode="External"/><Relationship Id="rId42" Type="http://schemas.openxmlformats.org/officeDocument/2006/relationships/hyperlink" Target="https://doi.org/10.1016/j.jesp.2016.06.004" TargetMode="External"/><Relationship Id="rId47" Type="http://schemas.openxmlformats.org/officeDocument/2006/relationships/hyperlink" Target="https://doi.org/10.1037/0022-3514.89.3.277" TargetMode="External"/><Relationship Id="rId50" Type="http://schemas.openxmlformats.org/officeDocument/2006/relationships/hyperlink" Target="https://doi.org/10.1016/j.jbtep.2006.10.001" TargetMode="External"/><Relationship Id="rId55" Type="http://schemas.openxmlformats.org/officeDocument/2006/relationships/hyperlink" Target="https://doi.org/10.1027/1618-3169/a000364"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1037/pspi0000155" TargetMode="External"/><Relationship Id="rId37" Type="http://schemas.openxmlformats.org/officeDocument/2006/relationships/hyperlink" Target="https://doi.org/10.1037/a0014747" TargetMode="External"/><Relationship Id="rId40" Type="http://schemas.openxmlformats.org/officeDocument/2006/relationships/hyperlink" Target="https://doi.org/10.1177/2515245918770963" TargetMode="External"/><Relationship Id="rId45" Type="http://schemas.openxmlformats.org/officeDocument/2006/relationships/hyperlink" Target="about:blank" TargetMode="External"/><Relationship Id="rId53" Type="http://schemas.openxmlformats.org/officeDocument/2006/relationships/hyperlink" Target="https://doi.org/10.1002/eat.22843" TargetMode="External"/><Relationship Id="rId58" Type="http://schemas.openxmlformats.org/officeDocument/2006/relationships/hyperlink" Target="https://doi.org/10.1002/ejsp.2337" TargetMode="External"/><Relationship Id="rId66"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177/0146167213502548" TargetMode="External"/><Relationship Id="rId35" Type="http://schemas.openxmlformats.org/officeDocument/2006/relationships/hyperlink" Target="https://doi.org/10.1080/02699931.2010.508260" TargetMode="External"/><Relationship Id="rId43" Type="http://schemas.openxmlformats.org/officeDocument/2006/relationships/hyperlink" Target="https://doi.org/10.1016/j.chiabu.2017.02.005" TargetMode="External"/><Relationship Id="rId48" Type="http://schemas.openxmlformats.org/officeDocument/2006/relationships/hyperlink" Target="https://doi.org/10.1111/spc3.12148" TargetMode="External"/><Relationship Id="rId56" Type="http://schemas.openxmlformats.org/officeDocument/2006/relationships/hyperlink" Target="https://doi.org/10.1027/1618-3169/a000376" TargetMode="External"/><Relationship Id="rId8" Type="http://schemas.openxmlformats.org/officeDocument/2006/relationships/hyperlink" Target="https://osf.io/gv7cm/" TargetMode="External"/><Relationship Id="rId51" Type="http://schemas.openxmlformats.org/officeDocument/2006/relationships/hyperlink" Target="https://doi.org/10.1002/per.1861"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80/02699939408408957" TargetMode="External"/><Relationship Id="rId38" Type="http://schemas.openxmlformats.org/officeDocument/2006/relationships/hyperlink" Target="https://doi.org/10.1093/poq/nfs051" TargetMode="External"/><Relationship Id="rId46" Type="http://schemas.openxmlformats.org/officeDocument/2006/relationships/hyperlink" Target="https://doi.org/10.1177/0146167212475225" TargetMode="External"/><Relationship Id="rId59" Type="http://schemas.openxmlformats.org/officeDocument/2006/relationships/hyperlink" Target="https://doi.org/10.1016/j.addbeh.2017.08.02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037/pspa0000146" TargetMode="External"/><Relationship Id="rId54" Type="http://schemas.openxmlformats.org/officeDocument/2006/relationships/hyperlink" Target="https://doi.org/10.1016/j.eatbeh.2013.10.017"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dx.doi.org/10.1007/s10608-012-9484-1" TargetMode="External"/><Relationship Id="rId49" Type="http://schemas.openxmlformats.org/officeDocument/2006/relationships/hyperlink" Target="https://doi.org/10.5334/pb-51-2-109" TargetMode="External"/><Relationship Id="rId57" Type="http://schemas.openxmlformats.org/officeDocument/2006/relationships/hyperlink" Target="https://doi.org/10.1027/1618-3169/a000376" TargetMode="External"/><Relationship Id="rId10" Type="http://schemas.openxmlformats.org/officeDocument/2006/relationships/header" Target="header2.xml"/><Relationship Id="rId31" Type="http://schemas.openxmlformats.org/officeDocument/2006/relationships/hyperlink" Target="https://doi.org/10.1037/0022-3514.74.6.1464" TargetMode="External"/><Relationship Id="rId44" Type="http://schemas.openxmlformats.org/officeDocument/2006/relationships/hyperlink" Target="https://doi.org/10.1016/j.chiabu.2017.02.005" TargetMode="External"/><Relationship Id="rId52" Type="http://schemas.openxmlformats.org/officeDocument/2006/relationships/hyperlink" Target="https://doi.org/10.1016/j.jbtep.2015.07.005" TargetMode="External"/><Relationship Id="rId60" Type="http://schemas.openxmlformats.org/officeDocument/2006/relationships/hyperlink" Target="https://doi.org/10.1016/j.addbeh.2017.08.026" TargetMode="External"/><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39" Type="http://schemas.openxmlformats.org/officeDocument/2006/relationships/hyperlink" Target="https://doi.org/10.1177/25152459187709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0D992-AFA6-4AC1-87F2-FB8112D43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4814</TotalTime>
  <Pages>70</Pages>
  <Words>18431</Words>
  <Characters>105061</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cp:lastModifiedBy>
  <cp:revision>69</cp:revision>
  <cp:lastPrinted>2019-05-22T14:08:00Z</cp:lastPrinted>
  <dcterms:created xsi:type="dcterms:W3CDTF">2021-03-16T11:11:00Z</dcterms:created>
  <dcterms:modified xsi:type="dcterms:W3CDTF">2021-08-24T11:23:00Z</dcterms:modified>
</cp:coreProperties>
</file>