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Houwer,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w:t>
      </w:r>
      <w:proofErr w:type="gramStart"/>
      <w:r w:rsidRPr="002622F5">
        <w:rPr>
          <w:lang w:val="en-US"/>
        </w:rPr>
        <w:t xml:space="preserve">actually </w:t>
      </w:r>
      <w:r w:rsidR="001D35BD">
        <w:rPr>
          <w:lang w:val="en-US"/>
        </w:rPr>
        <w:t>reflect</w:t>
      </w:r>
      <w:proofErr w:type="gramEnd"/>
      <w:r w:rsidR="001D35BD">
        <w:rPr>
          <w:lang w:val="en-US"/>
        </w:rPr>
        <w:t xml:space="preserve"> </w:t>
      </w:r>
      <w:r w:rsidRPr="002622F5">
        <w:rPr>
          <w:lang w:val="en-US"/>
        </w:rPr>
        <w:t xml:space="preserve">(Brownstein, </w:t>
      </w:r>
      <w:proofErr w:type="spellStart"/>
      <w:r w:rsidRPr="002622F5">
        <w:rPr>
          <w:lang w:val="en-US"/>
        </w:rPr>
        <w:t>Madva</w:t>
      </w:r>
      <w:proofErr w:type="spellEnd"/>
      <w:r w:rsidRPr="002622F5">
        <w:rPr>
          <w:lang w:val="en-US"/>
        </w:rPr>
        <w:t>,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w:t>
      </w:r>
      <w:proofErr w:type="gramStart"/>
      <w:r w:rsidRPr="002622F5">
        <w:rPr>
          <w:lang w:val="en-US"/>
        </w:rPr>
        <w:t>period of time</w:t>
      </w:r>
      <w:proofErr w:type="gramEnd"/>
      <w:r w:rsidRPr="002622F5">
        <w:rPr>
          <w:lang w:val="en-US"/>
        </w:rPr>
        <w:t xml:space="preserv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Teige-Mocigemba, Becker, Sherman, Reichardt, &amp; </w:t>
      </w:r>
      <w:proofErr w:type="spellStart"/>
      <w:r w:rsidRPr="002622F5">
        <w:rPr>
          <w:lang w:val="en-US"/>
        </w:rPr>
        <w:t>Klauer</w:t>
      </w:r>
      <w:proofErr w:type="spellEnd"/>
      <w:r w:rsidRPr="002622F5">
        <w:rPr>
          <w:lang w:val="en-US"/>
        </w:rPr>
        <w:t xml:space="preserve">, 2017), gender (Ye &amp; Gawronski, 2018), sexuality (Imhoff,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Zerhouni,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47C7A249"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w:t>
      </w:r>
      <w:proofErr w:type="gramStart"/>
      <w:r w:rsidR="00193F4C">
        <w:rPr>
          <w:lang w:val="en-US"/>
        </w:rPr>
        <w:t xml:space="preserve">aforementioned </w:t>
      </w:r>
      <w:r w:rsidR="00195AE2">
        <w:rPr>
          <w:lang w:val="en-US"/>
        </w:rPr>
        <w:t>effects</w:t>
      </w:r>
      <w:proofErr w:type="gramEnd"/>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proofErr w:type="gramStart"/>
      <w:r w:rsidR="001D597F">
        <w:rPr>
          <w:lang w:val="en-US"/>
        </w:rPr>
        <w:t>evaluations</w:t>
      </w:r>
      <w:r w:rsidR="00C439F6">
        <w:rPr>
          <w:lang w:val="en-US"/>
        </w:rPr>
        <w:t>, and</w:t>
      </w:r>
      <w:proofErr w:type="gramEnd"/>
      <w:r w:rsidR="00C439F6">
        <w:rPr>
          <w:lang w:val="en-US"/>
        </w:rPr>
        <w:t xml:space="preserve">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016FEAFC" w14:textId="172446C3" w:rsidR="00D317AB" w:rsidRDefault="0083541A" w:rsidP="007159FA">
      <w:pPr>
        <w:pStyle w:val="Normal1"/>
        <w:ind w:firstLine="720"/>
        <w:rPr>
          <w:ins w:id="1" w:author="Sean" w:date="2021-07-06T09:54:00Z"/>
          <w:lang w:val="en-US"/>
        </w:rPr>
      </w:pPr>
      <w:ins w:id="2" w:author="Sean" w:date="2021-07-06T16:25:00Z">
        <w:r>
          <w:rPr>
            <w:lang w:val="en-US"/>
          </w:rPr>
          <w:t xml:space="preserve">The idea </w:t>
        </w:r>
      </w:ins>
      <w:ins w:id="3" w:author="Sean" w:date="2021-07-06T09:48:00Z">
        <w:r w:rsidR="00D317AB">
          <w:rPr>
            <w:lang w:val="en-US"/>
          </w:rPr>
          <w:t xml:space="preserve">that </w:t>
        </w:r>
      </w:ins>
      <w:ins w:id="4" w:author="Sean" w:date="2021-07-06T09:49:00Z">
        <w:r w:rsidR="00D317AB">
          <w:rPr>
            <w:lang w:val="en-US"/>
          </w:rPr>
          <w:t xml:space="preserve">participants </w:t>
        </w:r>
      </w:ins>
      <w:ins w:id="5" w:author="Sean" w:date="2021-07-06T09:48:00Z">
        <w:r w:rsidR="00D317AB">
          <w:rPr>
            <w:lang w:val="en-US"/>
          </w:rPr>
          <w:t xml:space="preserve">intentionally </w:t>
        </w:r>
      </w:ins>
      <w:ins w:id="6" w:author="Sean" w:date="2021-07-06T09:49:00Z">
        <w:r w:rsidR="00D317AB">
          <w:rPr>
            <w:lang w:val="en-US"/>
          </w:rPr>
          <w:t xml:space="preserve">rely on the prime when evaluating the target </w:t>
        </w:r>
      </w:ins>
      <w:ins w:id="7" w:author="Sean" w:date="2021-07-06T09:50:00Z">
        <w:r w:rsidR="00D317AB">
          <w:rPr>
            <w:lang w:val="en-US"/>
          </w:rPr>
          <w:t xml:space="preserve">can be </w:t>
        </w:r>
      </w:ins>
      <w:ins w:id="8" w:author="Sean" w:date="2021-07-06T16:25:00Z">
        <w:r>
          <w:rPr>
            <w:lang w:val="en-US"/>
          </w:rPr>
          <w:t xml:space="preserve">argued </w:t>
        </w:r>
        <w:proofErr w:type="gramStart"/>
        <w:r>
          <w:rPr>
            <w:lang w:val="en-US"/>
          </w:rPr>
          <w:t>on the basis of</w:t>
        </w:r>
        <w:proofErr w:type="gramEnd"/>
        <w:r>
          <w:rPr>
            <w:lang w:val="en-US"/>
          </w:rPr>
          <w:t xml:space="preserve"> several </w:t>
        </w:r>
      </w:ins>
      <w:ins w:id="9" w:author="Sean" w:date="2021-07-06T09:50:00Z">
        <w:r w:rsidR="00D317AB">
          <w:rPr>
            <w:lang w:val="en-US"/>
          </w:rPr>
          <w:t xml:space="preserve">studies. For instance, </w:t>
        </w:r>
      </w:ins>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ins w:id="10" w:author="Sean" w:date="2021-07-06T09:50:00Z">
        <w:r w:rsidR="00D317AB">
          <w:rPr>
            <w:lang w:val="en-US"/>
          </w:rPr>
          <w:t xml:space="preserve">then </w:t>
        </w:r>
      </w:ins>
      <w:ins w:id="11" w:author="Sean" w:date="2021-07-07T10:20:00Z">
        <w:r w:rsidR="00B61665">
          <w:rPr>
            <w:lang w:val="en-US"/>
          </w:rPr>
          <w:t xml:space="preserve">retrospectively </w:t>
        </w:r>
      </w:ins>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t>
      </w:r>
      <w:proofErr w:type="gramStart"/>
      <w:r w:rsidR="00E13EC9">
        <w:rPr>
          <w:lang w:val="en-US"/>
        </w:rPr>
        <w:t>were</w:t>
      </w:r>
      <w:proofErr w:type="gramEnd"/>
      <w:r w:rsidR="00E13EC9">
        <w:rPr>
          <w:lang w:val="en-US"/>
        </w:rPr>
        <w:t xml:space="preserve"> </w:t>
      </w:r>
      <w:ins w:id="12" w:author="Sean" w:date="2021-07-07T10:22:00Z">
        <w:r w:rsidR="00B61665" w:rsidRPr="00B61665">
          <w:rPr>
            <w:lang w:val="en-US"/>
          </w:rPr>
          <w:t>They found that AMP effects were moderated by those who retrospectively reported intentionally rating the primes</w:t>
        </w:r>
      </w:ins>
      <w:r w:rsidR="00E13EC9">
        <w:rPr>
          <w:lang w:val="en-US"/>
        </w:rPr>
        <w:t xml:space="preserve">. </w:t>
      </w:r>
      <w:ins w:id="13" w:author="Sean" w:date="2021-07-06T10:29:00Z">
        <w:r w:rsidR="007159FA">
          <w:rPr>
            <w:lang w:val="en-US"/>
          </w:rPr>
          <w:t>Across a series of studies</w:t>
        </w:r>
      </w:ins>
      <w:ins w:id="14" w:author="Sean" w:date="2021-07-06T09:52:00Z">
        <w:r w:rsidR="00D317AB">
          <w:rPr>
            <w:lang w:val="en-US"/>
          </w:rPr>
          <w:t xml:space="preserve">, </w:t>
        </w:r>
        <w:proofErr w:type="gramStart"/>
        <w:r w:rsidR="00D317AB">
          <w:rPr>
            <w:lang w:val="en-US"/>
          </w:rPr>
          <w:t>Weil</w:t>
        </w:r>
        <w:proofErr w:type="gramEnd"/>
        <w:r w:rsidR="00D317AB">
          <w:rPr>
            <w:lang w:val="en-US"/>
          </w:rPr>
          <w:t xml:space="preserve"> and colleagues (2017) </w:t>
        </w:r>
      </w:ins>
      <w:ins w:id="15" w:author="Sean" w:date="2021-07-06T10:29:00Z">
        <w:r w:rsidR="007159FA">
          <w:rPr>
            <w:lang w:val="en-US"/>
          </w:rPr>
          <w:t xml:space="preserve">exposed </w:t>
        </w:r>
      </w:ins>
      <w:ins w:id="16" w:author="Sean" w:date="2021-07-06T09:52:00Z">
        <w:r w:rsidR="00D317AB">
          <w:rPr>
            <w:lang w:val="en-US"/>
          </w:rPr>
          <w:t xml:space="preserve">participants </w:t>
        </w:r>
      </w:ins>
      <w:ins w:id="17" w:author="Sean" w:date="2021-07-06T10:29:00Z">
        <w:r w:rsidR="007159FA">
          <w:rPr>
            <w:lang w:val="en-US"/>
          </w:rPr>
          <w:t xml:space="preserve">to either a bogus </w:t>
        </w:r>
      </w:ins>
      <w:ins w:id="18" w:author="Sean" w:date="2021-07-06T09:54:00Z">
        <w:r w:rsidR="00D317AB">
          <w:rPr>
            <w:lang w:val="en-US"/>
          </w:rPr>
          <w:t>sub</w:t>
        </w:r>
      </w:ins>
      <w:ins w:id="19" w:author="Sean" w:date="2021-07-06T09:55:00Z">
        <w:r w:rsidR="00D317AB">
          <w:rPr>
            <w:lang w:val="en-US"/>
          </w:rPr>
          <w:t xml:space="preserve">liminal </w:t>
        </w:r>
      </w:ins>
      <w:ins w:id="20" w:author="Sean" w:date="2021-07-06T10:30:00Z">
        <w:r w:rsidR="007159FA">
          <w:rPr>
            <w:lang w:val="en-US"/>
          </w:rPr>
          <w:t>presentation task that falsely claimed to</w:t>
        </w:r>
      </w:ins>
      <w:ins w:id="21" w:author="Sean" w:date="2021-07-06T10:31:00Z">
        <w:r w:rsidR="007159FA">
          <w:rPr>
            <w:lang w:val="en-US"/>
          </w:rPr>
          <w:t xml:space="preserve"> show</w:t>
        </w:r>
      </w:ins>
      <w:ins w:id="22" w:author="Sean" w:date="2021-07-06T10:30:00Z">
        <w:r w:rsidR="007159FA">
          <w:rPr>
            <w:lang w:val="en-US"/>
          </w:rPr>
          <w:t xml:space="preserve"> </w:t>
        </w:r>
      </w:ins>
      <w:ins w:id="23" w:author="Sean" w:date="2021-07-06T09:57:00Z">
        <w:r w:rsidR="00CE019B">
          <w:rPr>
            <w:lang w:val="en-US"/>
          </w:rPr>
          <w:t xml:space="preserve">certain </w:t>
        </w:r>
      </w:ins>
      <w:ins w:id="24" w:author="Sean" w:date="2021-07-06T09:55:00Z">
        <w:r w:rsidR="00D317AB">
          <w:rPr>
            <w:lang w:val="en-US"/>
          </w:rPr>
          <w:t>targets (Chinese ideographs)</w:t>
        </w:r>
      </w:ins>
      <w:ins w:id="25" w:author="Sean" w:date="2021-07-06T10:31:00Z">
        <w:r w:rsidR="007159FA">
          <w:rPr>
            <w:lang w:val="en-US"/>
          </w:rPr>
          <w:t>,</w:t>
        </w:r>
        <w:r w:rsidR="007159FA" w:rsidRPr="007159FA">
          <w:rPr>
            <w:lang w:val="en-US"/>
          </w:rPr>
          <w:t xml:space="preserve"> </w:t>
        </w:r>
        <w:r w:rsidR="007159FA">
          <w:rPr>
            <w:lang w:val="en-US"/>
          </w:rPr>
          <w:t>or a genuine supraliminal presentation task</w:t>
        </w:r>
      </w:ins>
      <w:ins w:id="26" w:author="Sean" w:date="2021-07-06T09:55:00Z">
        <w:r w:rsidR="00D317AB">
          <w:rPr>
            <w:lang w:val="en-US"/>
          </w:rPr>
          <w:t xml:space="preserve"> </w:t>
        </w:r>
      </w:ins>
      <w:ins w:id="27" w:author="Sean" w:date="2021-07-06T10:31:00Z">
        <w:r w:rsidR="007159FA">
          <w:rPr>
            <w:lang w:val="en-US"/>
          </w:rPr>
          <w:t>that actually did so.</w:t>
        </w:r>
      </w:ins>
      <w:ins w:id="28" w:author="Sean" w:date="2021-07-06T10:32:00Z">
        <w:r w:rsidR="007159FA">
          <w:rPr>
            <w:lang w:val="en-US"/>
          </w:rPr>
          <w:t xml:space="preserve"> Thereafter they </w:t>
        </w:r>
      </w:ins>
      <w:ins w:id="29" w:author="Sean" w:date="2021-07-06T09:55:00Z">
        <w:r w:rsidR="00D317AB">
          <w:rPr>
            <w:lang w:val="en-US"/>
          </w:rPr>
          <w:t>complete</w:t>
        </w:r>
      </w:ins>
      <w:ins w:id="30" w:author="Sean" w:date="2021-07-06T10:32:00Z">
        <w:r w:rsidR="007159FA">
          <w:rPr>
            <w:lang w:val="en-US"/>
          </w:rPr>
          <w:t>d</w:t>
        </w:r>
      </w:ins>
      <w:ins w:id="31" w:author="Sean" w:date="2021-07-06T09:55:00Z">
        <w:r w:rsidR="00D317AB">
          <w:rPr>
            <w:lang w:val="en-US"/>
          </w:rPr>
          <w:t xml:space="preserve"> an AMP</w:t>
        </w:r>
      </w:ins>
      <w:ins w:id="32" w:author="Sean" w:date="2021-07-06T09:56:00Z">
        <w:r w:rsidR="007159FA">
          <w:rPr>
            <w:lang w:val="en-US"/>
          </w:rPr>
          <w:t>.</w:t>
        </w:r>
        <w:r w:rsidR="00CE019B">
          <w:rPr>
            <w:lang w:val="en-US"/>
          </w:rPr>
          <w:t xml:space="preserve"> </w:t>
        </w:r>
      </w:ins>
      <w:ins w:id="33" w:author="Sean" w:date="2021-07-06T10:32:00Z">
        <w:r w:rsidR="007159FA">
          <w:rPr>
            <w:lang w:val="en-US"/>
          </w:rPr>
          <w:t>H</w:t>
        </w:r>
      </w:ins>
      <w:ins w:id="34" w:author="Sean" w:date="2021-07-06T09:56:00Z">
        <w:r w:rsidR="00CE019B">
          <w:rPr>
            <w:lang w:val="en-US"/>
          </w:rPr>
          <w:t xml:space="preserve">alf of the </w:t>
        </w:r>
      </w:ins>
      <w:ins w:id="35" w:author="Sean" w:date="2021-07-06T10:32:00Z">
        <w:r w:rsidR="007159FA">
          <w:rPr>
            <w:lang w:val="en-US"/>
          </w:rPr>
          <w:t xml:space="preserve">sample </w:t>
        </w:r>
      </w:ins>
      <w:ins w:id="36" w:author="Sean" w:date="2021-07-06T09:56:00Z">
        <w:r w:rsidR="00CE019B">
          <w:rPr>
            <w:lang w:val="en-US"/>
          </w:rPr>
          <w:t xml:space="preserve">were </w:t>
        </w:r>
      </w:ins>
      <w:ins w:id="37" w:author="Sean" w:date="2021-07-06T09:58:00Z">
        <w:r w:rsidR="00CE019B">
          <w:rPr>
            <w:lang w:val="en-US"/>
          </w:rPr>
          <w:t xml:space="preserve">told </w:t>
        </w:r>
      </w:ins>
      <w:ins w:id="38" w:author="Sean" w:date="2021-07-06T09:56:00Z">
        <w:r w:rsidR="00CE019B">
          <w:rPr>
            <w:lang w:val="en-US"/>
          </w:rPr>
          <w:t xml:space="preserve">to </w:t>
        </w:r>
      </w:ins>
      <w:ins w:id="39" w:author="Sean" w:date="2021-07-06T09:58:00Z">
        <w:r w:rsidR="00CE019B">
          <w:rPr>
            <w:lang w:val="en-US"/>
          </w:rPr>
          <w:t xml:space="preserve">evaluate </w:t>
        </w:r>
      </w:ins>
      <w:ins w:id="40" w:author="Sean" w:date="2021-07-06T09:56:00Z">
        <w:r w:rsidR="00CE019B">
          <w:rPr>
            <w:lang w:val="en-US"/>
          </w:rPr>
          <w:t xml:space="preserve">the </w:t>
        </w:r>
      </w:ins>
      <w:ins w:id="41" w:author="Sean" w:date="2021-07-06T10:32:00Z">
        <w:r w:rsidR="007159FA">
          <w:rPr>
            <w:lang w:val="en-US"/>
          </w:rPr>
          <w:t xml:space="preserve">valence of the </w:t>
        </w:r>
      </w:ins>
      <w:ins w:id="42" w:author="Sean" w:date="2021-07-06T09:56:00Z">
        <w:r w:rsidR="00CE019B">
          <w:rPr>
            <w:lang w:val="en-US"/>
          </w:rPr>
          <w:t xml:space="preserve">targets </w:t>
        </w:r>
      </w:ins>
      <w:ins w:id="43" w:author="Sean" w:date="2021-07-06T09:58:00Z">
        <w:r w:rsidR="00CE019B">
          <w:rPr>
            <w:lang w:val="en-US"/>
          </w:rPr>
          <w:t xml:space="preserve">whereas the other half were asked to evaluate them </w:t>
        </w:r>
      </w:ins>
      <w:ins w:id="44" w:author="Sean" w:date="2021-07-06T10:32:00Z">
        <w:r w:rsidR="007159FA">
          <w:rPr>
            <w:lang w:val="en-US"/>
          </w:rPr>
          <w:t xml:space="preserve">in terms of </w:t>
        </w:r>
      </w:ins>
      <w:ins w:id="45" w:author="Sean" w:date="2021-07-06T09:56:00Z">
        <w:r w:rsidR="00CE019B">
          <w:rPr>
            <w:lang w:val="en-US"/>
          </w:rPr>
          <w:t>their</w:t>
        </w:r>
      </w:ins>
      <w:ins w:id="46" w:author="Sean" w:date="2021-07-06T09:57:00Z">
        <w:r w:rsidR="00CE019B">
          <w:rPr>
            <w:lang w:val="en-US"/>
          </w:rPr>
          <w:t xml:space="preserve"> familiarity.</w:t>
        </w:r>
      </w:ins>
      <w:ins w:id="47" w:author="Sean" w:date="2021-07-06T09:58:00Z">
        <w:r w:rsidR="00CE019B">
          <w:rPr>
            <w:lang w:val="en-US"/>
          </w:rPr>
          <w:t xml:space="preserve"> Once the AMP was complete participants </w:t>
        </w:r>
      </w:ins>
      <w:ins w:id="48" w:author="Sean" w:date="2021-07-06T10:33:00Z">
        <w:r w:rsidR="007159FA">
          <w:rPr>
            <w:lang w:val="en-US"/>
          </w:rPr>
          <w:t xml:space="preserve">completed </w:t>
        </w:r>
      </w:ins>
      <w:ins w:id="49" w:author="Sean" w:date="2021-07-06T09:58:00Z">
        <w:r w:rsidR="00CE019B">
          <w:rPr>
            <w:lang w:val="en-US"/>
          </w:rPr>
          <w:t xml:space="preserve">similar post-hoc </w:t>
        </w:r>
      </w:ins>
      <w:ins w:id="50" w:author="Sean" w:date="2021-07-06T09:59:00Z">
        <w:r w:rsidR="00CE019B">
          <w:rPr>
            <w:lang w:val="en-US"/>
          </w:rPr>
          <w:t xml:space="preserve">intention </w:t>
        </w:r>
      </w:ins>
      <w:ins w:id="51" w:author="Sean" w:date="2021-07-06T09:58:00Z">
        <w:r w:rsidR="00CE019B">
          <w:rPr>
            <w:lang w:val="en-US"/>
          </w:rPr>
          <w:t>question</w:t>
        </w:r>
      </w:ins>
      <w:ins w:id="52" w:author="Sean" w:date="2021-07-06T10:33:00Z">
        <w:r w:rsidR="007159FA">
          <w:rPr>
            <w:lang w:val="en-US"/>
          </w:rPr>
          <w:t>s</w:t>
        </w:r>
      </w:ins>
      <w:ins w:id="53" w:author="Sean" w:date="2021-07-06T09:58:00Z">
        <w:r w:rsidR="00CE019B">
          <w:rPr>
            <w:lang w:val="en-US"/>
          </w:rPr>
          <w:t xml:space="preserve"> as </w:t>
        </w:r>
      </w:ins>
      <w:ins w:id="54" w:author="Sean" w:date="2021-07-06T10:33:00Z">
        <w:r w:rsidR="007159FA">
          <w:rPr>
            <w:lang w:val="en-US"/>
          </w:rPr>
          <w:t xml:space="preserve">in </w:t>
        </w:r>
      </w:ins>
      <w:ins w:id="55" w:author="Sean" w:date="2021-07-06T09:58:00Z">
        <w:r w:rsidR="00CE019B">
          <w:rPr>
            <w:lang w:val="en-US"/>
          </w:rPr>
          <w:t>Bar-Ana</w:t>
        </w:r>
      </w:ins>
      <w:ins w:id="56" w:author="Sean" w:date="2021-07-06T09:59:00Z">
        <w:r w:rsidR="00CE019B">
          <w:rPr>
            <w:lang w:val="en-US"/>
          </w:rPr>
          <w:t>n and Nosek (2012).</w:t>
        </w:r>
      </w:ins>
      <w:ins w:id="57" w:author="Sean" w:date="2021-07-06T10:00:00Z">
        <w:r w:rsidR="00CE019B">
          <w:rPr>
            <w:lang w:val="en-US"/>
          </w:rPr>
          <w:t xml:space="preserve"> </w:t>
        </w:r>
      </w:ins>
      <w:ins w:id="58" w:author="Sean" w:date="2021-07-06T10:06:00Z">
        <w:r w:rsidR="006D6DDD">
          <w:t xml:space="preserve">Replicating Bar-Anan and Nosek (2012), </w:t>
        </w:r>
      </w:ins>
      <w:ins w:id="59" w:author="Sean" w:date="2021-07-06T10:07:00Z">
        <w:r w:rsidR="006D6DDD">
          <w:t xml:space="preserve">AMP </w:t>
        </w:r>
      </w:ins>
      <w:ins w:id="60" w:author="Sean" w:date="2021-07-06T10:06:00Z">
        <w:r w:rsidR="006D6DDD">
          <w:t xml:space="preserve">scores were positively correlated </w:t>
        </w:r>
      </w:ins>
      <w:ins w:id="61" w:author="Sean" w:date="2021-07-06T10:07:00Z">
        <w:r w:rsidR="006D6DDD">
          <w:t xml:space="preserve">with </w:t>
        </w:r>
      </w:ins>
      <w:ins w:id="62" w:author="Sean" w:date="2021-07-06T10:06:00Z">
        <w:r w:rsidR="006D6DDD">
          <w:t>intention ratings in the valence-judgment condition</w:t>
        </w:r>
      </w:ins>
      <w:ins w:id="63" w:author="Sean" w:date="2021-07-06T10:08:00Z">
        <w:r w:rsidR="006D6DDD">
          <w:t xml:space="preserve"> (but not in the familiarity condition)</w:t>
        </w:r>
      </w:ins>
      <w:ins w:id="64" w:author="Sean" w:date="2021-07-06T10:42:00Z">
        <w:r w:rsidR="00397FFC">
          <w:t xml:space="preserve"> (</w:t>
        </w:r>
      </w:ins>
      <w:ins w:id="65" w:author="Sean" w:date="2021-07-06T10:46:00Z">
        <w:r w:rsidR="0083758B">
          <w:t xml:space="preserve">also see </w:t>
        </w:r>
      </w:ins>
      <w:ins w:id="66" w:author="Sean" w:date="2021-07-06T10:42:00Z">
        <w:r w:rsidR="00397FFC">
          <w:t>Mann et al., [2019]</w:t>
        </w:r>
      </w:ins>
      <w:ins w:id="67" w:author="Sean" w:date="2021-07-06T10:46:00Z">
        <w:r w:rsidR="0083758B">
          <w:t xml:space="preserve"> for additional evidence on the role of intentionality in AMP effects</w:t>
        </w:r>
      </w:ins>
      <w:ins w:id="68" w:author="Sean" w:date="2021-07-06T10:42:00Z">
        <w:r w:rsidR="00397FFC">
          <w:t>)</w:t>
        </w:r>
      </w:ins>
      <w:ins w:id="69" w:author="Sean" w:date="2021-07-06T10:08:00Z">
        <w:r w:rsidR="006D6DDD">
          <w:t>.</w:t>
        </w:r>
      </w:ins>
      <w:ins w:id="70" w:author="Sean" w:date="2021-07-06T10:33:00Z">
        <w:r w:rsidR="007159FA">
          <w:t xml:space="preserve"> </w:t>
        </w:r>
        <w:r w:rsidR="007159FA">
          <w:rPr>
            <w:rStyle w:val="FootnoteReference"/>
          </w:rPr>
          <w:footnoteReference w:id="3"/>
        </w:r>
      </w:ins>
    </w:p>
    <w:p w14:paraId="684E8D81" w14:textId="77777777" w:rsidR="00541533" w:rsidRDefault="00E13EC9" w:rsidP="000E0E4F">
      <w:pPr>
        <w:pStyle w:val="Normal1"/>
        <w:ind w:firstLine="720"/>
        <w:rPr>
          <w:ins w:id="75" w:author="Sean" w:date="2021-07-06T10:46:00Z"/>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 xml:space="preserve">In short, </w:t>
      </w:r>
      <w:proofErr w:type="gramStart"/>
      <w:r>
        <w:rPr>
          <w:lang w:val="en-US"/>
        </w:rPr>
        <w:t>a number of</w:t>
      </w:r>
      <w:proofErr w:type="gramEnd"/>
      <w:r>
        <w:rPr>
          <w:lang w:val="en-US"/>
        </w:rPr>
        <w:t xml:space="preserve"> studies investigating intentionality within the AMP</w:t>
      </w:r>
      <w:ins w:id="76" w:author="Sean" w:date="2021-07-06T10:47:00Z">
        <w:r w:rsidR="00541533">
          <w:rPr>
            <w:lang w:val="en-US"/>
          </w:rPr>
          <w:t xml:space="preserve"> have been carried out</w:t>
        </w:r>
      </w:ins>
      <w:r>
        <w:rPr>
          <w:lang w:val="en-US"/>
        </w:rPr>
        <w:t xml:space="preserve"> and </w:t>
      </w:r>
      <w:ins w:id="77" w:author="Sean" w:date="2021-07-06T10:47:00Z">
        <w:r w:rsidR="00886FED">
          <w:rPr>
            <w:lang w:val="en-US"/>
          </w:rPr>
          <w:t xml:space="preserve">debates continues as to whether </w:t>
        </w:r>
      </w:ins>
      <w:r>
        <w:rPr>
          <w:lang w:val="en-US"/>
        </w:rPr>
        <w:t>AMP effects qualify as unintentional</w:t>
      </w:r>
      <w:ins w:id="78" w:author="Sean" w:date="2021-07-06T10:47:00Z">
        <w:r w:rsidR="00541533">
          <w:rPr>
            <w:lang w:val="en-US"/>
          </w:rPr>
          <w:t xml:space="preserve"> in nature</w:t>
        </w:r>
      </w:ins>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ins w:id="79" w:author="Sean" w:date="2021-07-06T10:48:00Z"/>
          <w:lang w:val="en-US"/>
        </w:rPr>
      </w:pPr>
      <w:r>
        <w:rPr>
          <w:lang w:val="en-US"/>
        </w:rPr>
        <w:t>T</w:t>
      </w:r>
      <w:r w:rsidR="00276EBF">
        <w:rPr>
          <w:lang w:val="en-US"/>
        </w:rPr>
        <w:t>he implicit and explicit accounts</w:t>
      </w:r>
      <w:r>
        <w:rPr>
          <w:lang w:val="en-US"/>
        </w:rPr>
        <w:t xml:space="preserve"> also differ in </w:t>
      </w:r>
      <w:ins w:id="80" w:author="Sean" w:date="2021-07-07T10:26:00Z">
        <w:r w:rsidR="00B61665">
          <w:rPr>
            <w:lang w:val="en-US"/>
          </w:rPr>
          <w:t xml:space="preserve">how </w:t>
        </w:r>
      </w:ins>
      <w:r>
        <w:rPr>
          <w:lang w:val="en-US"/>
        </w:rPr>
        <w:t xml:space="preserve">awareness </w:t>
      </w:r>
      <w:ins w:id="81" w:author="Sean" w:date="2021-07-07T10:26:00Z">
        <w:r w:rsidR="00B61665">
          <w:rPr>
            <w:lang w:val="en-US"/>
          </w:rPr>
          <w:t xml:space="preserve">and </w:t>
        </w:r>
      </w:ins>
      <w:r>
        <w:rPr>
          <w:lang w:val="en-US"/>
        </w:rPr>
        <w:t>AMP effects</w:t>
      </w:r>
      <w:ins w:id="82" w:author="Sean" w:date="2021-07-07T10:26:00Z">
        <w:r w:rsidR="00B61665">
          <w:rPr>
            <w:lang w:val="en-US"/>
          </w:rPr>
          <w:t xml:space="preserve"> are </w:t>
        </w:r>
      </w:ins>
      <w:ins w:id="83" w:author="Sean" w:date="2021-07-07T10:29:00Z">
        <w:r w:rsidR="00B61665">
          <w:rPr>
            <w:lang w:val="en-US"/>
          </w:rPr>
          <w:t xml:space="preserve">thought to be </w:t>
        </w:r>
      </w:ins>
      <w:ins w:id="84" w:author="Sean" w:date="2021-07-07T10:26:00Z">
        <w:r w:rsidR="00B61665">
          <w:rPr>
            <w:lang w:val="en-US"/>
          </w:rPr>
          <w:t>related to one another</w:t>
        </w:r>
      </w:ins>
      <w:ins w:id="85" w:author="Sean" w:date="2021-07-07T10:29:00Z">
        <w:r w:rsidR="00B61665">
          <w:rPr>
            <w:lang w:val="en-US"/>
          </w:rPr>
          <w:t>. Although both acknowledge that people can be aware that the prime has influenced their response to the target, they differ in</w:t>
        </w:r>
      </w:ins>
      <w:ins w:id="86" w:author="Sean" w:date="2021-07-07T10:30:00Z">
        <w:r w:rsidR="00B61665">
          <w:rPr>
            <w:lang w:val="en-US"/>
          </w:rPr>
          <w:t xml:space="preserve"> the causal vs. correlational role that awareness </w:t>
        </w:r>
      </w:ins>
      <w:ins w:id="87" w:author="Sean" w:date="2021-07-07T10:32:00Z">
        <w:r w:rsidR="00516030">
          <w:rPr>
            <w:lang w:val="en-US"/>
          </w:rPr>
          <w:t xml:space="preserve">is assumed to </w:t>
        </w:r>
      </w:ins>
      <w:ins w:id="88" w:author="Sean" w:date="2021-07-07T10:30:00Z">
        <w:r w:rsidR="00B61665">
          <w:rPr>
            <w:lang w:val="en-US"/>
          </w:rPr>
          <w:t>play.</w:t>
        </w:r>
      </w:ins>
      <w:r w:rsidR="00276EBF">
        <w:rPr>
          <w:lang w:val="en-US"/>
        </w:rPr>
        <w:t xml:space="preserve"> </w:t>
      </w:r>
      <w:ins w:id="89" w:author="Sean" w:date="2021-07-07T10:30:00Z">
        <w:r w:rsidR="00B61665">
          <w:rPr>
            <w:lang w:val="en-US"/>
          </w:rPr>
          <w:t>P</w:t>
        </w:r>
      </w:ins>
      <w:r w:rsidR="00276EBF">
        <w:rPr>
          <w:lang w:val="en-US"/>
        </w:rPr>
        <w:t xml:space="preserve">roponents of the implicit account </w:t>
      </w:r>
      <w:ins w:id="90" w:author="Sean" w:date="2021-07-07T10:31:00Z">
        <w:r w:rsidR="00516030">
          <w:rPr>
            <w:lang w:val="en-US"/>
          </w:rPr>
          <w:t xml:space="preserve">argue </w:t>
        </w:r>
      </w:ins>
      <w:ins w:id="91" w:author="Sean" w:date="2021-07-07T10:27:00Z">
        <w:r w:rsidR="00B61665">
          <w:rPr>
            <w:lang w:val="en-US"/>
          </w:rPr>
          <w:t xml:space="preserve">that awareness may be correlated with, but is not causally required to demonstrate, </w:t>
        </w:r>
      </w:ins>
      <w:ins w:id="92" w:author="Sean" w:date="2021-07-07T10:31:00Z">
        <w:r w:rsidR="00516030">
          <w:rPr>
            <w:lang w:val="en-US"/>
          </w:rPr>
          <w:t xml:space="preserve">AMP </w:t>
        </w:r>
      </w:ins>
      <w:ins w:id="93" w:author="Sean" w:date="2021-07-07T10:27:00Z">
        <w:r w:rsidR="00B61665">
          <w:rPr>
            <w:lang w:val="en-US"/>
          </w:rPr>
          <w:t>effects</w:t>
        </w:r>
      </w:ins>
      <w:r w:rsidR="00276EBF">
        <w:rPr>
          <w:lang w:val="en-US"/>
        </w:rPr>
        <w:t xml:space="preserve">, </w:t>
      </w:r>
      <w:ins w:id="94" w:author="Sean" w:date="2021-07-07T10:27:00Z">
        <w:r w:rsidR="00B61665">
          <w:rPr>
            <w:lang w:val="en-US"/>
          </w:rPr>
          <w:t xml:space="preserve">whereas </w:t>
        </w:r>
      </w:ins>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ins w:id="95" w:author="Sean" w:date="2021-07-07T10:31:00Z">
        <w:r w:rsidR="00516030">
          <w:rPr>
            <w:lang w:val="en-US"/>
          </w:rPr>
          <w:t xml:space="preserve">, and that it is possible this awareness </w:t>
        </w:r>
      </w:ins>
      <w:ins w:id="96" w:author="Sean" w:date="2021-07-07T10:32:00Z">
        <w:r w:rsidR="00516030">
          <w:rPr>
            <w:lang w:val="en-US"/>
          </w:rPr>
          <w:t xml:space="preserve">is </w:t>
        </w:r>
      </w:ins>
      <w:ins w:id="97" w:author="Sean" w:date="2021-07-07T10:31:00Z">
        <w:r w:rsidR="00516030">
          <w:rPr>
            <w:lang w:val="en-US"/>
          </w:rPr>
          <w:t>causally related</w:t>
        </w:r>
      </w:ins>
      <w:ins w:id="98" w:author="Sean" w:date="2021-07-07T10:32:00Z">
        <w:r w:rsidR="00516030">
          <w:rPr>
            <w:lang w:val="en-US"/>
          </w:rPr>
          <w:t xml:space="preserve"> to those effects</w:t>
        </w:r>
      </w:ins>
      <w:r w:rsidR="00660D6F">
        <w:rPr>
          <w:lang w:val="en-US"/>
        </w:rPr>
        <w:t>.</w:t>
      </w:r>
    </w:p>
    <w:p w14:paraId="6E5AABB6" w14:textId="0DCA0256" w:rsidR="001E08C6" w:rsidRDefault="00516030" w:rsidP="001E08C6">
      <w:pPr>
        <w:pStyle w:val="Normal1"/>
        <w:ind w:firstLine="720"/>
        <w:rPr>
          <w:ins w:id="99" w:author="Sean" w:date="2021-07-06T11:03:00Z"/>
          <w:lang w:val="en-US"/>
        </w:rPr>
      </w:pPr>
      <w:ins w:id="100" w:author="Sean" w:date="2021-07-07T10:33:00Z">
        <w:r>
          <w:rPr>
            <w:lang w:val="en-US"/>
          </w:rPr>
          <w:t xml:space="preserve">For </w:t>
        </w:r>
        <w:proofErr w:type="gramStart"/>
        <w:r>
          <w:rPr>
            <w:lang w:val="en-US"/>
          </w:rPr>
          <w:t xml:space="preserve">instance,  </w:t>
        </w:r>
      </w:ins>
      <w:ins w:id="101" w:author="Sean" w:date="2021-07-06T10:48:00Z">
        <w:r w:rsidR="00886FED">
          <w:rPr>
            <w:lang w:val="en-US"/>
          </w:rPr>
          <w:t>Bar</w:t>
        </w:r>
        <w:proofErr w:type="gramEnd"/>
        <w:r w:rsidR="00886FED">
          <w:rPr>
            <w:lang w:val="en-US"/>
          </w:rPr>
          <w:t xml:space="preserve">-Anan and Nosek (2012) asked </w:t>
        </w:r>
      </w:ins>
      <w:ins w:id="102" w:author="Sean" w:date="2021-07-06T10:49:00Z">
        <w:r w:rsidR="00886FED">
          <w:rPr>
            <w:lang w:val="en-US"/>
          </w:rPr>
          <w:t xml:space="preserve">participants </w:t>
        </w:r>
      </w:ins>
      <w:ins w:id="103" w:author="Sean" w:date="2021-07-06T10:50:00Z">
        <w:r w:rsidR="00886FED">
          <w:rPr>
            <w:lang w:val="en-US"/>
          </w:rPr>
          <w:t xml:space="preserve">in a self-reported (post-hoc) manner </w:t>
        </w:r>
      </w:ins>
      <w:ins w:id="104" w:author="Sean" w:date="2021-07-06T10:49:00Z">
        <w:r w:rsidR="00886FED">
          <w:rPr>
            <w:lang w:val="en-US"/>
          </w:rPr>
          <w:t>if they were aware of the prime’s influence on their target evaluations</w:t>
        </w:r>
      </w:ins>
      <w:ins w:id="105" w:author="Sean" w:date="2021-07-06T10:50:00Z">
        <w:r w:rsidR="00886FED">
          <w:rPr>
            <w:lang w:val="en-US"/>
          </w:rPr>
          <w:t xml:space="preserve">. </w:t>
        </w:r>
      </w:ins>
      <w:ins w:id="106" w:author="Sean" w:date="2021-07-06T11:16:00Z">
        <w:r w:rsidR="00D74FF2">
          <w:rPr>
            <w:lang w:val="en-US"/>
          </w:rPr>
          <w:t xml:space="preserve">Across multiple studies they </w:t>
        </w:r>
      </w:ins>
      <w:ins w:id="107" w:author="Sean" w:date="2021-07-06T11:07:00Z">
        <w:r w:rsidR="001E08C6">
          <w:rPr>
            <w:lang w:val="en-US"/>
          </w:rPr>
          <w:t xml:space="preserve">found that </w:t>
        </w:r>
      </w:ins>
      <w:ins w:id="108" w:author="Sean" w:date="2021-07-06T11:16:00Z">
        <w:r w:rsidR="00D74FF2">
          <w:rPr>
            <w:lang w:val="en-US"/>
          </w:rPr>
          <w:t xml:space="preserve">post-hoc, </w:t>
        </w:r>
      </w:ins>
      <w:ins w:id="109" w:author="Sean" w:date="2021-07-06T11:07:00Z">
        <w:r w:rsidR="001E08C6">
          <w:rPr>
            <w:lang w:val="en-US"/>
          </w:rPr>
          <w:t xml:space="preserve">self-reported awareness </w:t>
        </w:r>
      </w:ins>
      <w:ins w:id="110" w:author="Sean" w:date="2021-07-06T10:49:00Z">
        <w:r w:rsidR="001E08C6">
          <w:rPr>
            <w:lang w:val="en-US"/>
          </w:rPr>
          <w:t xml:space="preserve">predicted </w:t>
        </w:r>
      </w:ins>
      <w:ins w:id="111" w:author="Sean" w:date="2021-07-06T11:07:00Z">
        <w:r w:rsidR="001E08C6">
          <w:rPr>
            <w:lang w:val="en-US"/>
          </w:rPr>
          <w:t>AMP effect sizes.</w:t>
        </w:r>
      </w:ins>
      <w:ins w:id="112" w:author="Sean" w:date="2021-07-06T11:08:00Z">
        <w:r w:rsidR="001E08C6">
          <w:rPr>
            <w:lang w:val="en-US"/>
          </w:rPr>
          <w:t xml:space="preserve"> </w:t>
        </w:r>
      </w:ins>
      <w:ins w:id="113" w:author="Sean" w:date="2021-07-06T11:16:00Z">
        <w:r w:rsidR="00D74FF2">
          <w:rPr>
            <w:lang w:val="en-US"/>
          </w:rPr>
          <w:t>That is, p</w:t>
        </w:r>
      </w:ins>
      <w:ins w:id="114" w:author="Sean" w:date="2021-07-06T11:09:00Z">
        <w:r w:rsidR="001E08C6">
          <w:rPr>
            <w:lang w:val="en-US"/>
          </w:rPr>
          <w:t xml:space="preserve">articipants who reported no priming effect </w:t>
        </w:r>
      </w:ins>
      <w:ins w:id="115" w:author="Sean" w:date="2021-07-06T11:10:00Z">
        <w:r w:rsidR="001E08C6">
          <w:rPr>
            <w:lang w:val="en-US"/>
          </w:rPr>
          <w:t>produced AMP effects that were psychometrically poor (</w:t>
        </w:r>
        <w:r w:rsidR="001E08C6">
          <w:t>no significant split-half correlation and no relationship with any of the other attitude measures</w:t>
        </w:r>
        <w:r w:rsidR="001E08C6">
          <w:rPr>
            <w:lang w:val="en-US"/>
          </w:rPr>
          <w:t xml:space="preserve">) whereas those </w:t>
        </w:r>
      </w:ins>
      <w:del w:id="116" w:author="Sean" w:date="2021-07-06T11:10:00Z">
        <w:r w:rsidR="00AD11B0" w:rsidDel="001E08C6">
          <w:rPr>
            <w:lang w:val="en-US"/>
          </w:rPr>
          <w:delText xml:space="preserve"> </w:delText>
        </w:r>
      </w:del>
      <w:ins w:id="117" w:author="Sean" w:date="2021-07-06T11:03:00Z">
        <w:r w:rsidR="001E08C6">
          <w:t xml:space="preserve">who reported </w:t>
        </w:r>
      </w:ins>
      <w:ins w:id="118" w:author="Sean" w:date="2021-07-06T11:17:00Z">
        <w:r w:rsidR="00D74FF2">
          <w:t xml:space="preserve">being aware </w:t>
        </w:r>
      </w:ins>
      <w:ins w:id="119" w:author="Sean" w:date="2021-07-06T11:03:00Z">
        <w:r w:rsidR="001E08C6">
          <w:t xml:space="preserve">that priming </w:t>
        </w:r>
      </w:ins>
      <w:ins w:id="120" w:author="Sean" w:date="2021-07-06T11:17:00Z">
        <w:r w:rsidR="00D74FF2">
          <w:t xml:space="preserve">had </w:t>
        </w:r>
      </w:ins>
      <w:ins w:id="121" w:author="Sean" w:date="2021-07-06T11:03:00Z">
        <w:r w:rsidR="001E08C6">
          <w:t>occurred showed stronger priming effect</w:t>
        </w:r>
      </w:ins>
      <w:ins w:id="122" w:author="Sean" w:date="2021-07-06T11:10:00Z">
        <w:r w:rsidR="001E08C6">
          <w:t>s</w:t>
        </w:r>
      </w:ins>
      <w:ins w:id="123" w:author="Sean" w:date="2021-07-06T11:03:00Z">
        <w:r w:rsidR="001E08C6">
          <w:t>, split-half correlation</w:t>
        </w:r>
      </w:ins>
      <w:ins w:id="124" w:author="Sean" w:date="2021-07-06T11:11:00Z">
        <w:r w:rsidR="001E08C6">
          <w:t>s</w:t>
        </w:r>
      </w:ins>
      <w:ins w:id="125" w:author="Sean" w:date="2021-07-06T11:03:00Z">
        <w:r w:rsidR="001E08C6">
          <w:t>, and relationship</w:t>
        </w:r>
      </w:ins>
      <w:ins w:id="126" w:author="Sean" w:date="2021-07-06T11:11:00Z">
        <w:r w:rsidR="001E08C6">
          <w:t>s</w:t>
        </w:r>
      </w:ins>
      <w:ins w:id="127" w:author="Sean" w:date="2021-07-06T11:03:00Z">
        <w:r w:rsidR="001E08C6">
          <w:t xml:space="preserve"> with other attitude measures.</w:t>
        </w:r>
      </w:ins>
    </w:p>
    <w:p w14:paraId="3ABF7FA9" w14:textId="5BF73C96" w:rsidR="00A61952" w:rsidRDefault="00AD11B0" w:rsidP="0047573A">
      <w:pPr>
        <w:pStyle w:val="Normal1"/>
        <w:ind w:firstLine="720"/>
        <w:rPr>
          <w:lang w:val="en-US"/>
        </w:rPr>
      </w:pPr>
      <w:r>
        <w:rPr>
          <w:lang w:val="en-US"/>
        </w:rPr>
        <w:lastRenderedPageBreak/>
        <w:t>Payne and colleagues (2013)</w:t>
      </w:r>
      <w:ins w:id="128" w:author="Sean" w:date="2021-07-06T11:20:00Z">
        <w:r w:rsidR="002638B0">
          <w:rPr>
            <w:lang w:val="en-US"/>
          </w:rPr>
          <w:t xml:space="preserve"> responded to</w:t>
        </w:r>
      </w:ins>
      <w:ins w:id="129" w:author="Sean" w:date="2021-07-06T11:21:00Z">
        <w:r w:rsidR="002638B0">
          <w:rPr>
            <w:lang w:val="en-US"/>
          </w:rPr>
          <w:t xml:space="preserve"> the above work</w:t>
        </w:r>
      </w:ins>
      <w:r w:rsidR="00306656">
        <w:rPr>
          <w:lang w:val="en-US"/>
        </w:rPr>
        <w:t>.</w:t>
      </w:r>
      <w:r>
        <w:rPr>
          <w:lang w:val="en-US"/>
        </w:rPr>
        <w:t xml:space="preserve"> </w:t>
      </w:r>
      <w:ins w:id="130" w:author="Sean" w:date="2021-07-06T11:21:00Z">
        <w:r w:rsidR="002638B0">
          <w:rPr>
            <w:lang w:val="en-US"/>
          </w:rPr>
          <w:t xml:space="preserve">In one study (Experiment 3) they </w:t>
        </w:r>
      </w:ins>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051FB995" w:rsidR="00AA71A6" w:rsidRPr="002622F5" w:rsidRDefault="00774875" w:rsidP="00AA71A6">
      <w:pPr>
        <w:pStyle w:val="Normal1"/>
        <w:ind w:firstLine="720"/>
        <w:rPr>
          <w:lang w:val="en-US"/>
        </w:rPr>
      </w:pPr>
      <w:ins w:id="131" w:author="Sean" w:date="2021-07-06T11:26:00Z">
        <w:r>
          <w:rPr>
            <w:lang w:val="en-US"/>
          </w:rPr>
          <w:t xml:space="preserve">The </w:t>
        </w:r>
        <w:proofErr w:type="gramStart"/>
        <w:r>
          <w:rPr>
            <w:lang w:val="en-US"/>
          </w:rPr>
          <w:t>aforementioned study</w:t>
        </w:r>
        <w:proofErr w:type="gramEnd"/>
        <w:r>
          <w:rPr>
            <w:lang w:val="en-US"/>
          </w:rPr>
          <w:t xml:space="preserve"> by </w:t>
        </w:r>
      </w:ins>
      <w:r w:rsidR="00210682">
        <w:rPr>
          <w:lang w:val="en-US"/>
        </w:rPr>
        <w:t>Payne et al. (2013)</w:t>
      </w:r>
      <w:ins w:id="132" w:author="Sean" w:date="2021-07-06T11:26:00Z">
        <w:r>
          <w:rPr>
            <w:lang w:val="en-US"/>
          </w:rPr>
          <w:t xml:space="preserve"> is often viewed as strong evidence in favor of the idea that </w:t>
        </w:r>
      </w:ins>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ins w:id="133" w:author="Sean" w:date="2021-07-06T11:26:00Z">
        <w:r>
          <w:rPr>
            <w:lang w:val="en-US"/>
          </w:rPr>
          <w:t>along this dimension</w:t>
        </w:r>
      </w:ins>
      <w:r w:rsidR="00AA71A6" w:rsidRPr="002622F5">
        <w:rPr>
          <w:lang w:val="en-US"/>
        </w:rPr>
        <w:t xml:space="preserve">. We disagree. </w:t>
      </w:r>
      <w:ins w:id="134" w:author="Sean" w:date="2021-07-06T11:32:00Z">
        <w:r>
          <w:rPr>
            <w:lang w:val="en-US"/>
          </w:rPr>
          <w:t xml:space="preserve">This </w:t>
        </w:r>
      </w:ins>
      <w:ins w:id="135" w:author="Sean" w:date="2021-07-06T11:27:00Z">
        <w:r>
          <w:rPr>
            <w:lang w:val="en-US"/>
          </w:rPr>
          <w:t xml:space="preserve">assumption </w:t>
        </w:r>
      </w:ins>
      <w:r w:rsidR="00AA71A6" w:rsidRPr="002622F5">
        <w:rPr>
          <w:lang w:val="en-US"/>
        </w:rPr>
        <w:t xml:space="preserve">may be premature </w:t>
      </w:r>
      <w:ins w:id="136" w:author="Sean" w:date="2021-07-06T11:23:00Z">
        <w:r w:rsidR="002638B0">
          <w:rPr>
            <w:lang w:val="en-US"/>
          </w:rPr>
          <w:t xml:space="preserve">for reasons </w:t>
        </w:r>
      </w:ins>
      <w:r w:rsidR="00210682">
        <w:rPr>
          <w:lang w:val="en-US"/>
        </w:rPr>
        <w:t>we discuss</w:t>
      </w:r>
      <w:ins w:id="137" w:author="Sean" w:date="2021-07-06T11:27:00Z">
        <w:r>
          <w:rPr>
            <w:lang w:val="en-US"/>
          </w:rPr>
          <w:t xml:space="preserve"> below</w:t>
        </w:r>
      </w:ins>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ins w:id="138" w:author="Sean" w:date="2021-07-06T11:33:00Z">
        <w:r w:rsidR="007A3346">
          <w:rPr>
            <w:lang w:val="en-US"/>
          </w:rPr>
          <w:t xml:space="preserve">Such an approach is certainly more favorable than a single post-hoc self-report measure administered once the task is complete. </w:t>
        </w:r>
      </w:ins>
      <w:r w:rsidR="00397285">
        <w:rPr>
          <w:lang w:val="en-US"/>
        </w:rPr>
        <w:t xml:space="preserve">However, </w:t>
      </w:r>
      <w:ins w:id="139" w:author="Sean" w:date="2021-07-06T11:33:00Z">
        <w:r w:rsidR="007A3346">
          <w:rPr>
            <w:lang w:val="en-US"/>
          </w:rPr>
          <w:t xml:space="preserve">even </w:t>
        </w:r>
      </w:ins>
      <w:r w:rsidRPr="002622F5">
        <w:rPr>
          <w:lang w:val="en-US"/>
        </w:rPr>
        <w:t xml:space="preserve">this task </w:t>
      </w:r>
      <w:r>
        <w:rPr>
          <w:lang w:val="en-US"/>
        </w:rPr>
        <w:t xml:space="preserve">has its issues. </w:t>
      </w:r>
      <w:ins w:id="140" w:author="Sean" w:date="2021-07-06T11:33:00Z">
        <w:r w:rsidR="007A3346">
          <w:rPr>
            <w:lang w:val="en-US"/>
          </w:rPr>
          <w:t xml:space="preserve">Foremost amongst these is that </w:t>
        </w:r>
      </w:ins>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ins w:id="141" w:author="Sean" w:date="2021-07-06T11:34:00Z">
        <w:r w:rsidR="007A3346">
          <w:rPr>
            <w:lang w:val="en-US"/>
          </w:rPr>
          <w:t xml:space="preserve">allows one to do </w:t>
        </w:r>
      </w:ins>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ins w:id="142" w:author="Sean" w:date="2021-07-06T11:34:00Z">
        <w:r w:rsidR="007A3346">
          <w:rPr>
            <w:lang w:val="en-US"/>
          </w:rPr>
          <w:t xml:space="preserve">This makes </w:t>
        </w:r>
      </w:ins>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ins w:id="143" w:author="Sean" w:date="2021-07-06T11:35:00Z">
        <w:r w:rsidR="007A3346">
          <w:rPr>
            <w:lang w:val="en-US"/>
          </w:rPr>
          <w:t xml:space="preserve">also </w:t>
        </w:r>
      </w:ins>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proofErr w:type="gramStart"/>
      <w:r w:rsidRPr="002622F5">
        <w:rPr>
          <w:lang w:val="en-US"/>
        </w:rPr>
        <w:t>AMP, and</w:t>
      </w:r>
      <w:proofErr w:type="gramEnd"/>
      <w:r w:rsidRPr="002622F5">
        <w:rPr>
          <w:lang w:val="en-US"/>
        </w:rPr>
        <w:t xml:space="preserve">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Scheel,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w:t>
      </w:r>
      <w:ins w:id="144" w:author="Sean" w:date="2021-07-06T11:35:00Z">
        <w:r w:rsidR="007A3346">
          <w:rPr>
            <w:lang w:val="en-US"/>
          </w:rPr>
          <w:t xml:space="preserve">that were </w:t>
        </w:r>
      </w:ins>
      <w:r w:rsidRPr="002622F5">
        <w:rPr>
          <w:lang w:val="en-US"/>
        </w:rPr>
        <w:t>conducted</w:t>
      </w:r>
      <w:ins w:id="145" w:author="Sean" w:date="2021-07-06T11:35:00Z">
        <w:r w:rsidR="007A3346">
          <w:rPr>
            <w:lang w:val="en-US"/>
          </w:rPr>
          <w:t xml:space="preserve"> in the paper</w:t>
        </w:r>
      </w:ins>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ins w:id="146" w:author="Sean" w:date="2021-07-06T11:36:00Z">
        <w:r>
          <w:rPr>
            <w:lang w:val="en-US"/>
          </w:rPr>
          <w:t xml:space="preserve">Finally, </w:t>
        </w:r>
      </w:ins>
      <w:r w:rsidR="00AA71A6">
        <w:rPr>
          <w:lang w:val="en-US"/>
        </w:rPr>
        <w:t xml:space="preserve">the authors noted that participants tended to skip trials more frequently on trials with neutral compared to </w:t>
      </w:r>
      <w:proofErr w:type="spellStart"/>
      <w:r w:rsidR="00AA71A6">
        <w:rPr>
          <w:lang w:val="en-US"/>
        </w:rPr>
        <w:t>valenced</w:t>
      </w:r>
      <w:proofErr w:type="spellEnd"/>
      <w:r w:rsidR="00AA71A6">
        <w:rPr>
          <w:lang w:val="en-US"/>
        </w:rPr>
        <w:t xml:space="preserve"> </w:t>
      </w:r>
      <w:proofErr w:type="gramStart"/>
      <w:r w:rsidR="00AA71A6">
        <w:rPr>
          <w:lang w:val="en-US"/>
        </w:rPr>
        <w:t>primes</w:t>
      </w:r>
      <w:ins w:id="147" w:author="Sean" w:date="2021-07-06T11:36:00Z">
        <w:r>
          <w:rPr>
            <w:lang w:val="en-US"/>
          </w:rPr>
          <w:t>, and</w:t>
        </w:r>
        <w:proofErr w:type="gramEnd"/>
        <w:r>
          <w:rPr>
            <w:lang w:val="en-US"/>
          </w:rPr>
          <w:t xml:space="preserve"> </w:t>
        </w:r>
      </w:ins>
      <w:r w:rsidR="00AA71A6">
        <w:rPr>
          <w:lang w:val="en-US"/>
        </w:rPr>
        <w:t>suggested that such a pattern could be explained by the implicit but not the explicit account</w:t>
      </w:r>
      <w:r w:rsidR="009624E8">
        <w:rPr>
          <w:lang w:val="en-US"/>
        </w:rPr>
        <w:t xml:space="preserve"> (i.e., that if people were aware they should skip when confronted with </w:t>
      </w:r>
      <w:proofErr w:type="spellStart"/>
      <w:r w:rsidR="009624E8">
        <w:rPr>
          <w:lang w:val="en-US"/>
        </w:rPr>
        <w:t>valenced</w:t>
      </w:r>
      <w:proofErr w:type="spellEnd"/>
      <w:r w:rsidR="009624E8">
        <w:rPr>
          <w:lang w:val="en-US"/>
        </w:rPr>
        <w:t xml:space="preserve">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w:t>
      </w:r>
      <w:proofErr w:type="gramStart"/>
      <w:r w:rsidR="00AA71A6" w:rsidRPr="00B442B3">
        <w:t>Thus</w:t>
      </w:r>
      <w:proofErr w:type="gramEnd"/>
      <w:r w:rsidR="00AA71A6" w:rsidRPr="00B442B3">
        <w:t xml:space="preserve"> it follows that they will skip more on such trials. The opposite is true on </w:t>
      </w:r>
      <w:proofErr w:type="spellStart"/>
      <w:r w:rsidR="00AA71A6" w:rsidRPr="00B442B3">
        <w:t>valenced</w:t>
      </w:r>
      <w:proofErr w:type="spellEnd"/>
      <w:r w:rsidR="00AA71A6" w:rsidRPr="00B442B3">
        <w:t xml:space="preserve">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78CE4DD7" w:rsidR="00AA71A6" w:rsidRPr="002622F5" w:rsidRDefault="00AA71A6" w:rsidP="00E45837">
      <w:pPr>
        <w:pStyle w:val="Normal1"/>
        <w:ind w:firstLine="720"/>
        <w:rPr>
          <w:lang w:val="en-US"/>
        </w:rPr>
      </w:pPr>
      <w:r>
        <w:rPr>
          <w:lang w:val="en-US"/>
        </w:rPr>
        <w:t xml:space="preserve">Given </w:t>
      </w:r>
      <w:r w:rsidR="00AD63A4">
        <w:rPr>
          <w:lang w:val="en-US"/>
        </w:rPr>
        <w:t>the</w:t>
      </w:r>
      <w:ins w:id="148" w:author="Sean" w:date="2021-07-06T11:37:00Z">
        <w:r w:rsidR="007A3346">
          <w:rPr>
            <w:lang w:val="en-US"/>
          </w:rPr>
          <w:t>se</w:t>
        </w:r>
      </w:ins>
      <w:r w:rsidR="00AD63A4">
        <w:rPr>
          <w:lang w:val="en-US"/>
        </w:rPr>
        <w:t xml:space="preserve"> conflicting accounts of the role of awareness </w:t>
      </w:r>
      <w:ins w:id="149" w:author="Sean" w:date="2021-07-06T11:37:00Z">
        <w:r w:rsidR="007A3346">
          <w:rPr>
            <w:lang w:val="en-US"/>
          </w:rPr>
          <w:t xml:space="preserve">in </w:t>
        </w:r>
      </w:ins>
      <w:r w:rsidR="00AD63A4">
        <w:rPr>
          <w:lang w:val="en-US"/>
        </w:rPr>
        <w:t>the AMP</w:t>
      </w:r>
      <w:r w:rsidR="007C17D4">
        <w:rPr>
          <w:lang w:val="en-US"/>
        </w:rPr>
        <w:t>,</w:t>
      </w:r>
      <w:r w:rsidR="00AD63A4">
        <w:rPr>
          <w:lang w:val="en-US"/>
        </w:rPr>
        <w:t xml:space="preserve"> the little empirical attention it has received</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ins w:id="150" w:author="Sean" w:date="2021-07-06T09:48:00Z">
        <w:r w:rsidR="00D317AB">
          <w:rPr>
            <w:lang w:val="en-US"/>
          </w:rPr>
          <w:t xml:space="preserve">some of </w:t>
        </w:r>
      </w:ins>
      <w:r w:rsidR="00AD63A4">
        <w:rPr>
          <w:lang w:val="en-US"/>
        </w:rPr>
        <w:t>t</w:t>
      </w:r>
      <w:r w:rsidR="007C17D4">
        <w:rPr>
          <w:lang w:val="en-US"/>
        </w:rPr>
        <w:t xml:space="preserve">his </w:t>
      </w:r>
      <w:ins w:id="151" w:author="Sean" w:date="2021-07-06T09:48:00Z">
        <w:r w:rsidR="00D317AB">
          <w:rPr>
            <w:lang w:val="en-US"/>
          </w:rPr>
          <w:t>work</w:t>
        </w:r>
      </w:ins>
      <w:r w:rsidR="007C17D4">
        <w:rPr>
          <w:lang w:val="en-US"/>
        </w:rPr>
        <w:t>,</w:t>
      </w:r>
      <w:r w:rsidR="00AD63A4">
        <w:rPr>
          <w:lang w:val="en-US"/>
        </w:rPr>
        <w:t xml:space="preserve"> </w:t>
      </w:r>
      <w:r>
        <w:rPr>
          <w:lang w:val="en-US"/>
        </w:rPr>
        <w:t xml:space="preserve">it seems reasonable to </w:t>
      </w:r>
      <w:ins w:id="152" w:author="Sean" w:date="2021-07-06T11:37:00Z">
        <w:r w:rsidR="007A3346">
          <w:rPr>
            <w:lang w:val="en-US"/>
          </w:rPr>
          <w:t xml:space="preserve">continue </w:t>
        </w:r>
      </w:ins>
      <w:r w:rsidR="00AD63A4">
        <w:rPr>
          <w:lang w:val="en-US"/>
        </w:rPr>
        <w:t>examin</w:t>
      </w:r>
      <w:ins w:id="153" w:author="Sean" w:date="2021-07-06T11:37:00Z">
        <w:r w:rsidR="007A3346">
          <w:rPr>
            <w:lang w:val="en-US"/>
          </w:rPr>
          <w:t>ing</w:t>
        </w:r>
      </w:ins>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54" w:name="_1fob9te" w:colFirst="0" w:colLast="0"/>
      <w:bookmarkStart w:id="155" w:name="_3znysh7" w:colFirst="0" w:colLast="0"/>
      <w:bookmarkStart w:id="156" w:name="_2et92p0" w:colFirst="0" w:colLast="0"/>
      <w:bookmarkStart w:id="157" w:name="_tyjcwt" w:colFirst="0" w:colLast="0"/>
      <w:bookmarkEnd w:id="154"/>
      <w:bookmarkEnd w:id="155"/>
      <w:bookmarkEnd w:id="156"/>
      <w:bookmarkEnd w:id="157"/>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proofErr w:type="gramStart"/>
      <w:r w:rsidR="001048B4">
        <w:rPr>
          <w:lang w:val="en-US"/>
        </w:rPr>
        <w:t>,</w:t>
      </w:r>
      <w:r>
        <w:rPr>
          <w:lang w:val="en-US"/>
        </w:rPr>
        <w:t xml:space="preserve"> in particular, </w:t>
      </w:r>
      <w:r w:rsidR="00B100D5">
        <w:rPr>
          <w:lang w:val="en-US"/>
        </w:rPr>
        <w:t>the</w:t>
      </w:r>
      <w:proofErr w:type="gramEnd"/>
      <w:r w:rsidR="00B100D5">
        <w:rPr>
          <w:lang w:val="en-US"/>
        </w:rPr>
        <w:t xml:space="preserv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ins w:id="158" w:author="Sean" w:date="2021-07-07T15:49:00Z">
        <w:r w:rsidR="006006F9">
          <w:t xml:space="preserve">conceptual </w:t>
        </w:r>
      </w:ins>
      <w:r w:rsidR="00560FC2">
        <w:t>replication of Payne et al.</w:t>
      </w:r>
      <w:r w:rsidR="00560FC2">
        <w:rPr>
          <w:lang w:val="en-US"/>
        </w:rPr>
        <w:t xml:space="preserve">’s (2013, Experiment 3) work with the ‘skip’ AMP. </w:t>
      </w:r>
      <w:ins w:id="159" w:author="Sean" w:date="2021-07-06T11:38:00Z">
        <w:r w:rsidR="007A3346">
          <w:rPr>
            <w:lang w:val="en-US"/>
          </w:rPr>
          <w:t xml:space="preserve">As we previously noted, the </w:t>
        </w:r>
      </w:ins>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ins w:id="160" w:author="Sean" w:date="2021-07-06T11:38:00Z">
        <w:r w:rsidR="007A3346">
          <w:t xml:space="preserve">an </w:t>
        </w:r>
      </w:ins>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lastRenderedPageBreak/>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 xml:space="preserve">groups of participants (Democrats and Republicans) first complete a political IA-AMP and then an IA-AMP with generic </w:t>
      </w:r>
      <w:proofErr w:type="spellStart"/>
      <w:r>
        <w:rPr>
          <w:highlight w:val="white"/>
          <w:lang w:val="en-US"/>
        </w:rPr>
        <w:t>valenced</w:t>
      </w:r>
      <w:proofErr w:type="spellEnd"/>
      <w:r>
        <w:rPr>
          <w:highlight w:val="white"/>
          <w:lang w:val="en-US"/>
        </w:rPr>
        <w:t xml:space="preserve">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3739189A" w:rsidR="00560FC2" w:rsidDel="00EE3A88" w:rsidRDefault="00560FC2" w:rsidP="00560FC2">
      <w:pPr>
        <w:pStyle w:val="Normal1"/>
        <w:rPr>
          <w:del w:id="161" w:author="Sean" w:date="2021-07-06T14:35:00Z"/>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ins w:id="162" w:author="Sean" w:date="2021-07-06T14:45:00Z">
        <w:r w:rsidR="007F2CA0" w:rsidRPr="007F2CA0">
          <w:rPr>
            <w:lang w:val="en-US"/>
          </w:rPr>
          <w:t xml:space="preserve">Taken together, our studies build on previous work in this area by investigating awareness in both retrospective and </w:t>
        </w:r>
        <w:r w:rsidR="007F2CA0" w:rsidRPr="007F2CA0">
          <w:rPr>
            <w:lang w:val="en-US"/>
          </w:rPr>
          <w:lastRenderedPageBreak/>
          <w:t xml:space="preserve">prospective ways. They do so </w:t>
        </w:r>
        <w:proofErr w:type="gramStart"/>
        <w:r w:rsidR="007F2CA0" w:rsidRPr="007F2CA0">
          <w:rPr>
            <w:lang w:val="en-US"/>
          </w:rPr>
          <w:t>using</w:t>
        </w:r>
        <w:proofErr w:type="gramEnd"/>
        <w:r w:rsidR="007F2CA0" w:rsidRPr="007F2CA0">
          <w:rPr>
            <w:lang w:val="en-US"/>
          </w:rPr>
          <w:t xml:space="preserve"> multiple measures (single post-hoc self-reports, trial-by-trial online measures), versions of the AMP (standard, Influence Aware version, Mann et al. version), and attitude domains (political, positive vs. negative). They explore the 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ins>
    </w:p>
    <w:p w14:paraId="391C722A" w14:textId="4AD843DB" w:rsidR="00DC312A" w:rsidRDefault="00E16417" w:rsidP="00DC312A">
      <w:pPr>
        <w:pStyle w:val="Normal1"/>
        <w:rPr>
          <w:noProof/>
          <w:lang w:val="en-US"/>
        </w:rPr>
      </w:pPr>
      <w:r>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w:t>
      </w:r>
      <w:proofErr w:type="gramStart"/>
      <w:r w:rsidR="00121054">
        <w:t>effects</w:t>
      </w:r>
      <w:proofErr w:type="gramEnd"/>
      <w:r w:rsidR="00121054">
        <w:t xml:space="preserve">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w:t>
      </w:r>
      <w:proofErr w:type="gramStart"/>
      <w:r w:rsidR="006F6803">
        <w:rPr>
          <w:lang w:val="en-US"/>
        </w:rPr>
        <w:t>in order to</w:t>
      </w:r>
      <w:proofErr w:type="gramEnd"/>
      <w:r w:rsidR="006F6803">
        <w:rPr>
          <w:lang w:val="en-US"/>
        </w:rPr>
        <w:t xml:space="preserve">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w:t>
      </w:r>
      <w:proofErr w:type="gramStart"/>
      <w:r w:rsidR="006F6803" w:rsidRPr="00DD28E5">
        <w:rPr>
          <w:lang w:val="en-US"/>
        </w:rPr>
        <w:t>partially-overlapping</w:t>
      </w:r>
      <w:proofErr w:type="gramEnd"/>
      <w:r w:rsidR="006F6803" w:rsidRPr="00DD28E5">
        <w:rPr>
          <w:lang w:val="en-US"/>
        </w:rPr>
        <w:t xml:space="preserve">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w:t>
      </w:r>
      <w:proofErr w:type="gramStart"/>
      <w:r w:rsidR="00D35549" w:rsidRPr="005E6439">
        <w:rPr>
          <w:lang w:val="en-US"/>
        </w:rPr>
        <w:t>met</w:t>
      </w:r>
      <w:proofErr w:type="gramEnd"/>
      <w:r w:rsidR="00D35549" w:rsidRPr="005E6439">
        <w:rPr>
          <w:lang w:val="en-US"/>
        </w:rPr>
        <w:t xml:space="preserve">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w:t>
      </w:r>
      <w:proofErr w:type="gramStart"/>
      <w:r>
        <w:rPr>
          <w:lang w:val="en-US"/>
        </w:rPr>
        <w:t>keys</w:t>
      </w:r>
      <w:proofErr w:type="gramEnd"/>
      <w:r>
        <w:rPr>
          <w:lang w:val="en-US"/>
        </w:rPr>
        <w:t xml:space="preserve"> respectively. </w:t>
      </w:r>
    </w:p>
    <w:p w14:paraId="6F331ED5" w14:textId="76B3D4F3"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w:t>
      </w:r>
      <w:proofErr w:type="gramStart"/>
      <w:r w:rsidR="00434796" w:rsidRPr="000278B0">
        <w:rPr>
          <w:lang w:val="en-US"/>
        </w:rPr>
        <w:t>similar to</w:t>
      </w:r>
      <w:proofErr w:type="gramEnd"/>
      <w:r w:rsidR="00434796" w:rsidRPr="000278B0">
        <w:rPr>
          <w:lang w:val="en-US"/>
        </w:rPr>
        <w:t xml:space="preserve">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xml:space="preserve">- namely </w:t>
      </w:r>
      <w:proofErr w:type="gramStart"/>
      <w:r w:rsidR="00434796" w:rsidRPr="000278B0">
        <w:t>-  to</w:t>
      </w:r>
      <w:proofErr w:type="gramEnd"/>
      <w:r w:rsidR="00434796" w:rsidRPr="000278B0">
        <w:t xml:space="preserve">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ins w:id="163" w:author="Sean" w:date="2021-07-07T15:49:00Z">
        <w:r w:rsidR="006006F9">
          <w:t xml:space="preserve">conceptual </w:t>
        </w:r>
      </w:ins>
      <w:r w:rsidR="00460EA9" w:rsidRPr="000278B0">
        <w:t xml:space="preserve">replication were </w:t>
      </w:r>
      <w:proofErr w:type="gramStart"/>
      <w:r w:rsidR="00460EA9" w:rsidRPr="000278B0">
        <w:t>similar to</w:t>
      </w:r>
      <w:proofErr w:type="gramEnd"/>
      <w:r w:rsidR="00460EA9" w:rsidRPr="000278B0">
        <w:t xml:space="preserve"> those used by Payne et al. (2013) with two exceptions. </w:t>
      </w:r>
      <w:proofErr w:type="gramStart"/>
      <w:r w:rsidR="00460EA9" w:rsidRPr="000278B0">
        <w:t>First</w:t>
      </w:r>
      <w:proofErr w:type="gramEnd"/>
      <w:r w:rsidR="00460EA9" w:rsidRPr="000278B0">
        <w:t xml:space="preserve"> we use 72 rather than 120 trials in order to make completion of two AMPs manageable for participants. Second, whereas Payne et al. used </w:t>
      </w:r>
      <w:proofErr w:type="spellStart"/>
      <w:r w:rsidR="00460EA9" w:rsidRPr="000278B0">
        <w:t>valenced</w:t>
      </w:r>
      <w:proofErr w:type="spellEnd"/>
      <w:r w:rsidR="00460EA9" w:rsidRPr="000278B0">
        <w:t xml:space="preserve"> and neutral primes we only used </w:t>
      </w:r>
      <w:proofErr w:type="spellStart"/>
      <w:r w:rsidR="00460EA9" w:rsidRPr="000278B0">
        <w:t>valenced</w:t>
      </w:r>
      <w:proofErr w:type="spellEnd"/>
      <w:r w:rsidR="00460EA9" w:rsidRPr="000278B0">
        <w:t xml:space="preserve"> primes as </w:t>
      </w:r>
      <w:r w:rsidR="00F843CA" w:rsidRPr="000278B0">
        <w:t xml:space="preserve">- </w:t>
      </w:r>
      <w:r w:rsidR="00460EA9" w:rsidRPr="000278B0">
        <w:t xml:space="preserve">in </w:t>
      </w:r>
      <w:proofErr w:type="gramStart"/>
      <w:ins w:id="164" w:author="Sean" w:date="2021-07-06T11:51:00Z">
        <w:r w:rsidR="00E5547B">
          <w:t>the majority of</w:t>
        </w:r>
        <w:proofErr w:type="gramEnd"/>
        <w:r w:rsidR="00E5547B">
          <w:t xml:space="preserve"> </w:t>
        </w:r>
      </w:ins>
      <w:r w:rsidR="00460EA9" w:rsidRPr="000278B0">
        <w:t xml:space="preserve">AMP studies </w:t>
      </w:r>
      <w:r w:rsidR="00F843CA" w:rsidRPr="000278B0">
        <w:t xml:space="preserve">- only </w:t>
      </w:r>
      <w:proofErr w:type="spellStart"/>
      <w:r w:rsidR="00F843CA" w:rsidRPr="000278B0">
        <w:t>valenced</w:t>
      </w:r>
      <w:proofErr w:type="spellEnd"/>
      <w:r w:rsidR="00F843CA" w:rsidRPr="000278B0">
        <w:t xml:space="preserve"> primes are used</w:t>
      </w:r>
      <w:r w:rsidR="00460EA9" w:rsidRPr="000278B0">
        <w:t>.</w:t>
      </w:r>
      <w:ins w:id="165" w:author="Sean" w:date="2021-07-06T16:12:00Z">
        <w:r w:rsidR="0021755E">
          <w:t xml:space="preserve"> </w:t>
        </w:r>
        <w:r w:rsidR="0021755E">
          <w:rPr>
            <w:rStyle w:val="FootnoteReference"/>
          </w:rPr>
          <w:footnoteReference w:id="6"/>
        </w:r>
      </w:ins>
    </w:p>
    <w:p w14:paraId="09C972A1" w14:textId="77777777" w:rsidR="00D5538D" w:rsidRPr="002622F5" w:rsidRDefault="00D5538D" w:rsidP="00124669">
      <w:pPr>
        <w:pStyle w:val="Heading2"/>
      </w:pPr>
      <w:r w:rsidRPr="002622F5">
        <w:lastRenderedPageBreak/>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w:t>
      </w:r>
      <w:proofErr w:type="gramStart"/>
      <w:r>
        <w:t>partially-overlapping</w:t>
      </w:r>
      <w:proofErr w:type="gramEnd"/>
      <w:r>
        <w:t xml:space="preserve">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w:t>
      </w:r>
      <w:proofErr w:type="gramStart"/>
      <w:r w:rsidR="00866211">
        <w:t>in order to</w:t>
      </w:r>
      <w:proofErr w:type="gramEnd"/>
      <w:r w:rsidR="00866211">
        <w:t xml:space="preserve">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lastRenderedPageBreak/>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429DF21F" w:rsidR="00CB7C8D" w:rsidRDefault="00E45837" w:rsidP="00CB7C8D">
      <w:pPr>
        <w:pStyle w:val="Normal1"/>
        <w:ind w:firstLine="720"/>
        <w:rPr>
          <w:iCs/>
          <w:lang w:val="en-US"/>
        </w:rPr>
      </w:pPr>
      <w:r>
        <w:rPr>
          <w:b/>
          <w:lang w:val="en-US"/>
        </w:rPr>
        <w:t>Do E</w:t>
      </w:r>
      <w:r w:rsidR="00D5538D" w:rsidRPr="00E45837">
        <w:rPr>
          <w:b/>
          <w:lang w:val="en-US"/>
        </w:rPr>
        <w:t xml:space="preserve">ffects </w:t>
      </w:r>
      <w:proofErr w:type="gramStart"/>
      <w:r>
        <w:rPr>
          <w:b/>
          <w:lang w:val="en-US"/>
        </w:rPr>
        <w:t>On</w:t>
      </w:r>
      <w:proofErr w:type="gramEnd"/>
      <w:r>
        <w:rPr>
          <w:b/>
          <w:lang w:val="en-US"/>
        </w:rPr>
        <w:t xml:space="preserve">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ins w:id="178" w:author="Sean" w:date="2021-08-03T12:40:00Z">
        <w:r w:rsidR="00754190">
          <w:rPr>
            <w:iCs/>
            <w:lang w:val="en-US"/>
          </w:rPr>
          <w:t>(</w:t>
        </w:r>
        <w:r w:rsidR="00754190" w:rsidRPr="00754190">
          <w:rPr>
            <w:i/>
            <w:iCs/>
            <w:lang w:val="en-US"/>
          </w:rPr>
          <w:t>M</w:t>
        </w:r>
        <w:r w:rsidR="00754190">
          <w:rPr>
            <w:iCs/>
            <w:lang w:val="en-US"/>
          </w:rPr>
          <w:t xml:space="preserve"> = </w:t>
        </w:r>
      </w:ins>
      <w:ins w:id="179" w:author="Sean" w:date="2021-08-03T12:41:00Z">
        <w:r w:rsidR="00754190">
          <w:rPr>
            <w:iCs/>
            <w:lang w:val="en-US"/>
          </w:rPr>
          <w:t>0.17</w:t>
        </w:r>
      </w:ins>
      <w:ins w:id="180" w:author="Sean" w:date="2021-08-03T12:40:00Z">
        <w:r w:rsidR="00754190">
          <w:rPr>
            <w:iCs/>
            <w:lang w:val="en-US"/>
          </w:rPr>
          <w:t xml:space="preserve">, </w:t>
        </w:r>
        <w:r w:rsidR="00754190" w:rsidRPr="00754190">
          <w:rPr>
            <w:i/>
            <w:iCs/>
            <w:lang w:val="en-US"/>
          </w:rPr>
          <w:t>SD</w:t>
        </w:r>
        <w:r w:rsidR="00754190">
          <w:rPr>
            <w:iCs/>
            <w:lang w:val="en-US"/>
          </w:rPr>
          <w:t xml:space="preserve"> = </w:t>
        </w:r>
      </w:ins>
      <w:ins w:id="181" w:author="Sean" w:date="2021-08-03T12:41:00Z">
        <w:r w:rsidR="00754190">
          <w:rPr>
            <w:iCs/>
            <w:lang w:val="en-US"/>
          </w:rPr>
          <w:t>0.33</w:t>
        </w:r>
      </w:ins>
      <w:ins w:id="182" w:author="Sean" w:date="2021-08-03T12:40:00Z">
        <w:r w:rsidR="00754190">
          <w:rPr>
            <w:iCs/>
            <w:lang w:val="en-US"/>
          </w:rPr>
          <w:t xml:space="preserve">) </w:t>
        </w:r>
      </w:ins>
      <w:r w:rsidR="00D5538D">
        <w:rPr>
          <w:iCs/>
          <w:lang w:val="en-US"/>
        </w:rPr>
        <w:t xml:space="preserve">were significantly larger than </w:t>
      </w:r>
      <w:r w:rsidR="00FE43D8">
        <w:rPr>
          <w:iCs/>
          <w:lang w:val="en-US"/>
        </w:rPr>
        <w:t xml:space="preserve">those </w:t>
      </w:r>
      <w:r w:rsidR="00D5538D">
        <w:rPr>
          <w:iCs/>
          <w:lang w:val="en-US"/>
        </w:rPr>
        <w:t>in the skip-AMP</w:t>
      </w:r>
      <w:ins w:id="183" w:author="Sean" w:date="2021-08-03T12:40:00Z">
        <w:r w:rsidR="00754190">
          <w:rPr>
            <w:iCs/>
            <w:lang w:val="en-US"/>
          </w:rPr>
          <w:t xml:space="preserve"> (</w:t>
        </w:r>
        <w:r w:rsidR="00754190" w:rsidRPr="00754190">
          <w:rPr>
            <w:i/>
            <w:iCs/>
            <w:lang w:val="en-US"/>
          </w:rPr>
          <w:t>M</w:t>
        </w:r>
        <w:r w:rsidR="00754190">
          <w:rPr>
            <w:iCs/>
            <w:lang w:val="en-US"/>
          </w:rPr>
          <w:t xml:space="preserve"> = </w:t>
        </w:r>
      </w:ins>
      <w:ins w:id="184" w:author="Sean" w:date="2021-08-03T12:41:00Z">
        <w:r w:rsidR="00754190">
          <w:rPr>
            <w:iCs/>
            <w:lang w:val="en-US"/>
          </w:rPr>
          <w:t>-0.12</w:t>
        </w:r>
      </w:ins>
      <w:ins w:id="185" w:author="Sean" w:date="2021-08-03T12:40:00Z">
        <w:r w:rsidR="00754190">
          <w:rPr>
            <w:iCs/>
            <w:lang w:val="en-US"/>
          </w:rPr>
          <w:t xml:space="preserve">, </w:t>
        </w:r>
        <w:r w:rsidR="00754190" w:rsidRPr="00754190">
          <w:rPr>
            <w:i/>
            <w:iCs/>
            <w:lang w:val="en-US"/>
          </w:rPr>
          <w:t>SD</w:t>
        </w:r>
        <w:r w:rsidR="00754190">
          <w:rPr>
            <w:iCs/>
            <w:lang w:val="en-US"/>
          </w:rPr>
          <w:t xml:space="preserve"> = </w:t>
        </w:r>
      </w:ins>
      <w:ins w:id="186" w:author="Sean" w:date="2021-08-03T12:41:00Z">
        <w:r w:rsidR="00754190">
          <w:rPr>
            <w:iCs/>
            <w:lang w:val="en-US"/>
          </w:rPr>
          <w:t>0.26</w:t>
        </w:r>
      </w:ins>
      <w:ins w:id="187" w:author="Sean" w:date="2021-08-03T12:40:00Z">
        <w:r w:rsidR="00754190">
          <w:rPr>
            <w:iCs/>
            <w:lang w:val="en-US"/>
          </w:rPr>
          <w:t>)</w:t>
        </w:r>
      </w:ins>
      <w:r w:rsidR="00D5538D">
        <w:rPr>
          <w:iCs/>
          <w:lang w:val="en-US"/>
        </w:rPr>
        <w:t xml:space="preserve">, </w:t>
      </w:r>
      <w:proofErr w:type="gramStart"/>
      <w:r w:rsidR="00D5538D">
        <w:rPr>
          <w:i/>
          <w:lang w:val="en-US"/>
        </w:rPr>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ins w:id="188" w:author="Sean" w:date="2021-07-07T15:50:00Z">
        <w:r w:rsidR="006006F9">
          <w:t xml:space="preserve">conceptual </w:t>
        </w:r>
      </w:ins>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w:t>
      </w:r>
      <w:r w:rsidR="00393AC6">
        <w:lastRenderedPageBreak/>
        <w:t xml:space="preserve">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189" w:name="_3dy6vkm" w:colFirst="0" w:colLast="0"/>
      <w:bookmarkEnd w:id="189"/>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w:t>
      </w:r>
      <w:proofErr w:type="gramStart"/>
      <w:r w:rsidR="00EA1519">
        <w:rPr>
          <w:lang w:val="en-US"/>
        </w:rPr>
        <w:t>that evaluations</w:t>
      </w:r>
      <w:proofErr w:type="gramEnd"/>
      <w:r w:rsidR="00EA1519">
        <w:rPr>
          <w:lang w:val="en-US"/>
        </w:rPr>
        <w:t xml:space="preserve">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lastRenderedPageBreak/>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proofErr w:type="spellStart"/>
      <w:r w:rsidR="00E5122B">
        <w:rPr>
          <w:lang w:val="en-US"/>
        </w:rPr>
        <w:t>valenced</w:t>
      </w:r>
      <w:proofErr w:type="spellEnd"/>
      <w:r w:rsidR="00E5122B">
        <w:rPr>
          <w:lang w:val="en-US"/>
        </w:rPr>
        <w:t xml:space="preserve">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lastRenderedPageBreak/>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xml:space="preserve">: “to what extent were your ratings of the Chinese </w:t>
      </w:r>
      <w:r w:rsidR="009F20B1" w:rsidRPr="00BD2818">
        <w:rPr>
          <w:lang w:val="en-US"/>
        </w:rPr>
        <w:lastRenderedPageBreak/>
        <w:t>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proofErr w:type="gramStart"/>
      <w:r w:rsidR="00337E83" w:rsidRPr="00BD2818">
        <w:rPr>
          <w:lang w:val="en-US"/>
        </w:rPr>
        <w:t>A</w:t>
      </w:r>
      <w:r w:rsidR="00337E83">
        <w:rPr>
          <w:lang w:val="en-US"/>
        </w:rPr>
        <w:t xml:space="preserve"> number of</w:t>
      </w:r>
      <w:proofErr w:type="gramEnd"/>
      <w:r w:rsidR="00337E83">
        <w:rPr>
          <w:lang w:val="en-US"/>
        </w:rPr>
        <w:t xml:space="preserve">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lastRenderedPageBreak/>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 xml:space="preserve">Was There Evidence </w:t>
      </w:r>
      <w:proofErr w:type="gramStart"/>
      <w:r>
        <w:rPr>
          <w:b/>
          <w:lang w:val="en-US"/>
        </w:rPr>
        <w:t>For</w:t>
      </w:r>
      <w:proofErr w:type="gramEnd"/>
      <w:r>
        <w:rPr>
          <w:b/>
          <w:lang w:val="en-US"/>
        </w:rPr>
        <w:t xml:space="preserve">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 xml:space="preserve">Are AMP Effects Moderated </w:t>
      </w:r>
      <w:proofErr w:type="gramStart"/>
      <w:r>
        <w:rPr>
          <w:b/>
          <w:lang w:val="en-US"/>
        </w:rPr>
        <w:t>B</w:t>
      </w:r>
      <w:r w:rsidR="00B53C37" w:rsidRPr="007A7246">
        <w:rPr>
          <w:b/>
          <w:lang w:val="en-US"/>
        </w:rPr>
        <w:t>y</w:t>
      </w:r>
      <w:proofErr w:type="gramEnd"/>
      <w:r w:rsidR="00B53C37" w:rsidRPr="007A7246">
        <w:rPr>
          <w:b/>
          <w:lang w:val="en-US"/>
        </w:rPr>
        <w:t xml:space="preserve">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w:t>
      </w:r>
      <w:proofErr w:type="gramStart"/>
      <w:r w:rsidR="007A7246">
        <w:rPr>
          <w:b/>
          <w:lang w:val="en-US"/>
        </w:rPr>
        <w:t>B</w:t>
      </w:r>
      <w:r w:rsidRPr="007A7246">
        <w:rPr>
          <w:b/>
          <w:lang w:val="en-US"/>
        </w:rPr>
        <w:t>y</w:t>
      </w:r>
      <w:proofErr w:type="gramEnd"/>
      <w:r w:rsidRPr="007A7246">
        <w:rPr>
          <w:b/>
          <w:lang w:val="en-US"/>
        </w:rPr>
        <w:t xml:space="preserve">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w:t>
      </w:r>
      <w:r w:rsidRPr="002622F5">
        <w:rPr>
          <w:highlight w:val="white"/>
          <w:lang w:val="en-US"/>
        </w:rPr>
        <w:lastRenderedPageBreak/>
        <w:t>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proofErr w:type="gramStart"/>
      <w:r w:rsidR="007A7246">
        <w:rPr>
          <w:b/>
          <w:highlight w:val="white"/>
          <w:lang w:val="en-US"/>
        </w:rPr>
        <w:t>Of</w:t>
      </w:r>
      <w:proofErr w:type="gramEnd"/>
      <w:r w:rsidR="007A7246">
        <w:rPr>
          <w:b/>
          <w:highlight w:val="white"/>
          <w:lang w:val="en-US"/>
        </w:rPr>
        <w:t xml:space="preserve">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 xml:space="preserve">oes Influence Awareness </w:t>
      </w:r>
      <w:proofErr w:type="gramStart"/>
      <w:r w:rsidR="00584596" w:rsidRPr="00584596">
        <w:rPr>
          <w:b/>
          <w:lang w:val="en-US"/>
        </w:rPr>
        <w:t>On</w:t>
      </w:r>
      <w:proofErr w:type="gramEnd"/>
      <w:r w:rsidR="00584596" w:rsidRPr="00584596">
        <w:rPr>
          <w:b/>
          <w:lang w:val="en-US"/>
        </w:rPr>
        <w:t xml:space="preserve">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w:t>
      </w:r>
      <w:proofErr w:type="gramStart"/>
      <w:r>
        <w:rPr>
          <w:lang w:val="en-US"/>
        </w:rPr>
        <w:t>on the basis of</w:t>
      </w:r>
      <w:proofErr w:type="gramEnd"/>
      <w:r>
        <w:rPr>
          <w:lang w:val="en-US"/>
        </w:rPr>
        <w:t xml:space="preserve"> the influence aware trials </w:t>
      </w:r>
      <w:r w:rsidR="00A14A65">
        <w:rPr>
          <w:lang w:val="en-US"/>
        </w:rPr>
        <w:t xml:space="preserve">compared </w:t>
      </w:r>
      <w:r w:rsidR="00A14A65">
        <w:rPr>
          <w:lang w:val="en-US"/>
        </w:rPr>
        <w:lastRenderedPageBreak/>
        <w:t xml:space="preserve">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proofErr w:type="spellStart"/>
      <w:r w:rsidR="00E5122B">
        <w:rPr>
          <w:highlight w:val="white"/>
          <w:lang w:val="en-US"/>
        </w:rPr>
        <w:t>valenced</w:t>
      </w:r>
      <w:proofErr w:type="spellEnd"/>
      <w:r w:rsidR="00E5122B">
        <w:rPr>
          <w:highlight w:val="white"/>
          <w:lang w:val="en-US"/>
        </w:rPr>
        <w:t xml:space="preserve">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proofErr w:type="gramStart"/>
      <w:r w:rsidR="001B65A0">
        <w:t>effects</w:t>
      </w:r>
      <w:proofErr w:type="gramEnd"/>
      <w:r w:rsidR="001B65A0">
        <w:t xml:space="preserve">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lastRenderedPageBreak/>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 xml:space="preserve">AMP stimuli were </w:t>
      </w:r>
      <w:proofErr w:type="gramStart"/>
      <w:r>
        <w:rPr>
          <w:lang w:val="en-US"/>
        </w:rPr>
        <w:t>similar to</w:t>
      </w:r>
      <w:proofErr w:type="gramEnd"/>
      <w:r>
        <w:rPr>
          <w:lang w:val="en-US"/>
        </w:rPr>
        <w:t xml:space="preserve">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lastRenderedPageBreak/>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w:t>
      </w:r>
      <w:proofErr w:type="gramStart"/>
      <w:r w:rsidR="00531ADD" w:rsidRPr="000C7243">
        <w:rPr>
          <w:lang w:val="en-US"/>
        </w:rPr>
        <w:t>similar to</w:t>
      </w:r>
      <w:proofErr w:type="gramEnd"/>
      <w:r w:rsidR="00531ADD" w:rsidRPr="000C7243">
        <w:rPr>
          <w:lang w:val="en-US"/>
        </w:rPr>
        <w:t xml:space="preserve">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proofErr w:type="spellStart"/>
      <w:r w:rsidR="00E5122B" w:rsidRPr="000C7243">
        <w:rPr>
          <w:lang w:val="en-US"/>
        </w:rPr>
        <w:t>valenced</w:t>
      </w:r>
      <w:proofErr w:type="spellEnd"/>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w:t>
      </w:r>
      <w:proofErr w:type="gramStart"/>
      <w:r>
        <w:rPr>
          <w:highlight w:val="white"/>
          <w:lang w:val="en-US"/>
        </w:rPr>
        <w:t>individual, and</w:t>
      </w:r>
      <w:proofErr w:type="gramEnd"/>
      <w:r>
        <w:rPr>
          <w:highlight w:val="white"/>
          <w:lang w:val="en-US"/>
        </w:rPr>
        <w:t xml:space="preserve">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lastRenderedPageBreak/>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 xml:space="preserve">Was There Evidence </w:t>
      </w:r>
      <w:proofErr w:type="gramStart"/>
      <w:r>
        <w:rPr>
          <w:b/>
          <w:lang w:val="en-US"/>
        </w:rPr>
        <w:t>For</w:t>
      </w:r>
      <w:proofErr w:type="gramEnd"/>
      <w:r>
        <w:rPr>
          <w:b/>
          <w:lang w:val="en-US"/>
        </w:rPr>
        <w:t xml:space="preserve">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 xml:space="preserve">ness </w:t>
      </w:r>
      <w:proofErr w:type="gramStart"/>
      <w:r w:rsidR="00584596">
        <w:rPr>
          <w:b/>
          <w:color w:val="222222"/>
          <w:highlight w:val="white"/>
          <w:lang w:val="en-US"/>
        </w:rPr>
        <w:t>On</w:t>
      </w:r>
      <w:proofErr w:type="gramEnd"/>
      <w:r w:rsidR="00584596">
        <w:rPr>
          <w:b/>
          <w:color w:val="222222"/>
          <w:highlight w:val="white"/>
          <w:lang w:val="en-US"/>
        </w:rPr>
        <w:t xml:space="preserve">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 xml:space="preserve">Is There </w:t>
      </w:r>
      <w:proofErr w:type="gramStart"/>
      <w:r w:rsidR="00584596">
        <w:rPr>
          <w:b/>
          <w:highlight w:val="white"/>
          <w:lang w:val="en-US"/>
        </w:rPr>
        <w:t>A</w:t>
      </w:r>
      <w:proofErr w:type="gramEnd"/>
      <w:r w:rsidR="00584596">
        <w:rPr>
          <w:b/>
          <w:highlight w:val="white"/>
          <w:lang w:val="en-US"/>
        </w:rPr>
        <w:t xml:space="preserve">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proofErr w:type="gramStart"/>
      <w:r w:rsidRPr="002622F5">
        <w:rPr>
          <w:i/>
          <w:highlight w:val="white"/>
          <w:lang w:val="en-US"/>
        </w:rPr>
        <w:t>t</w:t>
      </w:r>
      <w:r w:rsidRPr="002622F5">
        <w:rPr>
          <w:highlight w:val="white"/>
          <w:lang w:val="en-US"/>
        </w:rPr>
        <w:t>(</w:t>
      </w:r>
      <w:proofErr w:type="gramEnd"/>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w:t>
      </w:r>
      <w:r w:rsidR="0099616B">
        <w:rPr>
          <w:lang w:val="en-US"/>
        </w:rPr>
        <w:lastRenderedPageBreak/>
        <w:t xml:space="preserve">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w:t>
      </w:r>
      <w:proofErr w:type="gramStart"/>
      <w:r w:rsidR="0099616B" w:rsidRPr="002622F5">
        <w:rPr>
          <w:lang w:val="en-US"/>
        </w:rPr>
        <w:t>Previously-Completed</w:t>
      </w:r>
      <w:proofErr w:type="gramEnd"/>
      <w:r w:rsidR="0099616B" w:rsidRPr="002622F5">
        <w:rPr>
          <w:lang w:val="en-US"/>
        </w:rPr>
        <w:t xml:space="preserve">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w:t>
      </w:r>
      <w:proofErr w:type="spellStart"/>
      <w:r w:rsidR="00E7508D" w:rsidRPr="0099616B">
        <w:rPr>
          <w:lang w:val="en-US"/>
        </w:rPr>
        <w:t>valenced</w:t>
      </w:r>
      <w:proofErr w:type="spellEnd"/>
      <w:r w:rsidR="00E7508D" w:rsidRPr="0099616B">
        <w:rPr>
          <w:lang w:val="en-US"/>
        </w:rPr>
        <w:t xml:space="preserve">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lastRenderedPageBreak/>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 xml:space="preserve">AMP (attitudes towards generic </w:t>
      </w:r>
      <w:proofErr w:type="spellStart"/>
      <w:r w:rsidR="00E7508D">
        <w:rPr>
          <w:highlight w:val="white"/>
          <w:lang w:val="en-US"/>
        </w:rPr>
        <w:t>valenced</w:t>
      </w:r>
      <w:proofErr w:type="spellEnd"/>
      <w:r w:rsidR="00E7508D">
        <w:rPr>
          <w:highlight w:val="white"/>
          <w:lang w:val="en-US"/>
        </w:rPr>
        <w:t xml:space="preserve">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proofErr w:type="spellStart"/>
      <w:r w:rsidR="00E5122B">
        <w:rPr>
          <w:highlight w:val="white"/>
          <w:lang w:val="en-US"/>
        </w:rPr>
        <w:t>valenced</w:t>
      </w:r>
      <w:proofErr w:type="spellEnd"/>
      <w:r w:rsidR="00E5122B">
        <w:rPr>
          <w:highlight w:val="white"/>
          <w:lang w:val="en-US"/>
        </w:rPr>
        <w:t xml:space="preserve">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w:t>
      </w:r>
      <w:proofErr w:type="gramStart"/>
      <w:r>
        <w:rPr>
          <w:lang w:val="en-US"/>
        </w:rPr>
        <w:t>similar to</w:t>
      </w:r>
      <w:proofErr w:type="gramEnd"/>
      <w:r>
        <w:rPr>
          <w:lang w:val="en-US"/>
        </w:rPr>
        <w:t xml:space="preserve">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t>
      </w:r>
      <w:proofErr w:type="gramStart"/>
      <w:r w:rsidR="001C3257">
        <w:rPr>
          <w:lang w:val="en-US"/>
        </w:rPr>
        <w:t>with the exception of</w:t>
      </w:r>
      <w:proofErr w:type="gramEnd"/>
      <w:r w:rsidR="001C3257">
        <w:rPr>
          <w:lang w:val="en-US"/>
        </w:rPr>
        <w:t xml:space="preserve">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w:t>
      </w:r>
      <w:r w:rsidRPr="002622F5">
        <w:rPr>
          <w:lang w:val="en-US"/>
        </w:rPr>
        <w:lastRenderedPageBreak/>
        <w:t xml:space="preserve">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proofErr w:type="gramStart"/>
      <w:r w:rsidR="00193657">
        <w:rPr>
          <w:lang w:val="en-US"/>
        </w:rPr>
        <w:t>similar to</w:t>
      </w:r>
      <w:proofErr w:type="gramEnd"/>
      <w:r w:rsidR="00193657">
        <w:rPr>
          <w:lang w:val="en-US"/>
        </w:rPr>
        <w:t xml:space="preserve">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w:t>
      </w:r>
      <w:proofErr w:type="gramStart"/>
      <w:r w:rsidR="00B53C37" w:rsidRPr="002622F5">
        <w:rPr>
          <w:lang w:val="en-US"/>
        </w:rPr>
        <w:t>similar to</w:t>
      </w:r>
      <w:proofErr w:type="gramEnd"/>
      <w:r w:rsidR="00B53C37" w:rsidRPr="002622F5">
        <w:rPr>
          <w:lang w:val="en-US"/>
        </w:rPr>
        <w:t xml:space="preserve">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 xml:space="preserve">e Evidence </w:t>
      </w:r>
      <w:proofErr w:type="gramStart"/>
      <w:r w:rsidR="00584596">
        <w:rPr>
          <w:b/>
          <w:lang w:val="en-US"/>
        </w:rPr>
        <w:t>For</w:t>
      </w:r>
      <w:proofErr w:type="gramEnd"/>
      <w:r w:rsidR="00584596">
        <w:rPr>
          <w:b/>
          <w:lang w:val="en-US"/>
        </w:rPr>
        <w:t xml:space="preserve">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w:t>
      </w:r>
      <w:r w:rsidR="008D6948">
        <w:rPr>
          <w:lang w:val="en-US"/>
        </w:rPr>
        <w:lastRenderedPageBreak/>
        <w:t xml:space="preserve">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 xml:space="preserve">ness </w:t>
      </w:r>
      <w:proofErr w:type="gramStart"/>
      <w:r w:rsidR="00584596">
        <w:rPr>
          <w:b/>
          <w:color w:val="222222"/>
          <w:highlight w:val="white"/>
          <w:lang w:val="en-US"/>
        </w:rPr>
        <w:t>On</w:t>
      </w:r>
      <w:proofErr w:type="gramEnd"/>
      <w:r w:rsidR="00584596">
        <w:rPr>
          <w:b/>
          <w:color w:val="222222"/>
          <w:highlight w:val="white"/>
          <w:lang w:val="en-US"/>
        </w:rPr>
        <w:t xml:space="preserve">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proofErr w:type="gramStart"/>
      <w:r w:rsidR="00A11D4E">
        <w:rPr>
          <w:highlight w:val="white"/>
          <w:lang w:val="en-US"/>
        </w:rPr>
        <w:t xml:space="preserve">the </w:t>
      </w:r>
      <w:r w:rsidR="00CA466C">
        <w:rPr>
          <w:highlight w:val="white"/>
          <w:lang w:val="en-US"/>
        </w:rPr>
        <w:t>majority of</w:t>
      </w:r>
      <w:proofErr w:type="gramEnd"/>
      <w:r w:rsidR="00CA466C">
        <w:rPr>
          <w:highlight w:val="white"/>
          <w:lang w:val="en-US"/>
        </w:rPr>
        <w:t xml:space="preserve">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proofErr w:type="gramStart"/>
      <w:ins w:id="190" w:author="Sean" w:date="2021-07-06T11:57:00Z">
        <w:r w:rsidR="00B87FB7">
          <w:rPr>
            <w:highlight w:val="white"/>
            <w:lang w:val="en-US"/>
          </w:rPr>
          <w:t>later on</w:t>
        </w:r>
      </w:ins>
      <w:proofErr w:type="gramEnd"/>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w:t>
      </w:r>
      <w:r w:rsidR="00736083">
        <w:rPr>
          <w:highlight w:val="white"/>
          <w:lang w:val="en-US"/>
        </w:rPr>
        <w:lastRenderedPageBreak/>
        <w:t xml:space="preserve">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lastRenderedPageBreak/>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w:t>
      </w:r>
      <w:proofErr w:type="gramStart"/>
      <w:r>
        <w:t>aforementioned power</w:t>
      </w:r>
      <w:proofErr w:type="gramEnd"/>
      <w:r>
        <w:t xml:space="preserve">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w:t>
      </w:r>
      <w:proofErr w:type="gramStart"/>
      <w:r>
        <w:rPr>
          <w:lang w:val="en-US"/>
        </w:rPr>
        <w:t>trials</w:t>
      </w:r>
      <w:proofErr w:type="gramEnd"/>
      <w:r>
        <w:rPr>
          <w:lang w:val="en-US"/>
        </w:rPr>
        <w:t xml:space="preserve">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 xml:space="preserve">Was There Evidence </w:t>
      </w:r>
      <w:proofErr w:type="gramStart"/>
      <w:r>
        <w:rPr>
          <w:b/>
          <w:lang w:val="en-US"/>
        </w:rPr>
        <w:t>For</w:t>
      </w:r>
      <w:proofErr w:type="gramEnd"/>
      <w:r>
        <w:rPr>
          <w:b/>
          <w:lang w:val="en-US"/>
        </w:rPr>
        <w:t xml:space="preserve">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proofErr w:type="gramStart"/>
      <w:r>
        <w:rPr>
          <w:b/>
          <w:color w:val="222222"/>
          <w:highlight w:val="white"/>
          <w:lang w:val="en-US"/>
        </w:rPr>
        <w:t>The</w:t>
      </w:r>
      <w:proofErr w:type="gramEnd"/>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 xml:space="preserve">discriminating between Democrats and </w:t>
      </w:r>
      <w:commentRangeStart w:id="191"/>
      <w:r w:rsidR="001B26A0" w:rsidRPr="002622F5">
        <w:rPr>
          <w:color w:val="222222"/>
          <w:highlight w:val="white"/>
          <w:lang w:val="en-US"/>
        </w:rPr>
        <w:t>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commentRangeEnd w:id="191"/>
      <w:r w:rsidR="00607450">
        <w:rPr>
          <w:rStyle w:val="CommentReference"/>
        </w:rPr>
        <w:commentReference w:id="191"/>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11"/>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 xml:space="preserve">AMP’s ability to discriminate between Democrats and Republicans </w:t>
      </w:r>
      <w:proofErr w:type="gramStart"/>
      <w:r w:rsidRPr="002622F5">
        <w:rPr>
          <w:color w:val="222222"/>
          <w:highlight w:val="white"/>
          <w:lang w:val="en-US"/>
        </w:rPr>
        <w:t>on the basis of</w:t>
      </w:r>
      <w:proofErr w:type="gramEnd"/>
      <w:r w:rsidRPr="002622F5">
        <w:rPr>
          <w:color w:val="222222"/>
          <w:highlight w:val="white"/>
          <w:lang w:val="en-US"/>
        </w:rPr>
        <w:t xml:space="preserve">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proofErr w:type="gramStart"/>
      <w:r w:rsidR="003C07D5">
        <w:rPr>
          <w:b/>
          <w:color w:val="222222"/>
          <w:highlight w:val="white"/>
          <w:lang w:val="en-US"/>
        </w:rPr>
        <w:t>And</w:t>
      </w:r>
      <w:proofErr w:type="gramEnd"/>
      <w:r w:rsidR="003C07D5">
        <w:rPr>
          <w:b/>
          <w:color w:val="222222"/>
          <w:highlight w:val="white"/>
          <w:lang w:val="en-US"/>
        </w:rPr>
        <w:t xml:space="preserve">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 xml:space="preserve">ness </w:t>
      </w:r>
      <w:proofErr w:type="gramStart"/>
      <w:r w:rsidR="003C07D5">
        <w:rPr>
          <w:b/>
          <w:color w:val="222222"/>
          <w:highlight w:val="white"/>
          <w:lang w:val="en-US"/>
        </w:rPr>
        <w:t>In</w:t>
      </w:r>
      <w:proofErr w:type="gramEnd"/>
      <w:r w:rsidR="003C07D5">
        <w:rPr>
          <w:b/>
          <w:color w:val="222222"/>
          <w:highlight w:val="white"/>
          <w:lang w:val="en-US"/>
        </w:rPr>
        <w:t xml:space="preserve">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w:t>
      </w:r>
      <w:proofErr w:type="gramStart"/>
      <w:r w:rsidRPr="002622F5">
        <w:rPr>
          <w:lang w:val="en-US"/>
        </w:rPr>
        <w:t>in order to</w:t>
      </w:r>
      <w:proofErr w:type="gramEnd"/>
      <w:r w:rsidRPr="002622F5">
        <w:rPr>
          <w:lang w:val="en-US"/>
        </w:rPr>
        <w:t xml:space="preserve">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proofErr w:type="spellStart"/>
      <w:r w:rsidR="00E5122B" w:rsidRPr="007E41AA">
        <w:rPr>
          <w:lang w:val="en-US"/>
        </w:rPr>
        <w:t>valenced</w:t>
      </w:r>
      <w:proofErr w:type="spellEnd"/>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 xml:space="preserve">Do We Find Evidence </w:t>
      </w:r>
      <w:proofErr w:type="gramStart"/>
      <w:r>
        <w:rPr>
          <w:b/>
          <w:lang w:val="en-US"/>
        </w:rPr>
        <w:t>F</w:t>
      </w:r>
      <w:r w:rsidR="00B53C37" w:rsidRPr="003C07D5">
        <w:rPr>
          <w:b/>
          <w:lang w:val="en-US"/>
        </w:rPr>
        <w:t>or</w:t>
      </w:r>
      <w:proofErr w:type="gramEnd"/>
      <w:r w:rsidR="00B53C37" w:rsidRPr="003C07D5">
        <w:rPr>
          <w:b/>
          <w:lang w:val="en-US"/>
        </w:rPr>
        <w:t xml:space="preserve">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 xml:space="preserve">ness Predict Mann IA-AMP Effects </w:t>
      </w:r>
      <w:proofErr w:type="gramStart"/>
      <w:r w:rsidR="003C07D5">
        <w:rPr>
          <w:b/>
          <w:lang w:val="en-US"/>
        </w:rPr>
        <w:t>At</w:t>
      </w:r>
      <w:proofErr w:type="gramEnd"/>
      <w:r w:rsidR="003C07D5">
        <w:rPr>
          <w:b/>
          <w:lang w:val="en-US"/>
        </w:rPr>
        <w:t xml:space="preserve">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 xml:space="preserve">ness </w:t>
      </w:r>
      <w:proofErr w:type="gramStart"/>
      <w:r w:rsidR="003C07D5">
        <w:rPr>
          <w:b/>
          <w:highlight w:val="white"/>
          <w:lang w:val="en-US"/>
        </w:rPr>
        <w:t>On</w:t>
      </w:r>
      <w:proofErr w:type="gramEnd"/>
      <w:r w:rsidR="003C07D5">
        <w:rPr>
          <w:b/>
          <w:highlight w:val="white"/>
          <w:lang w:val="en-US"/>
        </w:rPr>
        <w:t xml:space="preserve">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proofErr w:type="gramStart"/>
      <w:r w:rsidRPr="002622F5">
        <w:rPr>
          <w:b/>
          <w:highlight w:val="white"/>
          <w:lang w:val="en-US"/>
        </w:rPr>
        <w:t xml:space="preserve">Non </w:t>
      </w:r>
      <w:r w:rsidR="003E03E5">
        <w:rPr>
          <w:b/>
          <w:highlight w:val="white"/>
          <w:lang w:val="en-US"/>
        </w:rPr>
        <w:t>Prereg</w:t>
      </w:r>
      <w:r w:rsidR="003C07D5">
        <w:rPr>
          <w:b/>
          <w:highlight w:val="white"/>
          <w:lang w:val="en-US"/>
        </w:rPr>
        <w:t>istered</w:t>
      </w:r>
      <w:proofErr w:type="gramEnd"/>
      <w:r w:rsidR="003C07D5">
        <w:rPr>
          <w:b/>
          <w:highlight w:val="white"/>
          <w:lang w:val="en-US"/>
        </w:rPr>
        <w:t xml:space="preserve">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w:t>
      </w:r>
      <w:proofErr w:type="gramStart"/>
      <w:r w:rsidRPr="002622F5">
        <w:rPr>
          <w:highlight w:val="white"/>
          <w:lang w:val="en-US"/>
        </w:rPr>
        <w:t>similar to</w:t>
      </w:r>
      <w:proofErr w:type="gramEnd"/>
      <w:r w:rsidRPr="002622F5">
        <w:rPr>
          <w:highlight w:val="white"/>
          <w:lang w:val="en-US"/>
        </w:rPr>
        <w:t xml:space="preserve">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w:t>
      </w:r>
      <w:proofErr w:type="gramStart"/>
      <w:r w:rsidRPr="002622F5">
        <w:rPr>
          <w:color w:val="222222"/>
          <w:highlight w:val="white"/>
          <w:lang w:val="en-US"/>
        </w:rPr>
        <w:t>In order to</w:t>
      </w:r>
      <w:proofErr w:type="gramEnd"/>
      <w:r w:rsidRPr="002622F5">
        <w:rPr>
          <w:color w:val="222222"/>
          <w:highlight w:val="white"/>
          <w:lang w:val="en-US"/>
        </w:rPr>
        <w:t xml:space="preserve">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proofErr w:type="gramStart"/>
      <w:r w:rsidR="00222DE2">
        <w:rPr>
          <w:lang w:val="en-US"/>
        </w:rPr>
        <w:t>contribute</w:t>
      </w:r>
      <w:proofErr w:type="gramEnd"/>
      <w:r w:rsidR="00222DE2">
        <w:rPr>
          <w:lang w:val="en-US"/>
        </w:rPr>
        <w:t xml:space="preserv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ins w:id="192" w:author="Sean" w:date="2021-07-06T12:02:00Z"/>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ins w:id="193" w:author="Sean" w:date="2021-07-06T12:01:00Z">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ins>
    </w:p>
    <w:p w14:paraId="0E81DB9D" w14:textId="152E9B52" w:rsidR="00823B82" w:rsidRDefault="00B87FB7" w:rsidP="001E42F2">
      <w:pPr>
        <w:pStyle w:val="Normal1"/>
        <w:ind w:firstLine="720"/>
        <w:rPr>
          <w:lang w:val="en-US"/>
        </w:rPr>
      </w:pPr>
      <w:ins w:id="194" w:author="Sean" w:date="2021-07-06T12:02:00Z">
        <w:r>
          <w:rPr>
            <w:lang w:val="en-US"/>
          </w:rPr>
          <w:t xml:space="preserve">Experiment 7 represents </w:t>
        </w:r>
      </w:ins>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ins w:id="195" w:author="Sean" w:date="2021-07-06T12:02:00Z">
        <w:r>
          <w:rPr>
            <w:lang w:val="en-US"/>
          </w:rPr>
          <w:t xml:space="preserve">is </w:t>
        </w:r>
      </w:ins>
      <w:r w:rsidR="00063A75">
        <w:rPr>
          <w:lang w:val="en-US"/>
        </w:rPr>
        <w:t xml:space="preserve">completed </w:t>
      </w:r>
      <w:ins w:id="196" w:author="Sean" w:date="2021-07-06T12:02:00Z">
        <w:r>
          <w:rPr>
            <w:lang w:val="en-US"/>
          </w:rPr>
          <w:t xml:space="preserve">and then </w:t>
        </w:r>
      </w:ins>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ins w:id="197" w:author="Sean" w:date="2021-07-06T12:03:00Z">
        <w:r>
          <w:rPr>
            <w:lang w:val="en-US"/>
          </w:rPr>
          <w:t>into a prospective awareness measure</w:t>
        </w:r>
      </w:ins>
      <w:ins w:id="198" w:author="Sean" w:date="2021-07-06T12:04:00Z">
        <w:r>
          <w:rPr>
            <w:lang w:val="en-US"/>
          </w:rPr>
          <w:t>:</w:t>
        </w:r>
      </w:ins>
      <w:ins w:id="199" w:author="Sean" w:date="2021-07-06T12:03:00Z">
        <w:r>
          <w:rPr>
            <w:lang w:val="en-US"/>
          </w:rPr>
          <w:t xml:space="preserve"> </w:t>
        </w:r>
      </w:ins>
      <w:r w:rsidR="00E94E91">
        <w:rPr>
          <w:lang w:val="en-US"/>
        </w:rPr>
        <w:t xml:space="preserve">participants first </w:t>
      </w:r>
      <w:ins w:id="200" w:author="Sean" w:date="2021-07-06T12:05:00Z">
        <w:r>
          <w:rPr>
            <w:lang w:val="en-US"/>
          </w:rPr>
          <w:t xml:space="preserve">encountered a prime followed by a target. They were then asked to indicate if they were influence aware </w:t>
        </w:r>
        <w:r w:rsidRPr="00B87FB7">
          <w:rPr>
            <w:i/>
            <w:lang w:val="en-US"/>
          </w:rPr>
          <w:t>before</w:t>
        </w:r>
        <w:r>
          <w:rPr>
            <w:lang w:val="en-US"/>
          </w:rPr>
          <w:t xml:space="preserve"> they </w:t>
        </w:r>
      </w:ins>
      <w:ins w:id="201" w:author="Sean" w:date="2021-07-06T12:06:00Z">
        <w:r>
          <w:rPr>
            <w:lang w:val="en-US"/>
          </w:rPr>
          <w:t>provided their evaluative response to the target (instead of after as in Experiments 1-6 and all prior studies in this area).</w:t>
        </w:r>
        <w:r w:rsidR="001E42F2">
          <w:rPr>
            <w:lang w:val="en-US"/>
          </w:rPr>
          <w:t xml:space="preserve"> </w:t>
        </w:r>
      </w:ins>
      <w:r w:rsidR="00063A75">
        <w:rPr>
          <w:lang w:val="en-US"/>
        </w:rPr>
        <w:t xml:space="preserve">If our findings were to replicate </w:t>
      </w:r>
      <w:ins w:id="202" w:author="Sean" w:date="2021-07-06T12:07:00Z">
        <w:r w:rsidR="001E42F2">
          <w:rPr>
            <w:lang w:val="en-US"/>
          </w:rPr>
          <w:t xml:space="preserve">with this new measure it </w:t>
        </w:r>
      </w:ins>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proofErr w:type="gramStart"/>
      <w:r w:rsidR="00063A75">
        <w:rPr>
          <w:lang w:val="en-US"/>
        </w:rPr>
        <w:t>similar to</w:t>
      </w:r>
      <w:proofErr w:type="gramEnd"/>
      <w:r w:rsidR="00063A75">
        <w:rPr>
          <w:lang w:val="en-US"/>
        </w:rPr>
        <w:t xml:space="preserve">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 xml:space="preserve">nalytic strategy was </w:t>
      </w:r>
      <w:proofErr w:type="gramStart"/>
      <w:r w:rsidR="003560F7">
        <w:rPr>
          <w:lang w:val="en-US"/>
        </w:rPr>
        <w:t>similar to</w:t>
      </w:r>
      <w:proofErr w:type="gramEnd"/>
      <w:r w:rsidR="003560F7">
        <w:rPr>
          <w:lang w:val="en-US"/>
        </w:rPr>
        <w:t xml:space="preserve">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proofErr w:type="gramStart"/>
      <w:r w:rsidR="003C07D5">
        <w:rPr>
          <w:b/>
          <w:bCs/>
          <w:iCs/>
          <w:lang w:val="en-US"/>
        </w:rPr>
        <w:t>B</w:t>
      </w:r>
      <w:r w:rsidR="00237594" w:rsidRPr="003C07D5">
        <w:rPr>
          <w:b/>
          <w:bCs/>
          <w:iCs/>
          <w:lang w:val="en-US"/>
        </w:rPr>
        <w:t>y</w:t>
      </w:r>
      <w:proofErr w:type="gramEnd"/>
      <w:r w:rsidR="00237594" w:rsidRPr="003C07D5">
        <w:rPr>
          <w:b/>
          <w:bCs/>
          <w:iCs/>
          <w:lang w:val="en-US"/>
        </w:rPr>
        <w:t xml:space="preserve">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 xml:space="preserve">ness </w:t>
      </w:r>
      <w:proofErr w:type="gramStart"/>
      <w:r w:rsidR="003C07D5">
        <w:rPr>
          <w:b/>
          <w:highlight w:val="white"/>
          <w:lang w:val="en-US"/>
        </w:rPr>
        <w:t>In</w:t>
      </w:r>
      <w:proofErr w:type="gramEnd"/>
      <w:r w:rsidR="003C07D5">
        <w:rPr>
          <w:b/>
          <w:highlight w:val="white"/>
          <w:lang w:val="en-US"/>
        </w:rPr>
        <w:t xml:space="preserve">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E2AF048" w:rsidR="00277E3F" w:rsidRDefault="00321BEB" w:rsidP="00C9299E">
      <w:pPr>
        <w:pStyle w:val="Normal1"/>
        <w:rPr>
          <w:ins w:id="203" w:author="Sean" w:date="2021-07-06T12:07:00Z"/>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ins w:id="204" w:author="Sean" w:date="2021-07-06T12:07:00Z">
        <w:r w:rsidR="00277E3F">
          <w:rPr>
            <w:color w:val="222222"/>
            <w:lang w:val="en-US"/>
          </w:rPr>
          <w:t xml:space="preserve"> Participants </w:t>
        </w:r>
        <w:proofErr w:type="gramStart"/>
        <w:r w:rsidR="00277E3F">
          <w:rPr>
            <w:color w:val="222222"/>
            <w:lang w:val="en-US"/>
          </w:rPr>
          <w:t>are</w:t>
        </w:r>
      </w:ins>
      <w:ins w:id="205" w:author="Sean" w:date="2021-07-06T12:08:00Z">
        <w:r w:rsidR="00277E3F">
          <w:rPr>
            <w:color w:val="222222"/>
            <w:lang w:val="en-US"/>
          </w:rPr>
          <w:t xml:space="preserve"> able to</w:t>
        </w:r>
        <w:proofErr w:type="gramEnd"/>
        <w:r w:rsidR="00277E3F">
          <w:rPr>
            <w:color w:val="222222"/>
            <w:lang w:val="en-US"/>
          </w:rPr>
          <w:t xml:space="preserve"> identify that the prime is going to influence their response to the target even before they evaluate the target itself. </w:t>
        </w:r>
      </w:ins>
      <w:del w:id="206" w:author="Sean" w:date="2021-07-06T12:07:00Z">
        <w:r w:rsidR="005F433E" w:rsidDel="00277E3F">
          <w:rPr>
            <w:color w:val="222222"/>
            <w:lang w:val="en-US"/>
          </w:rPr>
          <w:delText xml:space="preserve"> </w:delText>
        </w:r>
      </w:del>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ins w:id="207" w:author="Sean" w:date="2021-07-06T12:18:00Z">
        <w:r w:rsidR="005048BC">
          <w:rPr>
            <w:lang w:val="en-US"/>
          </w:rPr>
          <w:t xml:space="preserve">the </w:t>
        </w:r>
      </w:ins>
      <w:r w:rsidR="0051760E">
        <w:rPr>
          <w:lang w:val="en-US"/>
        </w:rPr>
        <w:t xml:space="preserve">target stimulus </w:t>
      </w:r>
      <w:ins w:id="208" w:author="Sean" w:date="2021-07-06T12:18:00Z">
        <w:r w:rsidR="005048BC">
          <w:rPr>
            <w:lang w:val="en-US"/>
          </w:rPr>
          <w:t xml:space="preserve">was shown </w:t>
        </w:r>
      </w:ins>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ins w:id="209" w:author="Sean" w:date="2021-07-06T12:19:00Z">
        <w:r w:rsidR="005048BC">
          <w:rPr>
            <w:lang w:val="en-US"/>
          </w:rPr>
          <w:t xml:space="preserve">it is highly unlikely that </w:t>
        </w:r>
      </w:ins>
      <w:r w:rsidR="00C31225">
        <w:rPr>
          <w:lang w:val="en-US"/>
        </w:rPr>
        <w:t xml:space="preserve">they </w:t>
      </w:r>
      <w:r w:rsidR="0051760E">
        <w:rPr>
          <w:lang w:val="en-US"/>
        </w:rPr>
        <w:t>form</w:t>
      </w:r>
      <w:ins w:id="210" w:author="Sean" w:date="2021-07-06T12:19:00Z">
        <w:r w:rsidR="005048BC">
          <w:rPr>
            <w:lang w:val="en-US"/>
          </w:rPr>
          <w:t>ed</w:t>
        </w:r>
      </w:ins>
      <w:r w:rsidR="0051760E">
        <w:rPr>
          <w:lang w:val="en-US"/>
        </w:rPr>
        <w:t xml:space="preserve"> a covert evaluation of the target stimulus</w:t>
      </w:r>
      <w:ins w:id="211" w:author="Sean" w:date="2021-07-06T12:19:00Z">
        <w:r w:rsidR="005048BC">
          <w:rPr>
            <w:lang w:val="en-US"/>
          </w:rPr>
          <w:t xml:space="preserve"> given that it had yet to appear. Likewise, it is highly unlikely that their performance on the influence awareness measure was driven by a covert evaluation of the target stimulus for the very same reason.</w:t>
        </w:r>
      </w:ins>
      <w:ins w:id="212" w:author="Sean" w:date="2021-07-06T12:20:00Z">
        <w:r w:rsidR="005048BC">
          <w:rPr>
            <w:lang w:val="en-US"/>
          </w:rPr>
          <w:t xml:space="preserve"> </w:t>
        </w:r>
      </w:ins>
      <w:r w:rsidR="00C31225">
        <w:rPr>
          <w:lang w:val="en-US"/>
        </w:rPr>
        <w:t>In such a situation</w:t>
      </w:r>
      <w:r w:rsidR="009E4395">
        <w:rPr>
          <w:lang w:val="en-US"/>
        </w:rPr>
        <w:t xml:space="preserve"> </w:t>
      </w:r>
      <w:ins w:id="213" w:author="Sean" w:date="2021-07-06T12:20:00Z">
        <w:r w:rsidR="005048BC">
          <w:rPr>
            <w:lang w:val="en-US"/>
          </w:rPr>
          <w:t>it seems most plausible that participants are aware of the prime and the i</w:t>
        </w:r>
      </w:ins>
      <w:ins w:id="214" w:author="Sean" w:date="2021-07-06T12:21:00Z">
        <w:r w:rsidR="005048BC">
          <w:rPr>
            <w:lang w:val="en-US"/>
          </w:rPr>
          <w:t>mpact it is going to have on their evaluations of a target that will be encountered at a later point in time</w:t>
        </w:r>
      </w:ins>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proofErr w:type="gramStart"/>
      <w:r w:rsidR="00DC4DCE">
        <w:rPr>
          <w:lang w:val="en-US"/>
        </w:rPr>
        <w:t xml:space="preserve">similar </w:t>
      </w:r>
      <w:r>
        <w:rPr>
          <w:lang w:val="en-US"/>
        </w:rPr>
        <w:t>to</w:t>
      </w:r>
      <w:proofErr w:type="gramEnd"/>
      <w:r>
        <w:rPr>
          <w:lang w:val="en-US"/>
        </w:rPr>
        <w:t xml:space="preserve">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proofErr w:type="gramStart"/>
      <w:r>
        <w:rPr>
          <w:lang w:val="en-US"/>
        </w:rPr>
        <w:t xml:space="preserve">similar </w:t>
      </w:r>
      <w:r w:rsidR="0051760E">
        <w:rPr>
          <w:lang w:val="en-US"/>
        </w:rPr>
        <w:t>to</w:t>
      </w:r>
      <w:proofErr w:type="gramEnd"/>
      <w:r w:rsidR="0051760E">
        <w:rPr>
          <w:lang w:val="en-US"/>
        </w:rPr>
        <w:t xml:space="preserve">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proofErr w:type="gramStart"/>
      <w:r w:rsidR="00DC4DCE">
        <w:rPr>
          <w:lang w:val="en-US"/>
        </w:rPr>
        <w:t xml:space="preserve">similar </w:t>
      </w:r>
      <w:r w:rsidRPr="002622F5">
        <w:rPr>
          <w:lang w:val="en-US"/>
        </w:rPr>
        <w:t>to</w:t>
      </w:r>
      <w:proofErr w:type="gramEnd"/>
      <w:r w:rsidRPr="002622F5">
        <w:rPr>
          <w:lang w:val="en-US"/>
        </w:rPr>
        <w:t xml:space="preserve">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 xml:space="preserve">IA-AMP Effects Moderated </w:t>
      </w:r>
      <w:proofErr w:type="gramStart"/>
      <w:r>
        <w:rPr>
          <w:b/>
          <w:bCs/>
          <w:iCs/>
          <w:lang w:val="en-US"/>
        </w:rPr>
        <w:t>B</w:t>
      </w:r>
      <w:r w:rsidR="00D648D5" w:rsidRPr="003C07D5">
        <w:rPr>
          <w:b/>
          <w:bCs/>
          <w:iCs/>
          <w:lang w:val="en-US"/>
        </w:rPr>
        <w:t>y</w:t>
      </w:r>
      <w:proofErr w:type="gramEnd"/>
      <w:r w:rsidR="00D648D5" w:rsidRPr="003C07D5">
        <w:rPr>
          <w:b/>
          <w:bCs/>
          <w:iCs/>
          <w:lang w:val="en-US"/>
        </w:rPr>
        <w:t xml:space="preserve">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proofErr w:type="gramStart"/>
      <w:r w:rsidR="003C07D5">
        <w:rPr>
          <w:b/>
          <w:color w:val="222222"/>
          <w:highlight w:val="white"/>
          <w:lang w:val="en-US"/>
        </w:rPr>
        <w:t>I</w:t>
      </w:r>
      <w:r w:rsidR="00D648D5" w:rsidRPr="003C07D5">
        <w:rPr>
          <w:b/>
          <w:color w:val="222222"/>
          <w:highlight w:val="white"/>
          <w:lang w:val="en-US"/>
        </w:rPr>
        <w:t>n</w:t>
      </w:r>
      <w:proofErr w:type="gramEnd"/>
      <w:r w:rsidR="00D648D5" w:rsidRPr="003C07D5">
        <w:rPr>
          <w:b/>
          <w:color w:val="222222"/>
          <w:highlight w:val="white"/>
          <w:lang w:val="en-US"/>
        </w:rPr>
        <w:t xml:space="preserve">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ins w:id="215" w:author="Sean" w:date="2021-07-06T12:22:00Z">
        <w:r w:rsidR="009A2E5A">
          <w:rPr>
            <w:iCs/>
            <w:lang w:val="en-US"/>
          </w:rPr>
          <w:t>n even more</w:t>
        </w:r>
      </w:ins>
      <w:r w:rsidR="00E37FBA">
        <w:rPr>
          <w:iCs/>
          <w:lang w:val="en-US"/>
        </w:rPr>
        <w:t xml:space="preserve"> </w:t>
      </w:r>
      <w:ins w:id="216" w:author="Sean" w:date="2021-07-06T12:22:00Z">
        <w:r w:rsidR="009A2E5A">
          <w:rPr>
            <w:iCs/>
            <w:lang w:val="en-US"/>
          </w:rPr>
          <w:t xml:space="preserve">conservative </w:t>
        </w:r>
      </w:ins>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ins w:id="217" w:author="Sean" w:date="2021-07-06T12:22:00Z">
        <w:r w:rsidR="009A2E5A">
          <w:rPr>
            <w:color w:val="222222"/>
            <w:lang w:val="en-US"/>
          </w:rPr>
          <w:lastRenderedPageBreak/>
          <w:t xml:space="preserve">Participants </w:t>
        </w:r>
        <w:proofErr w:type="gramStart"/>
        <w:r w:rsidR="009A2E5A">
          <w:rPr>
            <w:color w:val="222222"/>
            <w:lang w:val="en-US"/>
          </w:rPr>
          <w:t>are able to</w:t>
        </w:r>
        <w:proofErr w:type="gramEnd"/>
        <w:r w:rsidR="009A2E5A">
          <w:rPr>
            <w:color w:val="222222"/>
            <w:lang w:val="en-US"/>
          </w:rPr>
          <w:t xml:space="preserve"> report that a prime is going to influence their response to a target even before they have seen </w:t>
        </w:r>
      </w:ins>
      <w:ins w:id="218" w:author="Sean" w:date="2021-07-06T12:23:00Z">
        <w:r w:rsidR="009A2E5A">
          <w:rPr>
            <w:color w:val="222222"/>
            <w:lang w:val="en-US"/>
          </w:rPr>
          <w:t xml:space="preserve">that </w:t>
        </w:r>
      </w:ins>
      <w:ins w:id="219" w:author="Sean" w:date="2021-07-06T12:22:00Z">
        <w:r w:rsidR="009A2E5A">
          <w:rPr>
            <w:color w:val="222222"/>
            <w:lang w:val="en-US"/>
          </w:rPr>
          <w:t xml:space="preserve">target </w:t>
        </w:r>
      </w:ins>
      <w:ins w:id="220" w:author="Sean" w:date="2021-07-06T12:23:00Z">
        <w:r w:rsidR="009A2E5A">
          <w:rPr>
            <w:color w:val="222222"/>
            <w:lang w:val="en-US"/>
          </w:rPr>
          <w:t>for themselves</w:t>
        </w:r>
      </w:ins>
      <w:ins w:id="221" w:author="Sean" w:date="2021-07-06T12:22:00Z">
        <w:r w:rsidR="009A2E5A">
          <w:rPr>
            <w:color w:val="222222"/>
            <w:lang w:val="en-US"/>
          </w:rPr>
          <w:t>.</w:t>
        </w:r>
      </w:ins>
    </w:p>
    <w:p w14:paraId="3F2BDBE6" w14:textId="7F6C27D9" w:rsidR="00124669" w:rsidDel="00075BFA" w:rsidRDefault="00124669">
      <w:pPr>
        <w:spacing w:line="240" w:lineRule="auto"/>
        <w:rPr>
          <w:del w:id="222" w:author="Sean" w:date="2021-07-07T12:04:00Z"/>
          <w:iCs/>
          <w:lang w:val="en-US"/>
        </w:rPr>
      </w:pPr>
      <w:del w:id="223" w:author="Sean" w:date="2021-07-07T12:04:00Z">
        <w:r w:rsidDel="00075BFA">
          <w:rPr>
            <w:iCs/>
            <w:lang w:val="en-US"/>
          </w:rPr>
          <w:br w:type="page"/>
        </w:r>
      </w:del>
    </w:p>
    <w:p w14:paraId="7764AC6F" w14:textId="77777777" w:rsidR="00321BEB" w:rsidRPr="00321BEB" w:rsidRDefault="00321BEB">
      <w:pPr>
        <w:spacing w:line="240" w:lineRule="auto"/>
        <w:rPr>
          <w:iCs/>
          <w:lang w:val="en-US"/>
        </w:rPr>
        <w:pPrChange w:id="224" w:author="Sean" w:date="2021-07-07T12:04:00Z">
          <w:pPr>
            <w:pStyle w:val="Normal1"/>
          </w:pPr>
        </w:pPrChange>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proofErr w:type="gramStart"/>
      <w:r w:rsidR="000B6B70">
        <w:rPr>
          <w:lang w:val="en-US"/>
        </w:rPr>
        <w:t>in order to</w:t>
      </w:r>
      <w:proofErr w:type="gramEnd"/>
      <w:r w:rsidR="000B6B70">
        <w:rPr>
          <w:lang w:val="en-US"/>
        </w:rPr>
        <w:t xml:space="preserve">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w:t>
      </w:r>
      <w:proofErr w:type="gramStart"/>
      <w:r w:rsidR="003C07D5">
        <w:t>By</w:t>
      </w:r>
      <w:proofErr w:type="gramEnd"/>
      <w:r w:rsidR="003C07D5">
        <w:t xml:space="preserve"> A</w:t>
      </w:r>
      <w:r>
        <w:t>wareness</w:t>
      </w:r>
    </w:p>
    <w:p w14:paraId="38946286" w14:textId="2512B451" w:rsidR="003C07D5" w:rsidRPr="003C07D5" w:rsidRDefault="003C07D5" w:rsidP="00B3311A">
      <w:pPr>
        <w:pStyle w:val="Heading3"/>
        <w:rPr>
          <w:lang w:val="en-US"/>
        </w:rPr>
      </w:pPr>
      <w:r w:rsidRPr="003C07D5">
        <w:rPr>
          <w:lang w:val="en-US"/>
        </w:rPr>
        <w:t xml:space="preserve">Inter-Individual Differences </w:t>
      </w:r>
      <w:proofErr w:type="gramStart"/>
      <w:r w:rsidRPr="003C07D5">
        <w:rPr>
          <w:lang w:val="en-US"/>
        </w:rPr>
        <w:t>I</w:t>
      </w:r>
      <w:r w:rsidR="004A00A6" w:rsidRPr="003C07D5">
        <w:rPr>
          <w:lang w:val="en-US"/>
        </w:rPr>
        <w:t>n</w:t>
      </w:r>
      <w:proofErr w:type="gramEnd"/>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w:t>
      </w:r>
      <w:proofErr w:type="gramStart"/>
      <w:r>
        <w:rPr>
          <w:lang w:val="en-US"/>
        </w:rPr>
        <w:t>primes, and</w:t>
      </w:r>
      <w:proofErr w:type="gramEnd"/>
      <w:r>
        <w:rPr>
          <w:lang w:val="en-US"/>
        </w:rPr>
        <w:t xml:space="preserve">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 xml:space="preserve">Inter-Individual Differences </w:t>
      </w:r>
      <w:proofErr w:type="gramStart"/>
      <w:r w:rsidRPr="003C07D5">
        <w:rPr>
          <w:lang w:val="en-US"/>
        </w:rPr>
        <w:t>In</w:t>
      </w:r>
      <w:proofErr w:type="gramEnd"/>
      <w:r w:rsidRPr="003C07D5">
        <w:rPr>
          <w:lang w:val="en-US"/>
        </w:rPr>
        <w:t xml:space="preserve">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proofErr w:type="gramStart"/>
      <w:r w:rsidRPr="003C07D5">
        <w:rPr>
          <w:lang w:val="en-US"/>
        </w:rPr>
        <w:t>T</w:t>
      </w:r>
      <w:r w:rsidR="000E03B0" w:rsidRPr="003C07D5">
        <w:rPr>
          <w:lang w:val="en-US"/>
        </w:rPr>
        <w:t>he</w:t>
      </w:r>
      <w:proofErr w:type="gramEnd"/>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 xml:space="preserve">What Is </w:t>
      </w:r>
      <w:proofErr w:type="gramStart"/>
      <w:r>
        <w:t>T</w:t>
      </w:r>
      <w:r w:rsidR="00B53C37" w:rsidRPr="002622F5">
        <w:t>he</w:t>
      </w:r>
      <w:proofErr w:type="gramEnd"/>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proofErr w:type="gramStart"/>
      <w:r w:rsidRPr="002622F5">
        <w:rPr>
          <w:color w:val="222222"/>
          <w:highlight w:val="white"/>
          <w:lang w:val="en-US"/>
        </w:rPr>
        <w:t>in order to</w:t>
      </w:r>
      <w:proofErr w:type="gramEnd"/>
      <w:r w:rsidRPr="002622F5">
        <w:rPr>
          <w:color w:val="222222"/>
          <w:highlight w:val="white"/>
          <w:lang w:val="en-US"/>
        </w:rPr>
        <w:t xml:space="preserve">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E160E78"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ins w:id="225" w:author="Sean" w:date="2021-07-06T13:31:00Z">
        <w:r w:rsidR="00A87B8C">
          <w:rPr>
            <w:highlight w:val="white"/>
            <w:lang w:val="en-US"/>
          </w:rPr>
          <w:t xml:space="preserve">In this paper we build on </w:t>
        </w:r>
      </w:ins>
      <w:ins w:id="226" w:author="Sean" w:date="2021-07-06T13:48:00Z">
        <w:r w:rsidR="001124F6">
          <w:rPr>
            <w:highlight w:val="white"/>
            <w:lang w:val="en-US"/>
          </w:rPr>
          <w:t xml:space="preserve">past </w:t>
        </w:r>
      </w:ins>
      <w:ins w:id="227" w:author="Sean" w:date="2021-07-06T13:31:00Z">
        <w:r w:rsidR="00A87B8C">
          <w:rPr>
            <w:highlight w:val="white"/>
            <w:lang w:val="en-US"/>
          </w:rPr>
          <w:t xml:space="preserve">work </w:t>
        </w:r>
      </w:ins>
      <w:ins w:id="228" w:author="Sean" w:date="2021-07-06T13:46:00Z">
        <w:r w:rsidR="001124F6">
          <w:rPr>
            <w:highlight w:val="white"/>
            <w:lang w:val="en-US"/>
          </w:rPr>
          <w:t xml:space="preserve">that examined </w:t>
        </w:r>
      </w:ins>
      <w:ins w:id="229" w:author="Sean" w:date="2021-07-06T13:32:00Z">
        <w:r w:rsidR="00A87B8C">
          <w:rPr>
            <w:highlight w:val="white"/>
            <w:lang w:val="en-US"/>
          </w:rPr>
          <w:t xml:space="preserve">the role </w:t>
        </w:r>
      </w:ins>
      <w:ins w:id="230" w:author="Sean" w:date="2021-07-06T13:46:00Z">
        <w:r w:rsidR="001124F6">
          <w:rPr>
            <w:highlight w:val="white"/>
            <w:lang w:val="en-US"/>
          </w:rPr>
          <w:t xml:space="preserve">of </w:t>
        </w:r>
      </w:ins>
      <w:ins w:id="231" w:author="Sean" w:date="2021-07-06T13:32:00Z">
        <w:r w:rsidR="00A87B8C">
          <w:rPr>
            <w:highlight w:val="white"/>
            <w:lang w:val="en-US"/>
          </w:rPr>
          <w:t>awareness in AMP effect</w:t>
        </w:r>
      </w:ins>
      <w:ins w:id="232" w:author="Sean" w:date="2021-07-06T13:47:00Z">
        <w:r w:rsidR="001124F6">
          <w:rPr>
            <w:highlight w:val="white"/>
            <w:lang w:val="en-US"/>
          </w:rPr>
          <w:t>s</w:t>
        </w:r>
      </w:ins>
      <w:ins w:id="233" w:author="Sean" w:date="2021-07-06T13:32:00Z">
        <w:r w:rsidR="00A87B8C">
          <w:rPr>
            <w:highlight w:val="white"/>
            <w:lang w:val="en-US"/>
          </w:rPr>
          <w:t>.</w:t>
        </w:r>
      </w:ins>
      <w:ins w:id="234" w:author="Sean" w:date="2021-07-06T13:48:00Z">
        <w:r w:rsidR="001124F6">
          <w:rPr>
            <w:lang w:val="en-US"/>
          </w:rPr>
          <w:t xml:space="preserve"> </w:t>
        </w:r>
      </w:ins>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xml:space="preserve">, </w:t>
      </w:r>
      <w:proofErr w:type="gramStart"/>
      <w:r w:rsidR="008226F7">
        <w:rPr>
          <w:lang w:val="en-US"/>
        </w:rPr>
        <w:t>highly-</w:t>
      </w:r>
      <w:r w:rsidR="008226F7" w:rsidRPr="002622F5">
        <w:rPr>
          <w:lang w:val="en-US"/>
        </w:rPr>
        <w:t>powered</w:t>
      </w:r>
      <w:proofErr w:type="gramEnd"/>
      <w:r w:rsidR="008226F7" w:rsidRPr="002622F5">
        <w:rPr>
          <w:lang w:val="en-US"/>
        </w:rPr>
        <w:t xml:space="preserve">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ins w:id="235" w:author="Sean" w:date="2021-07-06T13:48:00Z">
        <w:r w:rsidR="001124F6">
          <w:rPr>
            <w:lang w:val="en-US"/>
          </w:rPr>
          <w:t xml:space="preserve">if </w:t>
        </w:r>
      </w:ins>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w:t>
      </w:r>
      <w:proofErr w:type="gramStart"/>
      <w:r w:rsidR="00C66A4A">
        <w:rPr>
          <w:lang w:val="en-US"/>
        </w:rPr>
        <w:t>highly-powered</w:t>
      </w:r>
      <w:proofErr w:type="gramEnd"/>
      <w:r w:rsidR="00C66A4A">
        <w:rPr>
          <w:lang w:val="en-US"/>
        </w:rPr>
        <w:t xml:space="preserve">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w:t>
      </w:r>
      <w:proofErr w:type="gramStart"/>
      <w:r>
        <w:rPr>
          <w:lang w:val="en-US"/>
        </w:rPr>
        <w:t>this</w:t>
      </w:r>
      <w:proofErr w:type="gramEnd"/>
      <w:r>
        <w:rPr>
          <w:lang w:val="en-US"/>
        </w:rPr>
        <w:t xml:space="preserve">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 xml:space="preserve">AMP with generic </w:t>
      </w:r>
      <w:proofErr w:type="spellStart"/>
      <w:r>
        <w:rPr>
          <w:highlight w:val="white"/>
          <w:lang w:val="en-US"/>
        </w:rPr>
        <w:t>valenced</w:t>
      </w:r>
      <w:proofErr w:type="spellEnd"/>
      <w:r>
        <w:rPr>
          <w:highlight w:val="white"/>
          <w:lang w:val="en-US"/>
        </w:rPr>
        <w:t xml:space="preserve">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lastRenderedPageBreak/>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w:t>
      </w:r>
      <w:proofErr w:type="gramStart"/>
      <w:r>
        <w:rPr>
          <w:lang w:val="en-US"/>
        </w:rPr>
        <w:t>Thus</w:t>
      </w:r>
      <w:proofErr w:type="gramEnd"/>
      <w:r>
        <w:rPr>
          <w:lang w:val="en-US"/>
        </w:rPr>
        <w:t xml:space="preserve">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3141E7B0" w:rsidR="00D36B47" w:rsidRPr="00C6767B" w:rsidRDefault="003C07D5" w:rsidP="00C6767B">
      <w:pPr>
        <w:pStyle w:val="Heading3"/>
        <w:ind w:firstLine="720"/>
        <w:rPr>
          <w:b w:val="0"/>
          <w:i w:val="0"/>
          <w:lang w:val="en-US"/>
        </w:rPr>
      </w:pPr>
      <w:r w:rsidRPr="00C6767B">
        <w:rPr>
          <w:i w:val="0"/>
          <w:lang w:val="en-US"/>
        </w:rPr>
        <w:t xml:space="preserve">Do AMP Effects Reflect </w:t>
      </w:r>
      <w:proofErr w:type="gramStart"/>
      <w:r w:rsidRPr="00C6767B">
        <w:rPr>
          <w:i w:val="0"/>
          <w:lang w:val="en-US"/>
        </w:rPr>
        <w:t>A</w:t>
      </w:r>
      <w:proofErr w:type="gramEnd"/>
      <w:r w:rsidRPr="00C6767B">
        <w:rPr>
          <w:i w:val="0"/>
          <w:lang w:val="en-US"/>
        </w:rPr>
        <w:t xml:space="preserve">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w:t>
      </w:r>
      <w:proofErr w:type="gramStart"/>
      <w:r w:rsidR="00D05C41" w:rsidRPr="00C6767B">
        <w:rPr>
          <w:b w:val="0"/>
          <w:bCs/>
          <w:i w:val="0"/>
          <w:lang w:val="en-US"/>
        </w:rPr>
        <w:t>far</w:t>
      </w:r>
      <w:proofErr w:type="gramEnd"/>
      <w:r w:rsidR="00D05C41" w:rsidRPr="00C6767B">
        <w:rPr>
          <w:b w:val="0"/>
          <w:bCs/>
          <w:i w:val="0"/>
          <w:lang w:val="en-US"/>
        </w:rPr>
        <w:t xml:space="preserve"> we have focused on the </w:t>
      </w:r>
      <w:ins w:id="236" w:author="Sean" w:date="2021-07-06T13:55:00Z">
        <w:r w:rsidR="00B5433A" w:rsidRPr="00C6767B">
          <w:rPr>
            <w:b w:val="0"/>
            <w:bCs/>
            <w:i w:val="0"/>
            <w:lang w:val="en-US"/>
          </w:rPr>
          <w:t xml:space="preserve">role of </w:t>
        </w:r>
      </w:ins>
      <w:r w:rsidR="000A46E1" w:rsidRPr="00C6767B">
        <w:rPr>
          <w:b w:val="0"/>
          <w:bCs/>
          <w:i w:val="0"/>
          <w:lang w:val="en-US"/>
        </w:rPr>
        <w:t>awareness</w:t>
      </w:r>
      <w:ins w:id="237" w:author="Sean" w:date="2021-07-06T13:55:00Z">
        <w:r w:rsidR="00B5433A" w:rsidRPr="00C6767B">
          <w:rPr>
            <w:b w:val="0"/>
            <w:bCs/>
            <w:i w:val="0"/>
            <w:lang w:val="en-US"/>
          </w:rPr>
          <w:t xml:space="preserve"> in AMP effects</w:t>
        </w:r>
      </w:ins>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w:t>
      </w:r>
      <w:proofErr w:type="spellStart"/>
      <w:r w:rsidR="00B53C37" w:rsidRPr="00C6767B">
        <w:rPr>
          <w:b w:val="0"/>
          <w:i w:val="0"/>
          <w:lang w:val="en-US"/>
        </w:rPr>
        <w:t>Clore</w:t>
      </w:r>
      <w:proofErr w:type="spellEnd"/>
      <w:r w:rsidR="00B53C37" w:rsidRPr="00C6767B">
        <w:rPr>
          <w:b w:val="0"/>
          <w:i w:val="0"/>
          <w:lang w:val="en-US"/>
        </w:rPr>
        <w:t>,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B32380" w:rsidRPr="00C6767B">
        <w:rPr>
          <w:b w:val="0"/>
          <w:i w:val="0"/>
          <w:lang w:val="en-US"/>
        </w:rPr>
        <w:t>one</w:t>
      </w:r>
      <w:r w:rsidR="00B53C37" w:rsidRPr="00C6767B">
        <w:rPr>
          <w:b w:val="0"/>
          <w:i w:val="0"/>
          <w:lang w:val="en-US"/>
        </w:rPr>
        <w:t xml:space="preserve"> reviewer </w:t>
      </w:r>
      <w:r w:rsidR="00B32380" w:rsidRPr="00C6767B">
        <w:rPr>
          <w:b w:val="0"/>
          <w:i w:val="0"/>
          <w:lang w:val="en-US"/>
        </w:rPr>
        <w:t xml:space="preserve">of this manuscript </w:t>
      </w:r>
      <w:r w:rsidR="00B53C37" w:rsidRPr="00C6767B">
        <w:rPr>
          <w:b w:val="0"/>
          <w:i w:val="0"/>
          <w:lang w:val="en-US"/>
        </w:rPr>
        <w:t xml:space="preserve">noted, misattribution </w:t>
      </w:r>
      <w:proofErr w:type="gramStart"/>
      <w:r w:rsidR="00B53C37" w:rsidRPr="00C6767B">
        <w:rPr>
          <w:b w:val="0"/>
          <w:i w:val="0"/>
          <w:lang w:val="en-US"/>
        </w:rPr>
        <w:t>by definition cannot</w:t>
      </w:r>
      <w:proofErr w:type="gramEnd"/>
      <w:r w:rsidR="00B53C37" w:rsidRPr="00C6767B">
        <w:rPr>
          <w:b w:val="0"/>
          <w:i w:val="0"/>
          <w:lang w:val="en-US"/>
        </w:rPr>
        <w:t xml:space="preserve"> occur with awareness. </w:t>
      </w:r>
      <w:r w:rsidR="00B32380" w:rsidRPr="00C6767B">
        <w:rPr>
          <w:b w:val="0"/>
          <w:i w:val="0"/>
          <w:lang w:val="en-US"/>
        </w:rPr>
        <w:t>If</w:t>
      </w:r>
      <w:r w:rsidR="00B53C37" w:rsidRPr="00C6767B">
        <w:rPr>
          <w:b w:val="0"/>
          <w:i w:val="0"/>
          <w:lang w:val="en-US"/>
        </w:rPr>
        <w:t xml:space="preserve"> AMP effects </w:t>
      </w:r>
      <w:ins w:id="238" w:author="Sean" w:date="2021-08-03T10:58:00Z">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ins>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6819DA97" w:rsidR="00B53C37" w:rsidRPr="00D76784" w:rsidRDefault="00B53C37" w:rsidP="00325BE9">
      <w:pPr>
        <w:pStyle w:val="Normal1"/>
        <w:ind w:firstLine="720"/>
        <w:rPr>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ins w:id="239" w:author="Sean" w:date="2021-08-03T16:10:00Z">
        <w:r w:rsidR="00A97CAA">
          <w:rPr>
            <w:lang w:val="en-US"/>
          </w:rPr>
          <w:t>Moreover, o</w:t>
        </w:r>
      </w:ins>
      <w:r w:rsidR="0030113F">
        <w:rPr>
          <w:lang w:val="en-US"/>
        </w:rPr>
        <w:t xml:space="preserve">ur findings with prospective measures in Experiments 7-8 would require people to not only be aware of misattribution but also be able to predict that it is going to occur even before a target is </w:t>
      </w:r>
      <w:proofErr w:type="gramStart"/>
      <w:r w:rsidR="0030113F">
        <w:rPr>
          <w:lang w:val="en-US"/>
        </w:rPr>
        <w:t>evaluated</w:t>
      </w:r>
      <w:proofErr w:type="gramEnd"/>
      <w:r w:rsidR="0030113F">
        <w:rPr>
          <w:lang w:val="en-US"/>
        </w:rPr>
        <w:t xml:space="preserve"> or a target stimulus is even presented. </w:t>
      </w:r>
      <w:ins w:id="240" w:author="Sean" w:date="2021-08-03T16:10:00Z">
        <w:r w:rsidR="00A97CAA">
          <w:rPr>
            <w:lang w:val="en-US"/>
          </w:rPr>
          <w:t xml:space="preserve">Although this idea runs </w:t>
        </w:r>
      </w:ins>
      <w:r w:rsidRPr="002622F5">
        <w:rPr>
          <w:lang w:val="en-US"/>
        </w:rPr>
        <w:t xml:space="preserve">contrary to how misattribution is traditionally defined (Schwarz &amp; </w:t>
      </w:r>
      <w:proofErr w:type="spellStart"/>
      <w:r w:rsidRPr="002622F5">
        <w:rPr>
          <w:lang w:val="en-US"/>
        </w:rPr>
        <w:t>Clore</w:t>
      </w:r>
      <w:proofErr w:type="spellEnd"/>
      <w:r w:rsidRPr="002622F5">
        <w:rPr>
          <w:lang w:val="en-US"/>
        </w:rPr>
        <w:t>, 1983)</w:t>
      </w:r>
      <w:ins w:id="241" w:author="Sean" w:date="2021-08-03T16:11:00Z">
        <w:r w:rsidR="00A97CAA">
          <w:rPr>
            <w:lang w:val="en-US"/>
          </w:rPr>
          <w:t xml:space="preserve"> it is possible</w:t>
        </w:r>
      </w:ins>
      <w:ins w:id="242" w:author="Sean" w:date="2021-08-03T15:19:00Z">
        <w:r w:rsidR="00D53ED2">
          <w:rPr>
            <w:lang w:val="en-US"/>
          </w:rPr>
          <w:t xml:space="preserve">. </w:t>
        </w:r>
      </w:ins>
      <w:ins w:id="243" w:author="Sean" w:date="2021-08-03T15:22:00Z">
        <w:r w:rsidR="00D53ED2">
          <w:rPr>
            <w:lang w:val="en-US"/>
          </w:rPr>
          <w:t xml:space="preserve">For instance, </w:t>
        </w:r>
      </w:ins>
      <w:ins w:id="244" w:author="Sean" w:date="2021-08-03T15:20:00Z">
        <w:r w:rsidR="00D53ED2">
          <w:rPr>
            <w:lang w:val="en-US"/>
          </w:rPr>
          <w:t xml:space="preserve">one reviewer </w:t>
        </w:r>
      </w:ins>
      <w:ins w:id="245" w:author="Sean" w:date="2021-08-03T16:11:00Z">
        <w:r w:rsidR="00A97CAA">
          <w:rPr>
            <w:lang w:val="en-US"/>
          </w:rPr>
          <w:t xml:space="preserve">of this paper </w:t>
        </w:r>
      </w:ins>
      <w:ins w:id="246" w:author="Sean" w:date="2021-08-03T15:20:00Z">
        <w:r w:rsidR="00D53ED2">
          <w:rPr>
            <w:lang w:val="en-US"/>
          </w:rPr>
          <w:t xml:space="preserve">argued that </w:t>
        </w:r>
        <w:r w:rsidR="00D53ED2" w:rsidRPr="00D53ED2">
          <w:rPr>
            <w:lang w:val="en-US"/>
          </w:rPr>
          <w:t>misattribution</w:t>
        </w:r>
      </w:ins>
      <w:ins w:id="247" w:author="Sean" w:date="2021-08-03T15:22:00Z">
        <w:r w:rsidR="00D53ED2">
          <w:rPr>
            <w:lang w:val="en-US"/>
          </w:rPr>
          <w:t>s</w:t>
        </w:r>
      </w:ins>
      <w:ins w:id="248" w:author="Sean" w:date="2021-08-03T15:21:00Z">
        <w:r w:rsidR="00D53ED2">
          <w:rPr>
            <w:lang w:val="en-US"/>
          </w:rPr>
          <w:t xml:space="preserve"> </w:t>
        </w:r>
      </w:ins>
      <w:ins w:id="249" w:author="Sean" w:date="2021-08-03T15:22:00Z">
        <w:r w:rsidR="00D53ED2">
          <w:rPr>
            <w:lang w:val="en-US"/>
          </w:rPr>
          <w:t xml:space="preserve">are </w:t>
        </w:r>
        <w:proofErr w:type="gramStart"/>
        <w:r w:rsidR="00D53ED2">
          <w:rPr>
            <w:lang w:val="en-US"/>
          </w:rPr>
          <w:t xml:space="preserve">- </w:t>
        </w:r>
      </w:ins>
      <w:ins w:id="250" w:author="Sean" w:date="2021-08-03T15:21:00Z">
        <w:r w:rsidR="00D53ED2">
          <w:rPr>
            <w:lang w:val="en-US"/>
          </w:rPr>
          <w:t xml:space="preserve">by definition </w:t>
        </w:r>
      </w:ins>
      <w:ins w:id="251" w:author="Sean" w:date="2021-08-03T15:22:00Z">
        <w:r w:rsidR="00A97CAA">
          <w:rPr>
            <w:lang w:val="en-US"/>
          </w:rPr>
          <w:t>-</w:t>
        </w:r>
        <w:r w:rsidR="00D53ED2">
          <w:rPr>
            <w:lang w:val="en-US"/>
          </w:rPr>
          <w:t xml:space="preserve"> </w:t>
        </w:r>
      </w:ins>
      <w:ins w:id="252" w:author="Sean" w:date="2021-08-03T15:20:00Z">
        <w:r w:rsidR="00D53ED2">
          <w:rPr>
            <w:lang w:val="en-US"/>
          </w:rPr>
          <w:t>mistake</w:t>
        </w:r>
      </w:ins>
      <w:ins w:id="253" w:author="Sean" w:date="2021-08-03T15:22:00Z">
        <w:r w:rsidR="00D53ED2">
          <w:rPr>
            <w:lang w:val="en-US"/>
          </w:rPr>
          <w:t>s</w:t>
        </w:r>
      </w:ins>
      <w:proofErr w:type="gramEnd"/>
      <w:ins w:id="254" w:author="Sean" w:date="2021-08-03T15:20:00Z">
        <w:r w:rsidR="00D53ED2">
          <w:rPr>
            <w:lang w:val="en-US"/>
          </w:rPr>
          <w:t>.</w:t>
        </w:r>
      </w:ins>
      <w:ins w:id="255" w:author="Sean" w:date="2021-08-03T15:22:00Z">
        <w:r w:rsidR="00D53ED2">
          <w:rPr>
            <w:lang w:val="en-US"/>
          </w:rPr>
          <w:t xml:space="preserve"> As such, they cannot </w:t>
        </w:r>
      </w:ins>
      <w:ins w:id="256" w:author="Sean" w:date="2021-08-03T15:20:00Z">
        <w:r w:rsidR="00D53ED2" w:rsidRPr="00D53ED2">
          <w:rPr>
            <w:lang w:val="en-US"/>
          </w:rPr>
          <w:t>be entirely understood by the person making the misattribution</w:t>
        </w:r>
      </w:ins>
      <w:ins w:id="257" w:author="Sean" w:date="2021-08-03T15:21:00Z">
        <w:r w:rsidR="00D53ED2">
          <w:rPr>
            <w:lang w:val="en-US"/>
          </w:rPr>
          <w:t xml:space="preserve"> </w:t>
        </w:r>
      </w:ins>
      <w:ins w:id="258" w:author="Sean" w:date="2021-08-03T15:20:00Z">
        <w:r w:rsidR="00D53ED2" w:rsidRPr="00D53ED2">
          <w:rPr>
            <w:lang w:val="en-US"/>
          </w:rPr>
          <w:t xml:space="preserve">otherwise they would presumably not make that error. </w:t>
        </w:r>
      </w:ins>
      <w:ins w:id="259" w:author="Sean" w:date="2021-08-03T16:11:00Z">
        <w:r w:rsidR="00A97CAA">
          <w:rPr>
            <w:lang w:val="en-US"/>
          </w:rPr>
          <w:t xml:space="preserve">When it comes to </w:t>
        </w:r>
      </w:ins>
      <w:ins w:id="260" w:author="Sean" w:date="2021-08-03T15:20:00Z">
        <w:r w:rsidR="00A97CAA">
          <w:rPr>
            <w:lang w:val="en-US"/>
          </w:rPr>
          <w:t>the AMP</w:t>
        </w:r>
        <w:r w:rsidR="00D53ED2" w:rsidRPr="00D53ED2">
          <w:rPr>
            <w:lang w:val="en-US"/>
          </w:rPr>
          <w:t xml:space="preserve"> </w:t>
        </w:r>
      </w:ins>
      <w:ins w:id="261" w:author="Sean" w:date="2021-08-03T15:23:00Z">
        <w:r w:rsidR="00D53ED2">
          <w:rPr>
            <w:lang w:val="en-US"/>
          </w:rPr>
          <w:t xml:space="preserve">participants may </w:t>
        </w:r>
      </w:ins>
      <w:ins w:id="262" w:author="Sean" w:date="2021-08-03T16:12:00Z">
        <w:r w:rsidR="00A97CAA">
          <w:rPr>
            <w:lang w:val="en-US"/>
          </w:rPr>
          <w:t xml:space="preserve">be aware </w:t>
        </w:r>
      </w:ins>
      <w:ins w:id="263" w:author="Sean" w:date="2021-08-03T15:20:00Z">
        <w:r w:rsidR="00D53ED2" w:rsidRPr="00D53ED2">
          <w:rPr>
            <w:lang w:val="en-US"/>
          </w:rPr>
          <w:t xml:space="preserve">that their </w:t>
        </w:r>
      </w:ins>
      <w:ins w:id="264" w:author="Sean" w:date="2021-08-03T16:13:00Z">
        <w:r w:rsidR="00A97CAA">
          <w:rPr>
            <w:lang w:val="en-US"/>
          </w:rPr>
          <w:t xml:space="preserve">target </w:t>
        </w:r>
      </w:ins>
      <w:ins w:id="265" w:author="Sean" w:date="2021-08-03T15:20:00Z">
        <w:r w:rsidR="00D53ED2" w:rsidRPr="00D53ED2">
          <w:rPr>
            <w:lang w:val="en-US"/>
          </w:rPr>
          <w:t xml:space="preserve">evaluations are influenced by </w:t>
        </w:r>
      </w:ins>
      <w:ins w:id="266" w:author="Sean" w:date="2021-08-03T16:13:00Z">
        <w:r w:rsidR="00A97CAA">
          <w:rPr>
            <w:lang w:val="en-US"/>
          </w:rPr>
          <w:t xml:space="preserve">the </w:t>
        </w:r>
      </w:ins>
      <w:ins w:id="267" w:author="Sean" w:date="2021-08-03T15:20:00Z">
        <w:r w:rsidR="00D53ED2" w:rsidRPr="00D53ED2">
          <w:rPr>
            <w:lang w:val="en-US"/>
          </w:rPr>
          <w:t xml:space="preserve">primes (especially </w:t>
        </w:r>
      </w:ins>
      <w:ins w:id="268" w:author="Sean" w:date="2021-08-03T16:13:00Z">
        <w:r w:rsidR="00A97CAA">
          <w:rPr>
            <w:lang w:val="en-US"/>
          </w:rPr>
          <w:t xml:space="preserve">in cases where </w:t>
        </w:r>
      </w:ins>
      <w:ins w:id="269" w:author="Sean" w:date="2021-08-03T15:20:00Z">
        <w:r w:rsidR="00D53ED2" w:rsidRPr="00D53ED2">
          <w:rPr>
            <w:lang w:val="en-US"/>
          </w:rPr>
          <w:t>they feel strongly about the primes)</w:t>
        </w:r>
      </w:ins>
      <w:ins w:id="270" w:author="Sean" w:date="2021-08-03T16:13:00Z">
        <w:r w:rsidR="00A97CAA">
          <w:rPr>
            <w:lang w:val="en-US"/>
          </w:rPr>
          <w:t>.</w:t>
        </w:r>
      </w:ins>
      <w:ins w:id="271" w:author="Sean" w:date="2021-08-03T15:20:00Z">
        <w:r w:rsidR="00A97CAA">
          <w:rPr>
            <w:lang w:val="en-US"/>
          </w:rPr>
          <w:t xml:space="preserve"> </w:t>
        </w:r>
      </w:ins>
      <w:ins w:id="272" w:author="Sean" w:date="2021-08-03T16:13:00Z">
        <w:r w:rsidR="00A97CAA">
          <w:rPr>
            <w:lang w:val="en-US"/>
          </w:rPr>
          <w:t>B</w:t>
        </w:r>
      </w:ins>
      <w:ins w:id="273" w:author="Sean" w:date="2021-08-03T15:20:00Z">
        <w:r w:rsidR="00D53ED2" w:rsidRPr="00D53ED2">
          <w:rPr>
            <w:lang w:val="en-US"/>
          </w:rPr>
          <w:t xml:space="preserve">ut </w:t>
        </w:r>
      </w:ins>
      <w:ins w:id="274" w:author="Sean" w:date="2021-08-03T16:13:00Z">
        <w:r w:rsidR="00A97CAA">
          <w:rPr>
            <w:lang w:val="en-US"/>
          </w:rPr>
          <w:t xml:space="preserve">they may </w:t>
        </w:r>
      </w:ins>
      <w:ins w:id="275" w:author="Sean" w:date="2021-08-03T15:20:00Z">
        <w:r w:rsidR="00D53ED2" w:rsidRPr="00D53ED2">
          <w:rPr>
            <w:lang w:val="en-US"/>
          </w:rPr>
          <w:t xml:space="preserve">also </w:t>
        </w:r>
      </w:ins>
      <w:ins w:id="276" w:author="Sean" w:date="2021-08-03T16:12:00Z">
        <w:r w:rsidR="00A97CAA">
          <w:rPr>
            <w:lang w:val="en-US"/>
          </w:rPr>
          <w:t xml:space="preserve">hold the </w:t>
        </w:r>
      </w:ins>
      <w:ins w:id="277" w:author="Sean" w:date="2021-08-03T16:11:00Z">
        <w:r w:rsidR="00A97CAA">
          <w:rPr>
            <w:lang w:val="en-US"/>
          </w:rPr>
          <w:t>mistake</w:t>
        </w:r>
      </w:ins>
      <w:ins w:id="278" w:author="Sean" w:date="2021-08-03T16:12:00Z">
        <w:r w:rsidR="00A97CAA">
          <w:rPr>
            <w:lang w:val="en-US"/>
          </w:rPr>
          <w:t>n</w:t>
        </w:r>
      </w:ins>
      <w:ins w:id="279" w:author="Sean" w:date="2021-08-03T16:11:00Z">
        <w:r w:rsidR="00A97CAA">
          <w:rPr>
            <w:lang w:val="en-US"/>
          </w:rPr>
          <w:t xml:space="preserve"> </w:t>
        </w:r>
      </w:ins>
      <w:ins w:id="280" w:author="Sean" w:date="2021-08-03T15:20:00Z">
        <w:r w:rsidR="00D53ED2" w:rsidRPr="00D53ED2">
          <w:rPr>
            <w:lang w:val="en-US"/>
          </w:rPr>
          <w:t xml:space="preserve">believe that the target really </w:t>
        </w:r>
      </w:ins>
      <w:ins w:id="281" w:author="Sean" w:date="2021-08-03T16:11:00Z">
        <w:r w:rsidR="00A97CAA">
          <w:rPr>
            <w:lang w:val="en-US"/>
          </w:rPr>
          <w:t>does have a</w:t>
        </w:r>
      </w:ins>
      <w:ins w:id="282" w:author="Sean" w:date="2021-08-03T16:12:00Z">
        <w:r w:rsidR="00A97CAA">
          <w:rPr>
            <w:lang w:val="en-US"/>
          </w:rPr>
          <w:t xml:space="preserve"> particular valence</w:t>
        </w:r>
      </w:ins>
      <w:ins w:id="283" w:author="Sean" w:date="2021-08-03T15:20:00Z">
        <w:r w:rsidR="00D53ED2" w:rsidRPr="00D53ED2">
          <w:rPr>
            <w:lang w:val="en-US"/>
          </w:rPr>
          <w:t xml:space="preserve">. </w:t>
        </w:r>
      </w:ins>
      <w:ins w:id="284" w:author="Sean" w:date="2021-08-04T11:41:00Z">
        <w:r w:rsidR="00325BE9">
          <w:rPr>
            <w:lang w:val="en-US"/>
          </w:rPr>
          <w:t xml:space="preserve">In other words, just because </w:t>
        </w:r>
      </w:ins>
      <w:ins w:id="285" w:author="Sean" w:date="2021-08-04T11:37:00Z">
        <w:r w:rsidR="00FD3738" w:rsidRPr="00FD3738">
          <w:rPr>
            <w:lang w:val="en-US"/>
          </w:rPr>
          <w:t xml:space="preserve">participants are aware of the priming effect </w:t>
        </w:r>
        <w:r w:rsidR="00FD3738">
          <w:rPr>
            <w:lang w:val="en-US"/>
          </w:rPr>
          <w:t xml:space="preserve">does not </w:t>
        </w:r>
      </w:ins>
      <w:ins w:id="286" w:author="Sean" w:date="2021-08-04T11:41:00Z">
        <w:r w:rsidR="00325BE9">
          <w:rPr>
            <w:lang w:val="en-US"/>
          </w:rPr>
          <w:t xml:space="preserve">necessarily </w:t>
        </w:r>
      </w:ins>
      <w:ins w:id="287" w:author="Sean" w:date="2021-08-04T11:37:00Z">
        <w:r w:rsidR="00FD3738">
          <w:rPr>
            <w:lang w:val="en-US"/>
          </w:rPr>
          <w:t xml:space="preserve">mean </w:t>
        </w:r>
        <w:r w:rsidR="00FD3738" w:rsidRPr="00FD3738">
          <w:rPr>
            <w:lang w:val="en-US"/>
          </w:rPr>
          <w:t>that they are aware of how it occurred</w:t>
        </w:r>
      </w:ins>
      <w:ins w:id="288" w:author="Sean" w:date="2021-08-04T11:39:00Z">
        <w:r w:rsidR="00FD3738">
          <w:rPr>
            <w:lang w:val="en-US"/>
          </w:rPr>
          <w:t xml:space="preserve">. </w:t>
        </w:r>
      </w:ins>
      <w:ins w:id="289" w:author="Sean" w:date="2021-08-04T11:41:00Z">
        <w:r w:rsidR="00325BE9">
          <w:rPr>
            <w:lang w:val="en-US"/>
          </w:rPr>
          <w:t xml:space="preserve">And despite this awareness they may </w:t>
        </w:r>
      </w:ins>
      <w:ins w:id="290" w:author="Sean" w:date="2021-08-04T12:08:00Z">
        <w:r w:rsidR="007871E7">
          <w:rPr>
            <w:lang w:val="en-US"/>
          </w:rPr>
          <w:t xml:space="preserve">also </w:t>
        </w:r>
      </w:ins>
      <w:ins w:id="291" w:author="Sean" w:date="2021-08-04T11:41:00Z">
        <w:r w:rsidR="00325BE9">
          <w:rPr>
            <w:lang w:val="en-US"/>
          </w:rPr>
          <w:t xml:space="preserve">still </w:t>
        </w:r>
      </w:ins>
      <w:ins w:id="292" w:author="Sean" w:date="2021-08-04T11:42:00Z">
        <w:r w:rsidR="00325BE9">
          <w:rPr>
            <w:lang w:val="en-US"/>
          </w:rPr>
          <w:t xml:space="preserve">genuinely </w:t>
        </w:r>
      </w:ins>
      <w:ins w:id="293" w:author="Sean" w:date="2021-08-04T11:39:00Z">
        <w:r w:rsidR="00FD3738">
          <w:rPr>
            <w:lang w:val="en-US"/>
          </w:rPr>
          <w:t>consider the target</w:t>
        </w:r>
      </w:ins>
      <w:ins w:id="294" w:author="Sean" w:date="2021-08-04T11:40:00Z">
        <w:r w:rsidR="00FD3738">
          <w:rPr>
            <w:lang w:val="en-US"/>
          </w:rPr>
          <w:t xml:space="preserve"> to be positive or negative</w:t>
        </w:r>
      </w:ins>
      <w:ins w:id="295" w:author="Sean" w:date="2021-08-04T11:37:00Z">
        <w:r w:rsidR="00FD3738" w:rsidRPr="00FD3738">
          <w:rPr>
            <w:lang w:val="en-US"/>
          </w:rPr>
          <w:t>.</w:t>
        </w:r>
      </w:ins>
      <w:ins w:id="296" w:author="Sean" w:date="2021-08-04T11:42:00Z">
        <w:r w:rsidR="00325BE9">
          <w:rPr>
            <w:lang w:val="en-US"/>
          </w:rPr>
          <w:t xml:space="preserve"> </w:t>
        </w:r>
      </w:ins>
    </w:p>
    <w:p w14:paraId="5A094631" w14:textId="1D7CBC4F" w:rsidR="00B53C37" w:rsidRDefault="00B53C37" w:rsidP="00B53C37">
      <w:pPr>
        <w:pStyle w:val="Normal1"/>
        <w:ind w:firstLine="720"/>
        <w:rPr>
          <w:lang w:val="en-US"/>
        </w:rPr>
      </w:pPr>
      <w:r w:rsidRPr="002622F5">
        <w:rPr>
          <w:lang w:val="en-US"/>
        </w:rPr>
        <w:t xml:space="preserve"> On the other hand, </w:t>
      </w:r>
      <w:ins w:id="297" w:author="Sean" w:date="2021-08-04T11:43:00Z">
        <w:r w:rsidR="00325BE9">
          <w:rPr>
            <w:lang w:val="en-US"/>
          </w:rPr>
          <w:t xml:space="preserve">if one contends that </w:t>
        </w:r>
      </w:ins>
      <w:ins w:id="298" w:author="Sean" w:date="2021-08-04T11:44:00Z">
        <w:r w:rsidR="00325BE9">
          <w:rPr>
            <w:lang w:val="en-US"/>
          </w:rPr>
          <w:t>misattribution</w:t>
        </w:r>
      </w:ins>
      <w:ins w:id="299" w:author="Sean" w:date="2021-08-04T11:43:00Z">
        <w:r w:rsidR="00325BE9">
          <w:rPr>
            <w:lang w:val="en-US"/>
          </w:rPr>
          <w:t xml:space="preserve"> </w:t>
        </w:r>
      </w:ins>
      <w:ins w:id="300" w:author="Sean" w:date="2021-08-04T11:44:00Z">
        <w:r w:rsidR="00325BE9">
          <w:rPr>
            <w:lang w:val="en-US"/>
          </w:rPr>
          <w:t xml:space="preserve">is a mistake made by the individual, and one that occurs </w:t>
        </w:r>
        <w:r w:rsidR="00325BE9" w:rsidRPr="007871E7">
          <w:rPr>
            <w:lang w:val="en-US"/>
          </w:rPr>
          <w:t>without</w:t>
        </w:r>
        <w:r w:rsidR="00325BE9">
          <w:rPr>
            <w:lang w:val="en-US"/>
          </w:rPr>
          <w:t xml:space="preserve"> </w:t>
        </w:r>
      </w:ins>
      <w:ins w:id="301" w:author="Sean" w:date="2021-08-04T12:09:00Z">
        <w:r w:rsidR="007871E7">
          <w:rPr>
            <w:lang w:val="en-US"/>
          </w:rPr>
          <w:t xml:space="preserve">either prospective or retrospective </w:t>
        </w:r>
      </w:ins>
      <w:ins w:id="302" w:author="Sean" w:date="2021-08-04T11:44:00Z">
        <w:r w:rsidR="00325BE9">
          <w:rPr>
            <w:lang w:val="en-US"/>
          </w:rPr>
          <w:t>awareness</w:t>
        </w:r>
      </w:ins>
      <w:ins w:id="303" w:author="Sean" w:date="2021-08-04T12:09:00Z">
        <w:r w:rsidR="007871E7">
          <w:rPr>
            <w:lang w:val="en-US"/>
          </w:rPr>
          <w:t xml:space="preserve"> of the prime and its eventual influence on their target responses</w:t>
        </w:r>
      </w:ins>
      <w:ins w:id="304" w:author="Sean" w:date="2021-08-04T11:44:00Z">
        <w:r w:rsidR="00325BE9">
          <w:rPr>
            <w:lang w:val="en-US"/>
          </w:rPr>
          <w:t xml:space="preserve">, then </w:t>
        </w:r>
      </w:ins>
      <w:r w:rsidRPr="002622F5">
        <w:rPr>
          <w:lang w:val="en-US"/>
        </w:rPr>
        <w:t xml:space="preserve">it may be that misattribution is not the </w:t>
      </w:r>
      <w:ins w:id="305" w:author="Sean" w:date="2021-08-04T11:44:00Z">
        <w:r w:rsidR="00325BE9">
          <w:rPr>
            <w:lang w:val="en-US"/>
          </w:rPr>
          <w:t xml:space="preserve">best </w:t>
        </w:r>
      </w:ins>
      <w:r w:rsidRPr="002622F5">
        <w:rPr>
          <w:lang w:val="en-US"/>
        </w:rPr>
        <w:t xml:space="preserve">mechanism </w:t>
      </w:r>
      <w:ins w:id="306" w:author="Sean" w:date="2021-08-04T11:44:00Z">
        <w:r w:rsidR="00325BE9">
          <w:rPr>
            <w:lang w:val="en-US"/>
          </w:rPr>
          <w:t xml:space="preserve">to explain our </w:t>
        </w:r>
      </w:ins>
      <w:r w:rsidRPr="002622F5">
        <w:rPr>
          <w:lang w:val="en-US"/>
        </w:rPr>
        <w:t xml:space="preserve">AMP effects. This possibility would have implications for </w:t>
      </w:r>
      <w:ins w:id="307" w:author="Sean" w:date="2021-07-06T13:56:00Z">
        <w:r w:rsidR="00B5433A">
          <w:rPr>
            <w:lang w:val="en-US"/>
          </w:rPr>
          <w:t xml:space="preserve">those </w:t>
        </w:r>
      </w:ins>
      <w:r w:rsidRPr="002622F5">
        <w:rPr>
          <w:lang w:val="en-US"/>
        </w:rPr>
        <w:t xml:space="preserve">theories and methods that rest on this idea. For instance, it would challenge </w:t>
      </w:r>
      <w:ins w:id="308" w:author="Sean" w:date="2021-07-06T13:56:00Z">
        <w:r w:rsidR="00B5433A">
          <w:rPr>
            <w:lang w:val="en-US"/>
          </w:rPr>
          <w:t xml:space="preserve">a </w:t>
        </w:r>
      </w:ins>
      <w:r w:rsidRPr="002622F5">
        <w:rPr>
          <w:lang w:val="en-US"/>
        </w:rPr>
        <w:t>misattribution account of AMP effects</w:t>
      </w:r>
      <w:ins w:id="309" w:author="Sean" w:date="2021-07-06T13:56:00Z">
        <w:r w:rsidR="00B5433A">
          <w:rPr>
            <w:lang w:val="en-US"/>
          </w:rPr>
          <w:t xml:space="preserve"> as well as </w:t>
        </w:r>
      </w:ins>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xml:space="preserve">, 2010), as well as claims that evaluative conditioning is based on a misattribution process (Jones et al., 2009), and </w:t>
      </w:r>
      <w:r w:rsidRPr="002622F5">
        <w:rPr>
          <w:lang w:val="en-US"/>
        </w:rPr>
        <w:lastRenderedPageBreak/>
        <w:t>that psychological properties beyond evaluations can also be misattributed (</w:t>
      </w:r>
      <w:proofErr w:type="spellStart"/>
      <w:r w:rsidRPr="002622F5">
        <w:rPr>
          <w:lang w:val="en-US"/>
        </w:rPr>
        <w:t>Blaison</w:t>
      </w:r>
      <w:proofErr w:type="spellEnd"/>
      <w:r w:rsidRPr="002622F5">
        <w:rPr>
          <w:lang w:val="en-US"/>
        </w:rPr>
        <w:t xml:space="preserve">, Imhoff,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xml:space="preserve">, 2012). It would also call into question </w:t>
      </w:r>
      <w:proofErr w:type="gramStart"/>
      <w:r w:rsidRPr="002622F5">
        <w:rPr>
          <w:lang w:val="en-US"/>
        </w:rPr>
        <w:t>a number of</w:t>
      </w:r>
      <w:proofErr w:type="gramEnd"/>
      <w:r w:rsidRPr="002622F5">
        <w:rPr>
          <w:lang w:val="en-US"/>
        </w:rPr>
        <w:t xml:space="preserve">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253787FD" w14:textId="46034412" w:rsidR="008337EE" w:rsidRPr="008337EE" w:rsidRDefault="00C6767B" w:rsidP="008337EE">
      <w:pPr>
        <w:pStyle w:val="Normal1"/>
        <w:ind w:firstLine="720"/>
        <w:rPr>
          <w:ins w:id="310" w:author="Sean" w:date="2021-08-03T12:06:00Z"/>
          <w:lang w:val="en-US"/>
        </w:rPr>
      </w:pPr>
      <w:r w:rsidRPr="00C6767B">
        <w:rPr>
          <w:b/>
          <w:lang w:val="en-US"/>
        </w:rPr>
        <w:t>Alternative Theoretical Possibilities</w:t>
      </w:r>
      <w:r>
        <w:rPr>
          <w:lang w:val="en-US"/>
        </w:rPr>
        <w:t xml:space="preserve">. </w:t>
      </w:r>
      <w:ins w:id="311" w:author="Sean" w:date="2021-08-03T12:06:00Z">
        <w:r w:rsidR="008337EE" w:rsidRPr="008337EE">
          <w:rPr>
            <w:lang w:val="en-US"/>
          </w:rPr>
          <w:t xml:space="preserve">During the review process, several reviewers offered theoretical ideas that could help explain our findings. One advanced an </w:t>
        </w:r>
        <w:r w:rsidR="008337EE" w:rsidRPr="008337EE">
          <w:rPr>
            <w:i/>
            <w:lang w:val="en-US"/>
          </w:rPr>
          <w:t>inferential perspective</w:t>
        </w:r>
        <w:r w:rsidR="008337EE" w:rsidRPr="008337EE">
          <w:rPr>
            <w:lang w:val="en-US"/>
          </w:rPr>
          <w:t>, according to which participants generate a series of inferences about the stimuli they encounter during the task</w:t>
        </w:r>
        <w:del w:id="312" w:author="Jamie Cummins" w:date="2021-08-12T12:05:00Z">
          <w:r w:rsidR="008337EE" w:rsidRPr="008337EE" w:rsidDel="00607450">
            <w:rPr>
              <w:lang w:val="en-US"/>
            </w:rPr>
            <w:delText>, and</w:delText>
          </w:r>
        </w:del>
        <w:r w:rsidR="008337EE" w:rsidRPr="008337EE">
          <w:rPr>
            <w:lang w:val="en-US"/>
          </w:rPr>
          <w:t xml:space="preserve"> which </w:t>
        </w:r>
      </w:ins>
      <w:ins w:id="313" w:author="Jamie Cummins" w:date="2021-08-12T12:05:00Z">
        <w:r w:rsidR="00607450">
          <w:rPr>
            <w:lang w:val="en-US"/>
          </w:rPr>
          <w:t xml:space="preserve">then </w:t>
        </w:r>
      </w:ins>
      <w:ins w:id="314" w:author="Sean" w:date="2021-08-03T12:06:00Z">
        <w:r w:rsidR="008337EE" w:rsidRPr="008337EE">
          <w:rPr>
            <w:lang w:val="en-US"/>
          </w:rPr>
          <w:t xml:space="preserve">guide how they respond. For instance, when retrospectively asked about awareness in Experiments 2-6 (i.e., after they emitted a response on each trial), participants may have inferred </w:t>
        </w:r>
        <w:del w:id="315" w:author="Jamie Cummins" w:date="2021-08-12T12:05:00Z">
          <w:r w:rsidR="008337EE" w:rsidRPr="008337EE" w:rsidDel="00607450">
            <w:rPr>
              <w:lang w:val="en-US"/>
            </w:rPr>
            <w:delText>from their response that it</w:delText>
          </w:r>
        </w:del>
      </w:ins>
      <w:ins w:id="316" w:author="Jamie Cummins" w:date="2021-08-12T12:05:00Z">
        <w:r w:rsidR="00607450">
          <w:rPr>
            <w:lang w:val="en-US"/>
          </w:rPr>
          <w:t>that their evaluative response</w:t>
        </w:r>
      </w:ins>
      <w:ins w:id="317" w:author="Sean" w:date="2021-08-03T12:06:00Z">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ins>
      <w:ins w:id="318" w:author="Jamie Cummins" w:date="2021-08-12T12:05:00Z">
        <w:r w:rsidR="00607450">
          <w:rPr>
            <w:lang w:val="en-US"/>
          </w:rPr>
          <w:t>;</w:t>
        </w:r>
      </w:ins>
      <w:ins w:id="319" w:author="Sean" w:date="2021-08-03T12:06:00Z">
        <w:del w:id="320" w:author="Jamie Cummins" w:date="2021-08-12T12:05:00Z">
          <w:r w:rsidR="008337EE" w:rsidRPr="008337EE" w:rsidDel="00607450">
            <w:rPr>
              <w:lang w:val="en-US"/>
            </w:rPr>
            <w:delText>,</w:delText>
          </w:r>
        </w:del>
        <w:r w:rsidR="008337EE" w:rsidRPr="008337EE">
          <w:rPr>
            <w:lang w:val="en-US"/>
          </w:rPr>
          <w:t xml:space="preserve"> perhaps because they knew that, in general, they do</w:t>
        </w:r>
      </w:ins>
      <w:ins w:id="321" w:author="Jamie Cummins" w:date="2021-08-12T12:06:00Z">
        <w:r w:rsidR="00607450">
          <w:rPr>
            <w:lang w:val="en-US"/>
          </w:rPr>
          <w:t xml:space="preserve"> not </w:t>
        </w:r>
      </w:ins>
      <w:ins w:id="322" w:author="Sean" w:date="2021-08-03T12:06:00Z">
        <w:del w:id="323" w:author="Jamie Cummins" w:date="2021-08-12T12:06:00Z">
          <w:r w:rsidR="008337EE" w:rsidRPr="008337EE" w:rsidDel="00607450">
            <w:rPr>
              <w:lang w:val="en-US"/>
            </w:rPr>
            <w:delText xml:space="preserve">n't </w:delText>
          </w:r>
        </w:del>
        <w:r w:rsidR="008337EE" w:rsidRPr="008337EE">
          <w:rPr>
            <w:lang w:val="en-US"/>
          </w:rPr>
          <w:t>have much of an opinion about the target stimulus.</w:t>
        </w:r>
      </w:ins>
      <w:ins w:id="324" w:author="Sean" w:date="2021-08-03T12:07:00Z">
        <w:r w:rsidR="008337EE">
          <w:rPr>
            <w:lang w:val="en-US"/>
          </w:rPr>
          <w:t xml:space="preserve"> </w:t>
        </w:r>
      </w:ins>
      <w:ins w:id="325" w:author="Sean" w:date="2021-08-03T12:06:00Z">
        <w:r w:rsidR="008337EE" w:rsidRPr="008337EE">
          <w:rPr>
            <w:lang w:val="en-US"/>
          </w:rPr>
          <w:t xml:space="preserve">This inferential perspective also makes assumptions about some of the more </w:t>
        </w:r>
        <w:r w:rsidR="008337EE" w:rsidRPr="008337EE">
          <w:rPr>
            <w:lang w:val="en-US"/>
          </w:rPr>
          <w:lastRenderedPageBreak/>
          <w:t xml:space="preserve">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ins>
      <w:ins w:id="326" w:author="Sean" w:date="2021-08-03T12:09:00Z">
        <w:r w:rsidR="008337EE">
          <w:rPr>
            <w:lang w:val="en-US"/>
          </w:rPr>
          <w:t xml:space="preserve">Such an account </w:t>
        </w:r>
      </w:ins>
      <w:ins w:id="327" w:author="Sean" w:date="2021-08-03T12:16:00Z">
        <w:r w:rsidR="00BA79D4">
          <w:rPr>
            <w:lang w:val="en-US"/>
          </w:rPr>
          <w:t xml:space="preserve">shares commonalities </w:t>
        </w:r>
      </w:ins>
      <w:ins w:id="328" w:author="Sean" w:date="2021-08-03T12:09:00Z">
        <w:r w:rsidR="008337EE">
          <w:rPr>
            <w:lang w:val="en-US"/>
          </w:rPr>
          <w:t xml:space="preserve">with </w:t>
        </w:r>
      </w:ins>
      <w:ins w:id="329" w:author="Sean" w:date="2021-08-03T12:16:00Z">
        <w:r w:rsidR="008337EE">
          <w:rPr>
            <w:lang w:val="en-US"/>
          </w:rPr>
          <w:t xml:space="preserve">predictive processing </w:t>
        </w:r>
        <w:r w:rsidR="00BA79D4">
          <w:rPr>
            <w:lang w:val="en-US"/>
          </w:rPr>
          <w:t>theories</w:t>
        </w:r>
        <w:r w:rsidR="008337EE">
          <w:rPr>
            <w:lang w:val="en-US"/>
          </w:rPr>
          <w:t xml:space="preserve"> </w:t>
        </w:r>
      </w:ins>
      <w:ins w:id="330" w:author="Sean" w:date="2021-08-03T12:19:00Z">
        <w:r w:rsidR="00BA79D4">
          <w:rPr>
            <w:lang w:val="en-US"/>
          </w:rPr>
          <w:t xml:space="preserve">elsewhere </w:t>
        </w:r>
      </w:ins>
      <w:ins w:id="331" w:author="Sean" w:date="2021-08-03T12:16:00Z">
        <w:r w:rsidR="008337EE">
          <w:rPr>
            <w:lang w:val="en-US"/>
          </w:rPr>
          <w:t xml:space="preserve">in </w:t>
        </w:r>
      </w:ins>
      <w:ins w:id="332" w:author="Sean" w:date="2021-08-03T12:10:00Z">
        <w:r w:rsidR="008337EE">
          <w:rPr>
            <w:lang w:val="en-US"/>
          </w:rPr>
          <w:t>psychology (</w:t>
        </w:r>
      </w:ins>
      <w:ins w:id="333" w:author="Sean" w:date="2021-08-03T12:18:00Z">
        <w:r w:rsidR="00BA79D4" w:rsidRPr="00BA79D4">
          <w:rPr>
            <w:lang w:val="en-US"/>
          </w:rPr>
          <w:t xml:space="preserve">Corlett, Mohanty, </w:t>
        </w:r>
        <w:r w:rsidR="00BA79D4">
          <w:rPr>
            <w:lang w:val="en-US"/>
          </w:rPr>
          <w:t xml:space="preserve">&amp; MacDonald, </w:t>
        </w:r>
        <w:r w:rsidR="00BA79D4" w:rsidRPr="00BA79D4">
          <w:rPr>
            <w:lang w:val="en-US"/>
          </w:rPr>
          <w:t>2020</w:t>
        </w:r>
      </w:ins>
      <w:ins w:id="334" w:author="Sean" w:date="2021-08-03T12:10:00Z">
        <w:r w:rsidR="008337EE">
          <w:rPr>
            <w:lang w:val="en-US"/>
          </w:rPr>
          <w:t xml:space="preserve">) </w:t>
        </w:r>
      </w:ins>
      <w:ins w:id="335" w:author="Sean" w:date="2021-08-03T12:16:00Z">
        <w:r w:rsidR="00BA79D4">
          <w:rPr>
            <w:lang w:val="en-US"/>
          </w:rPr>
          <w:t xml:space="preserve">as well as </w:t>
        </w:r>
        <w:r w:rsidR="008337EE">
          <w:rPr>
            <w:lang w:val="en-US"/>
          </w:rPr>
          <w:t xml:space="preserve">inferential accounts in </w:t>
        </w:r>
      </w:ins>
      <w:ins w:id="336" w:author="Sean" w:date="2021-08-03T12:10:00Z">
        <w:r w:rsidR="008337EE">
          <w:rPr>
            <w:lang w:val="en-US"/>
          </w:rPr>
          <w:t xml:space="preserve">attitude </w:t>
        </w:r>
        <w:proofErr w:type="gramStart"/>
        <w:r w:rsidR="008337EE">
          <w:rPr>
            <w:lang w:val="en-US"/>
          </w:rPr>
          <w:t xml:space="preserve">research </w:t>
        </w:r>
      </w:ins>
      <w:ins w:id="337" w:author="Sean" w:date="2021-08-03T12:19:00Z">
        <w:r w:rsidR="00BA79D4">
          <w:rPr>
            <w:lang w:val="en-US"/>
          </w:rPr>
          <w:t>in particular</w:t>
        </w:r>
        <w:proofErr w:type="gramEnd"/>
        <w:r w:rsidR="00BA79D4">
          <w:rPr>
            <w:lang w:val="en-US"/>
          </w:rPr>
          <w:t xml:space="preserve"> </w:t>
        </w:r>
      </w:ins>
      <w:ins w:id="338" w:author="Sean" w:date="2021-08-03T12:10:00Z">
        <w:r w:rsidR="008337EE">
          <w:rPr>
            <w:lang w:val="en-US"/>
          </w:rPr>
          <w:t>(</w:t>
        </w:r>
      </w:ins>
      <w:ins w:id="339" w:author="Sean" w:date="2021-08-03T12:12:00Z">
        <w:r w:rsidR="008337EE">
          <w:rPr>
            <w:lang w:val="en-US"/>
          </w:rPr>
          <w:t>De Houwer, 2018</w:t>
        </w:r>
      </w:ins>
      <w:ins w:id="340" w:author="Sean" w:date="2021-08-03T12:10:00Z">
        <w:r w:rsidR="008337EE">
          <w:rPr>
            <w:lang w:val="en-US"/>
          </w:rPr>
          <w:t xml:space="preserve">). </w:t>
        </w:r>
      </w:ins>
    </w:p>
    <w:p w14:paraId="5E68BF9D" w14:textId="069E4B80" w:rsidR="008337EE" w:rsidRPr="00AC786A" w:rsidRDefault="00AC786A" w:rsidP="008337EE">
      <w:pPr>
        <w:pStyle w:val="Normal1"/>
        <w:ind w:firstLine="720"/>
        <w:rPr>
          <w:ins w:id="341" w:author="Sean" w:date="2021-08-03T16:30:00Z"/>
        </w:rPr>
      </w:pPr>
      <w:ins w:id="342" w:author="Sean" w:date="2021-08-03T16:31:00Z">
        <w:r>
          <w:t xml:space="preserve">Another reviewer advanced an </w:t>
        </w:r>
        <w:r w:rsidRPr="00AC786A">
          <w:rPr>
            <w:i/>
          </w:rPr>
          <w:t>attitude strength</w:t>
        </w:r>
        <w:r>
          <w:t xml:space="preserve"> perspective on our findings. The idea here is that </w:t>
        </w:r>
      </w:ins>
      <w:ins w:id="343" w:author="Sean" w:date="2021-08-03T16:30:00Z">
        <w:r w:rsidRPr="00AC786A">
          <w:t xml:space="preserve">if the AMP is equally valid for all </w:t>
        </w:r>
      </w:ins>
      <w:ins w:id="344" w:author="Sean" w:date="2021-08-03T16:31:00Z">
        <w:r>
          <w:t xml:space="preserve">participants, </w:t>
        </w:r>
      </w:ins>
      <w:ins w:id="345" w:author="Sean" w:date="2021-08-03T16:30:00Z">
        <w:r w:rsidRPr="00AC786A">
          <w:t>and judgments of influence are caused by attitude strength (i.e., the strength of affective reactions to the primes)</w:t>
        </w:r>
      </w:ins>
      <w:ins w:id="346" w:author="Sean" w:date="2021-08-03T16:31:00Z">
        <w:r>
          <w:t>,</w:t>
        </w:r>
      </w:ins>
      <w:ins w:id="347" w:author="Sean" w:date="2021-08-03T16:30:00Z">
        <w:r>
          <w:t xml:space="preserve"> then </w:t>
        </w:r>
      </w:ins>
      <w:ins w:id="348" w:author="Sean" w:date="2021-08-03T16:31:00Z">
        <w:r>
          <w:t xml:space="preserve">participants </w:t>
        </w:r>
      </w:ins>
      <w:ins w:id="349" w:author="Sean" w:date="2021-08-03T16:30:00Z">
        <w:r w:rsidRPr="00AC786A">
          <w:t xml:space="preserve">with stronger attitudes will </w:t>
        </w:r>
      </w:ins>
      <w:ins w:id="350" w:author="Jamie Cummins" w:date="2021-08-12T12:08:00Z">
        <w:r w:rsidR="00607450">
          <w:t xml:space="preserve">consequently </w:t>
        </w:r>
      </w:ins>
      <w:ins w:id="351" w:author="Sean" w:date="2021-08-03T16:30:00Z">
        <w:r w:rsidRPr="00AC786A">
          <w:t xml:space="preserve">report more influence </w:t>
        </w:r>
        <w:r>
          <w:t>of the primes</w:t>
        </w:r>
        <w:del w:id="352" w:author="Jamie Cummins" w:date="2021-08-12T12:08:00Z">
          <w:r w:rsidDel="00607450">
            <w:delText xml:space="preserve"> as a consequence</w:delText>
          </w:r>
        </w:del>
        <w:r w:rsidRPr="00AC786A">
          <w:t xml:space="preserve">. </w:t>
        </w:r>
      </w:ins>
      <w:ins w:id="353" w:author="Sean" w:date="2021-08-03T16:33:00Z">
        <w:r>
          <w:t>W</w:t>
        </w:r>
      </w:ins>
      <w:ins w:id="354" w:author="Sean" w:date="2021-08-03T16:30:00Z">
        <w:r w:rsidRPr="00AC786A">
          <w:t xml:space="preserve">hen </w:t>
        </w:r>
      </w:ins>
      <w:ins w:id="355" w:author="Sean" w:date="2021-08-03T16:33:00Z">
        <w:r>
          <w:t xml:space="preserve">participants </w:t>
        </w:r>
      </w:ins>
      <w:ins w:id="356" w:author="Sean" w:date="2021-08-03T16:30:00Z">
        <w:r w:rsidRPr="00AC786A">
          <w:t xml:space="preserve">are separated </w:t>
        </w:r>
      </w:ins>
      <w:ins w:id="357" w:author="Sean" w:date="2021-08-03T16:33:00Z">
        <w:r>
          <w:t xml:space="preserve">based on their </w:t>
        </w:r>
      </w:ins>
      <w:ins w:id="358" w:author="Sean" w:date="2021-08-03T16:30:00Z">
        <w:r w:rsidRPr="00AC786A">
          <w:t>influence</w:t>
        </w:r>
      </w:ins>
      <w:ins w:id="359" w:author="Sean" w:date="2021-08-03T16:33:00Z">
        <w:r>
          <w:t xml:space="preserve"> awareness ratings</w:t>
        </w:r>
      </w:ins>
      <w:ins w:id="360" w:author="Sean" w:date="2021-08-03T16:30:00Z">
        <w:r w:rsidRPr="00AC786A">
          <w:t xml:space="preserve">, the ones who report little influence will be </w:t>
        </w:r>
      </w:ins>
      <w:ins w:id="361" w:author="Sean" w:date="2021-08-03T16:33:00Z">
        <w:r>
          <w:t xml:space="preserve">those </w:t>
        </w:r>
      </w:ins>
      <w:ins w:id="362" w:author="Sean" w:date="2021-08-03T16:30:00Z">
        <w:r w:rsidRPr="00AC786A">
          <w:t xml:space="preserve">with weak attitudes and little variability on AMP scores. </w:t>
        </w:r>
      </w:ins>
      <w:ins w:id="363" w:author="Sean" w:date="2021-08-03T16:34:00Z">
        <w:r>
          <w:t xml:space="preserve">Those who report </w:t>
        </w:r>
      </w:ins>
      <w:ins w:id="364" w:author="Sean" w:date="2021-08-03T16:30:00Z">
        <w:r w:rsidRPr="00AC786A">
          <w:t>high influence</w:t>
        </w:r>
      </w:ins>
      <w:ins w:id="365" w:author="Sean" w:date="2021-08-03T16:34:00Z">
        <w:r>
          <w:t xml:space="preserve"> </w:t>
        </w:r>
      </w:ins>
      <w:ins w:id="366" w:author="Sean" w:date="2021-08-03T16:30:00Z">
        <w:r w:rsidRPr="00AC786A">
          <w:t xml:space="preserve">will have strong attitudes and more extreme priming effects. </w:t>
        </w:r>
      </w:ins>
      <w:ins w:id="367" w:author="Sean" w:date="2021-08-03T16:34:00Z">
        <w:del w:id="368" w:author="Jamie Cummins" w:date="2021-08-12T12:09:00Z">
          <w:r w:rsidDel="00607450">
            <w:delText>Thus</w:delText>
          </w:r>
        </w:del>
      </w:ins>
      <w:ins w:id="369" w:author="Jamie Cummins" w:date="2021-08-12T12:09:00Z">
        <w:r w:rsidR="00607450">
          <w:t>Thus,</w:t>
        </w:r>
      </w:ins>
      <w:ins w:id="370" w:author="Sean" w:date="2021-08-03T16:34:00Z">
        <w:r>
          <w:t xml:space="preserve"> influence awareness is a by-product </w:t>
        </w:r>
      </w:ins>
      <w:ins w:id="371" w:author="Sean" w:date="2021-08-03T16:35:00Z">
        <w:r>
          <w:t>or corollary of attitude strength rather than the main factor driving AMP effects.</w:t>
        </w:r>
      </w:ins>
    </w:p>
    <w:p w14:paraId="40FE8436" w14:textId="75D4C6F1" w:rsidR="00B52CB1" w:rsidRDefault="00B52CB1" w:rsidP="0097325F">
      <w:pPr>
        <w:pStyle w:val="Normal1"/>
        <w:ind w:firstLine="720"/>
        <w:rPr>
          <w:ins w:id="372" w:author="Sean" w:date="2021-08-03T16:52:00Z"/>
          <w:lang w:val="en-US"/>
        </w:rPr>
      </w:pPr>
      <w:ins w:id="373" w:author="Sean" w:date="2021-08-03T17:00:00Z">
        <w:r>
          <w:rPr>
            <w:lang w:val="en-US"/>
          </w:rPr>
          <w:t xml:space="preserve">The above </w:t>
        </w:r>
      </w:ins>
      <w:ins w:id="374" w:author="Sean" w:date="2021-08-03T16:39:00Z">
        <w:r w:rsidR="00104AA7">
          <w:rPr>
            <w:lang w:val="en-US"/>
          </w:rPr>
          <w:t>accounts are fascinating</w:t>
        </w:r>
      </w:ins>
      <w:ins w:id="375" w:author="Sean" w:date="2021-08-03T12:06:00Z">
        <w:r w:rsidR="008337EE" w:rsidRPr="008337EE">
          <w:rPr>
            <w:lang w:val="en-US"/>
          </w:rPr>
          <w:t xml:space="preserve"> </w:t>
        </w:r>
      </w:ins>
      <w:ins w:id="376" w:author="Sean" w:date="2021-08-03T16:40:00Z">
        <w:r w:rsidR="00104AA7">
          <w:rPr>
            <w:lang w:val="en-US"/>
          </w:rPr>
          <w:t>and offer reasonable alternative explanation</w:t>
        </w:r>
      </w:ins>
      <w:ins w:id="377" w:author="Sean" w:date="2021-08-03T16:52:00Z">
        <w:r>
          <w:rPr>
            <w:lang w:val="en-US"/>
          </w:rPr>
          <w:t>s</w:t>
        </w:r>
      </w:ins>
      <w:ins w:id="378" w:author="Sean" w:date="2021-08-03T16:40:00Z">
        <w:r>
          <w:rPr>
            <w:lang w:val="en-US"/>
          </w:rPr>
          <w:t xml:space="preserve"> for the current findings.</w:t>
        </w:r>
        <w:r w:rsidR="00104AA7">
          <w:rPr>
            <w:lang w:val="en-US"/>
          </w:rPr>
          <w:t xml:space="preserve"> </w:t>
        </w:r>
      </w:ins>
      <w:ins w:id="379" w:author="Sean" w:date="2021-08-03T17:01:00Z">
        <w:r>
          <w:rPr>
            <w:lang w:val="en-US"/>
          </w:rPr>
          <w:t xml:space="preserve">Nevertheless, </w:t>
        </w:r>
      </w:ins>
      <w:ins w:id="380" w:author="Sean" w:date="2021-08-03T16:39:00Z">
        <w:r w:rsidR="00104AA7">
          <w:rPr>
            <w:lang w:val="en-US"/>
          </w:rPr>
          <w:t xml:space="preserve">they </w:t>
        </w:r>
      </w:ins>
      <w:ins w:id="381" w:author="Sean" w:date="2021-08-03T16:53:00Z">
        <w:r>
          <w:rPr>
            <w:lang w:val="en-US"/>
          </w:rPr>
          <w:t xml:space="preserve">are both </w:t>
        </w:r>
      </w:ins>
      <w:ins w:id="382" w:author="Sean" w:date="2021-08-03T16:39:00Z">
        <w:r w:rsidR="00104AA7" w:rsidRPr="00104AA7">
          <w:rPr>
            <w:i/>
            <w:lang w:val="en-US"/>
          </w:rPr>
          <w:t>post-hoc</w:t>
        </w:r>
        <w:r w:rsidR="00104AA7">
          <w:rPr>
            <w:lang w:val="en-US"/>
          </w:rPr>
          <w:t xml:space="preserve"> in nature and require better specification</w:t>
        </w:r>
      </w:ins>
      <w:ins w:id="383" w:author="Sean" w:date="2021-08-03T16:40:00Z">
        <w:r w:rsidR="00104AA7">
          <w:rPr>
            <w:lang w:val="en-US"/>
          </w:rPr>
          <w:t>, pre-registration,</w:t>
        </w:r>
      </w:ins>
      <w:ins w:id="384" w:author="Sean" w:date="2021-08-03T16:39:00Z">
        <w:r w:rsidR="00104AA7">
          <w:rPr>
            <w:lang w:val="en-US"/>
          </w:rPr>
          <w:t xml:space="preserve"> and confirmation before we </w:t>
        </w:r>
      </w:ins>
      <w:ins w:id="385" w:author="Sean" w:date="2021-08-03T17:01:00Z">
        <w:r>
          <w:rPr>
            <w:lang w:val="en-US"/>
          </w:rPr>
          <w:t xml:space="preserve">feel comfortable </w:t>
        </w:r>
      </w:ins>
      <w:ins w:id="386" w:author="Sean" w:date="2021-08-03T16:39:00Z">
        <w:r w:rsidR="00104AA7">
          <w:rPr>
            <w:lang w:val="en-US"/>
          </w:rPr>
          <w:t>assign</w:t>
        </w:r>
      </w:ins>
      <w:ins w:id="387" w:author="Sean" w:date="2021-08-03T17:01:00Z">
        <w:r>
          <w:rPr>
            <w:lang w:val="en-US"/>
          </w:rPr>
          <w:t>ing</w:t>
        </w:r>
      </w:ins>
      <w:ins w:id="388" w:author="Sean" w:date="2021-08-03T16:39:00Z">
        <w:r w:rsidR="00104AA7">
          <w:rPr>
            <w:lang w:val="en-US"/>
          </w:rPr>
          <w:t xml:space="preserve"> them strong </w:t>
        </w:r>
      </w:ins>
      <w:ins w:id="389" w:author="Sean" w:date="2021-08-03T16:40:00Z">
        <w:r w:rsidR="00104AA7">
          <w:rPr>
            <w:lang w:val="en-US"/>
          </w:rPr>
          <w:t>evidential</w:t>
        </w:r>
      </w:ins>
      <w:ins w:id="390" w:author="Sean" w:date="2021-08-03T16:39:00Z">
        <w:r w:rsidR="00104AA7">
          <w:rPr>
            <w:lang w:val="en-US"/>
          </w:rPr>
          <w:t xml:space="preserve"> </w:t>
        </w:r>
      </w:ins>
      <w:ins w:id="391" w:author="Sean" w:date="2021-08-03T16:40:00Z">
        <w:r w:rsidR="00104AA7">
          <w:rPr>
            <w:lang w:val="en-US"/>
          </w:rPr>
          <w:t>weight.</w:t>
        </w:r>
      </w:ins>
      <w:ins w:id="392" w:author="Sean" w:date="2021-08-03T16:55:00Z">
        <w:r>
          <w:rPr>
            <w:lang w:val="en-US"/>
          </w:rPr>
          <w:t xml:space="preserve"> Until </w:t>
        </w:r>
      </w:ins>
      <w:ins w:id="393" w:author="Sean" w:date="2021-08-03T16:56:00Z">
        <w:r>
          <w:rPr>
            <w:lang w:val="en-US"/>
          </w:rPr>
          <w:t xml:space="preserve">such </w:t>
        </w:r>
      </w:ins>
      <w:ins w:id="394" w:author="Sean" w:date="2021-08-03T16:55:00Z">
        <w:r>
          <w:rPr>
            <w:lang w:val="en-US"/>
          </w:rPr>
          <w:t xml:space="preserve">conditions are </w:t>
        </w:r>
        <w:proofErr w:type="gramStart"/>
        <w:r>
          <w:rPr>
            <w:lang w:val="en-US"/>
          </w:rPr>
          <w:t>met</w:t>
        </w:r>
        <w:proofErr w:type="gramEnd"/>
        <w:r>
          <w:rPr>
            <w:lang w:val="en-US"/>
          </w:rPr>
          <w:t xml:space="preserve"> we </w:t>
        </w:r>
      </w:ins>
      <w:ins w:id="395" w:author="Sean" w:date="2021-08-03T17:01:00Z">
        <w:r w:rsidR="0097325F">
          <w:rPr>
            <w:lang w:val="en-US"/>
          </w:rPr>
          <w:t xml:space="preserve">continue to </w:t>
        </w:r>
      </w:ins>
      <w:ins w:id="396" w:author="Sean" w:date="2021-08-03T16:55:00Z">
        <w:r>
          <w:rPr>
            <w:lang w:val="en-US"/>
          </w:rPr>
          <w:t xml:space="preserve">believe that </w:t>
        </w:r>
      </w:ins>
      <w:ins w:id="397" w:author="Sean" w:date="2021-08-03T17:02:00Z">
        <w:r w:rsidR="0097325F">
          <w:rPr>
            <w:lang w:val="en-US"/>
          </w:rPr>
          <w:t xml:space="preserve">our </w:t>
        </w:r>
      </w:ins>
      <w:ins w:id="398" w:author="Sean" w:date="2021-08-03T17:01:00Z">
        <w:r>
          <w:rPr>
            <w:lang w:val="en-US"/>
          </w:rPr>
          <w:t xml:space="preserve">findings are </w:t>
        </w:r>
      </w:ins>
      <w:ins w:id="399" w:author="Sean" w:date="2021-08-03T17:02:00Z">
        <w:r w:rsidR="0097325F">
          <w:t xml:space="preserve">best </w:t>
        </w:r>
      </w:ins>
      <w:ins w:id="400" w:author="Sean" w:date="2021-08-03T16:52:00Z">
        <w:r>
          <w:t xml:space="preserve">characterized by </w:t>
        </w:r>
      </w:ins>
      <w:ins w:id="401" w:author="Sean" w:date="2021-08-03T16:56:00Z">
        <w:r>
          <w:t xml:space="preserve">an </w:t>
        </w:r>
      </w:ins>
      <w:ins w:id="402" w:author="Sean" w:date="2021-08-03T16:52:00Z">
        <w:r>
          <w:t xml:space="preserve">awareness </w:t>
        </w:r>
      </w:ins>
      <w:ins w:id="403" w:author="Sean" w:date="2021-08-04T12:10:00Z">
        <w:r w:rsidR="007871E7">
          <w:t xml:space="preserve">account </w:t>
        </w:r>
      </w:ins>
      <w:ins w:id="404" w:author="Sean" w:date="2021-08-03T16:56:00Z">
        <w:r>
          <w:t xml:space="preserve">given that our </w:t>
        </w:r>
      </w:ins>
      <w:ins w:id="405" w:author="Sean" w:date="2021-08-03T17:02:00Z">
        <w:r w:rsidR="0097325F">
          <w:t xml:space="preserve">various </w:t>
        </w:r>
      </w:ins>
      <w:ins w:id="406" w:author="Sean" w:date="2021-08-03T16:56:00Z">
        <w:r>
          <w:t xml:space="preserve">hypotheses were </w:t>
        </w:r>
      </w:ins>
      <w:ins w:id="407" w:author="Sean" w:date="2021-08-03T17:02:00Z">
        <w:r w:rsidR="0097325F">
          <w:t xml:space="preserve">all </w:t>
        </w:r>
      </w:ins>
      <w:ins w:id="408" w:author="Sean" w:date="2021-08-03T16:56:00Z">
        <w:r>
          <w:t>pre-registered ahead of time</w:t>
        </w:r>
      </w:ins>
      <w:ins w:id="409" w:author="Sean" w:date="2021-08-03T16:57:00Z">
        <w:r>
          <w:t xml:space="preserve"> and empirically supported.</w:t>
        </w:r>
      </w:ins>
      <w:ins w:id="410" w:author="Sean" w:date="2021-08-03T16:52:00Z">
        <w:r>
          <w:t xml:space="preserve"> </w:t>
        </w:r>
      </w:ins>
      <w:ins w:id="411" w:author="Sean" w:date="2021-08-04T12:10:00Z">
        <w:r w:rsidR="007871E7">
          <w:t xml:space="preserve">Regardless of which theoretical account one advocates </w:t>
        </w:r>
        <w:r w:rsidR="007871E7">
          <w:lastRenderedPageBreak/>
          <w:t>for</w:t>
        </w:r>
      </w:ins>
      <w:ins w:id="412" w:author="Sean" w:date="2021-08-03T17:05:00Z">
        <w:r w:rsidR="0097325F">
          <w:t xml:space="preserve">, </w:t>
        </w:r>
      </w:ins>
      <w:ins w:id="413" w:author="Sean" w:date="2021-08-03T17:04:00Z">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ins>
      <w:ins w:id="414" w:author="Sean" w:date="2021-08-03T17:03:00Z">
        <w:r w:rsidR="0097325F">
          <w:t xml:space="preserve">and </w:t>
        </w:r>
      </w:ins>
      <w:ins w:id="415" w:author="Sean" w:date="2021-08-03T17:05:00Z">
        <w:r w:rsidR="0097325F">
          <w:t>highlight</w:t>
        </w:r>
        <w:del w:id="416" w:author="Jamie Cummins" w:date="2021-08-12T12:09:00Z">
          <w:r w:rsidR="0097325F" w:rsidDel="00607450">
            <w:delText xml:space="preserve">s how </w:delText>
          </w:r>
        </w:del>
      </w:ins>
      <w:ins w:id="417" w:author="Sean" w:date="2021-08-03T16:52:00Z">
        <w:del w:id="418" w:author="Jamie Cummins" w:date="2021-08-12T12:09:00Z">
          <w:r w:rsidDel="00607450">
            <w:delText xml:space="preserve">awareness </w:delText>
          </w:r>
        </w:del>
      </w:ins>
      <w:ins w:id="419" w:author="Sean" w:date="2021-08-03T17:06:00Z">
        <w:del w:id="420" w:author="Jamie Cummins" w:date="2021-08-12T12:09:00Z">
          <w:r w:rsidR="0097325F" w:rsidDel="00607450">
            <w:delText xml:space="preserve">is more strongly related to </w:delText>
          </w:r>
        </w:del>
      </w:ins>
      <w:ins w:id="421" w:author="Sean" w:date="2021-08-03T17:03:00Z">
        <w:del w:id="422" w:author="Jamie Cummins" w:date="2021-08-12T12:09:00Z">
          <w:r w:rsidR="0097325F" w:rsidDel="00607450">
            <w:delText>AMP effects</w:delText>
          </w:r>
        </w:del>
      </w:ins>
      <w:ins w:id="423" w:author="Sean" w:date="2021-08-03T17:06:00Z">
        <w:del w:id="424" w:author="Jamie Cummins" w:date="2021-08-12T12:09:00Z">
          <w:r w:rsidR="0097325F" w:rsidDel="00607450">
            <w:delText xml:space="preserve"> than previously appreciated</w:delText>
          </w:r>
        </w:del>
      </w:ins>
      <w:ins w:id="425" w:author="Jamie Cummins" w:date="2021-08-12T12:09:00Z">
        <w:r w:rsidR="00607450">
          <w:t xml:space="preserve"> the need for more elaborated consideration of the role </w:t>
        </w:r>
      </w:ins>
      <w:ins w:id="426" w:author="Jamie Cummins" w:date="2021-08-12T12:10:00Z">
        <w:r w:rsidR="00607450">
          <w:t>and nature of awareness within the AMP</w:t>
        </w:r>
      </w:ins>
      <w:ins w:id="427" w:author="Sean" w:date="2021-08-03T16:52:00Z">
        <w:r>
          <w:t>.</w:t>
        </w:r>
      </w:ins>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ins w:id="428" w:author="Sean" w:date="2021-07-06T13:59:00Z">
        <w:r w:rsidR="00071188">
          <w:rPr>
            <w:lang w:val="en-US"/>
          </w:rPr>
          <w:t xml:space="preserve">its own </w:t>
        </w:r>
      </w:ins>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w:t>
      </w:r>
      <w:proofErr w:type="gramStart"/>
      <w:r w:rsidR="00B53C37" w:rsidRPr="002622F5">
        <w:rPr>
          <w:lang w:val="en-US"/>
        </w:rPr>
        <w:t>similar to</w:t>
      </w:r>
      <w:proofErr w:type="gramEnd"/>
      <w:r w:rsidR="00B53C37" w:rsidRPr="002622F5">
        <w:rPr>
          <w:lang w:val="en-US"/>
        </w:rPr>
        <w:t xml:space="preserve">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29F90FBA" w:rsidR="00B53C37" w:rsidRPr="002622F5" w:rsidRDefault="00B53C37" w:rsidP="00741EF8">
      <w:pPr>
        <w:pStyle w:val="Normal1"/>
        <w:ind w:firstLine="720"/>
        <w:rPr>
          <w:lang w:val="en-US"/>
        </w:rPr>
      </w:pPr>
      <w:r w:rsidRPr="002622F5">
        <w:rPr>
          <w:lang w:val="en-US"/>
        </w:rPr>
        <w:t>Assuming we are correct</w:t>
      </w:r>
      <w:ins w:id="429" w:author="Jamie Cummins" w:date="2021-08-12T12:10:00Z">
        <w:r w:rsidR="00607450">
          <w:rPr>
            <w:lang w:val="en-US"/>
          </w:rPr>
          <w:t xml:space="preserve"> in our theoretical inferences</w:t>
        </w:r>
      </w:ins>
      <w:r w:rsidRPr="002622F5">
        <w:rPr>
          <w:lang w:val="en-US"/>
        </w:rPr>
        <w:t xml:space="preserve">,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w:t>
      </w:r>
      <w:proofErr w:type="gramStart"/>
      <w:r w:rsidRPr="002622F5">
        <w:rPr>
          <w:lang w:val="en-US"/>
        </w:rPr>
        <w:t>on the basis of</w:t>
      </w:r>
      <w:proofErr w:type="gramEnd"/>
      <w:r w:rsidRPr="002622F5">
        <w:rPr>
          <w:lang w:val="en-US"/>
        </w:rPr>
        <w:t xml:space="preserve"> two common assumptions: (a) that AMP effects are reflective of implicit attitudes, and (b) that AMP effects represent an equally valid measure of such attitudes across all individuals (e.g., Fox et al., 2018; </w:t>
      </w:r>
      <w:proofErr w:type="spellStart"/>
      <w:r w:rsidRPr="002622F5">
        <w:rPr>
          <w:lang w:val="en-US"/>
        </w:rPr>
        <w:t>Kalmoe</w:t>
      </w:r>
      <w:proofErr w:type="spellEnd"/>
      <w:r w:rsidRPr="002622F5">
        <w:rPr>
          <w:lang w:val="en-US"/>
        </w:rPr>
        <w:t xml:space="preserve"> &amp; Piston, 2013; Mann et al., 2019; Payne et al., 2005; </w:t>
      </w:r>
      <w:proofErr w:type="spellStart"/>
      <w:r w:rsidRPr="002622F5">
        <w:rPr>
          <w:lang w:val="en-US"/>
        </w:rPr>
        <w:t>Rinck</w:t>
      </w:r>
      <w:proofErr w:type="spellEnd"/>
      <w:r w:rsidRPr="002622F5">
        <w:rPr>
          <w:lang w:val="en-US"/>
        </w:rPr>
        <w:t xml:space="preserve"> &amp; Becker, 2007; Spring &amp; </w:t>
      </w:r>
      <w:proofErr w:type="spellStart"/>
      <w:r w:rsidRPr="002622F5">
        <w:rPr>
          <w:lang w:val="en-US"/>
        </w:rPr>
        <w:t>Bulik</w:t>
      </w:r>
      <w:proofErr w:type="spellEnd"/>
      <w:r w:rsidRPr="002622F5">
        <w:rPr>
          <w:lang w:val="en-US"/>
        </w:rPr>
        <w:t xml:space="preserve">, 2014). To illustrate, consider a study by Franklin, </w:t>
      </w:r>
      <w:proofErr w:type="spellStart"/>
      <w:r w:rsidRPr="002622F5">
        <w:rPr>
          <w:lang w:val="en-US"/>
        </w:rPr>
        <w:t>Puzia</w:t>
      </w:r>
      <w:proofErr w:type="spellEnd"/>
      <w:r w:rsidRPr="002622F5">
        <w:rPr>
          <w:lang w:val="en-US"/>
        </w:rPr>
        <w:t xml:space="preserve">, Lee, and </w:t>
      </w:r>
      <w:proofErr w:type="spellStart"/>
      <w:r w:rsidRPr="002622F5">
        <w:rPr>
          <w:lang w:val="en-US"/>
        </w:rPr>
        <w:t>Prinstein</w:t>
      </w:r>
      <w:proofErr w:type="spellEnd"/>
      <w:r w:rsidRPr="002622F5">
        <w:rPr>
          <w:lang w:val="en-US"/>
        </w:rPr>
        <w:t xml:space="preserve">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 xml:space="preserve">What Makes </w:t>
      </w:r>
      <w:proofErr w:type="gramStart"/>
      <w:r w:rsidRPr="00741EF8">
        <w:rPr>
          <w:lang w:val="en-US"/>
        </w:rPr>
        <w:t>A</w:t>
      </w:r>
      <w:proofErr w:type="gramEnd"/>
      <w:r w:rsidRPr="00741EF8">
        <w:rPr>
          <w:lang w:val="en-US"/>
        </w:rPr>
        <w:t xml:space="preserve">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2FA14E9C"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del w:id="430" w:author="Jamie Cummins" w:date="2021-08-12T12:10:00Z">
        <w:r w:rsidRPr="002622F5" w:rsidDel="00607450">
          <w:rPr>
            <w:lang w:val="en-US"/>
          </w:rPr>
          <w:delText xml:space="preserve">the </w:delText>
        </w:r>
        <w:r w:rsidR="006F0A70" w:rsidDel="00607450">
          <w:rPr>
            <w:lang w:val="en-US"/>
          </w:rPr>
          <w:delText>both</w:delText>
        </w:r>
      </w:del>
      <w:ins w:id="431" w:author="Jamie Cummins" w:date="2021-08-12T12:10:00Z">
        <w:r w:rsidR="00607450" w:rsidRPr="002622F5">
          <w:rPr>
            <w:lang w:val="en-US"/>
          </w:rPr>
          <w:t>both</w:t>
        </w:r>
      </w:ins>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w:t>
      </w:r>
      <w:r w:rsidR="006F0A70">
        <w:rPr>
          <w:lang w:val="en-US"/>
        </w:rPr>
        <w:lastRenderedPageBreak/>
        <w:t xml:space="preserve">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ins w:id="432" w:author="Sean" w:date="2021-07-07T11:23:00Z">
        <w:r w:rsidR="00AF0E2D">
          <w:rPr>
            <w:rStyle w:val="FootnoteReference"/>
            <w:lang w:val="en-US"/>
          </w:rPr>
          <w:footnoteReference w:id="13"/>
        </w:r>
      </w:ins>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w:t>
      </w:r>
      <w:r w:rsidRPr="00A75888">
        <w:rPr>
          <w:lang w:val="en-US"/>
        </w:rPr>
        <w:lastRenderedPageBreak/>
        <w:t xml:space="preserve">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proofErr w:type="gramStart"/>
      <w:r w:rsidR="008D2B67">
        <w:rPr>
          <w:lang w:val="en-US"/>
        </w:rPr>
        <w:t>IA-</w:t>
      </w:r>
      <w:r w:rsidRPr="00A75888">
        <w:rPr>
          <w:lang w:val="en-US"/>
        </w:rPr>
        <w:t>AMPs</w:t>
      </w:r>
      <w:r w:rsidR="003179AF" w:rsidRPr="00A75888">
        <w:rPr>
          <w:lang w:val="en-US"/>
        </w:rPr>
        <w:t xml:space="preserve"> in particular</w:t>
      </w:r>
      <w:proofErr w:type="gramEnd"/>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w:t>
      </w:r>
      <w:proofErr w:type="gramStart"/>
      <w:r w:rsidRPr="00A75888">
        <w:rPr>
          <w:lang w:val="en-US"/>
        </w:rPr>
        <w:t>the majority of</w:t>
      </w:r>
      <w:proofErr w:type="gramEnd"/>
      <w:r w:rsidRPr="00A75888">
        <w:rPr>
          <w:lang w:val="en-US"/>
        </w:rPr>
        <w:t xml:space="preserve">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7CF957A7" w:rsidR="00E45837" w:rsidRPr="00D9026C" w:rsidRDefault="00E45837" w:rsidP="00E45837">
      <w:pPr>
        <w:pStyle w:val="Normal1"/>
        <w:ind w:left="880" w:hanging="880"/>
        <w:rPr>
          <w:lang w:val="en-US"/>
        </w:rPr>
      </w:pPr>
      <w:r w:rsidRPr="00D9026C">
        <w:rPr>
          <w:lang w:val="en-US"/>
        </w:rPr>
        <w:fldChar w:fldCharType="end"/>
      </w:r>
      <w:del w:id="453" w:author="Sean" w:date="2021-07-07T11:23:00Z">
        <w:r w:rsidRPr="00D9026C" w:rsidDel="00AF0E2D">
          <w:delText xml:space="preserve"> </w:delText>
        </w:r>
      </w:del>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Imhoff,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3">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4">
        <w:r w:rsidRPr="00D9026C">
          <w:rPr>
            <w:lang w:val="en-US"/>
          </w:rPr>
          <w:t xml:space="preserve"> </w:t>
        </w:r>
      </w:hyperlink>
      <w:hyperlink r:id="rId25">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6">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7">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8">
        <w:r w:rsidRPr="00D9026C">
          <w:rPr>
            <w:lang w:val="en-US"/>
          </w:rPr>
          <w:t xml:space="preserve"> </w:t>
        </w:r>
      </w:hyperlink>
      <w:hyperlink r:id="rId29">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30">
        <w:r w:rsidRPr="00D9026C">
          <w:rPr>
            <w:lang w:val="en-US"/>
          </w:rPr>
          <w:t>https://doi.org/10.1111/pops.12013</w:t>
        </w:r>
      </w:hyperlink>
      <w:r w:rsidRPr="00D9026C">
        <w:rPr>
          <w:lang w:val="en-US"/>
        </w:rPr>
        <w:t xml:space="preserve"> </w:t>
      </w:r>
    </w:p>
    <w:p w14:paraId="5CEDB59F" w14:textId="77777777" w:rsidR="00E45837" w:rsidRPr="005A71AA" w:rsidRDefault="00E45837" w:rsidP="00E45837">
      <w:pPr>
        <w:pStyle w:val="Normal1"/>
        <w:ind w:left="880" w:hanging="880"/>
        <w:rPr>
          <w:lang w:val="en-US"/>
          <w:rPrChange w:id="454" w:author="Sean" w:date="2021-08-03T10:58:00Z">
            <w:rPr>
              <w:lang w:val="nl-BE"/>
            </w:rPr>
          </w:rPrChange>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1">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5A71AA">
        <w:rPr>
          <w:lang w:val="en-US"/>
          <w:rPrChange w:id="455" w:author="Sean" w:date="2021-08-03T10:58:00Z">
            <w:rPr>
              <w:lang w:val="nl-BE"/>
            </w:rPr>
          </w:rPrChange>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w:t>
      </w:r>
      <w:proofErr w:type="gramStart"/>
      <w:r w:rsidRPr="00D9026C">
        <w:rPr>
          <w:lang w:val="de-DE"/>
        </w:rPr>
        <w:t>Lang</w:t>
      </w:r>
      <w:proofErr w:type="gramEnd"/>
      <w:r w:rsidRPr="00D9026C">
        <w:rPr>
          <w:lang w:val="de-DE"/>
        </w:rPr>
        <w:t xml:space="preserve">,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2"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3">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D9026C">
        <w:rPr>
          <w:i/>
          <w:lang w:val="de-DE"/>
        </w:rPr>
        <w:t xml:space="preserve">Journal </w:t>
      </w:r>
      <w:proofErr w:type="spellStart"/>
      <w:r w:rsidRPr="00D9026C">
        <w:rPr>
          <w:i/>
          <w:lang w:val="de-DE"/>
        </w:rPr>
        <w:t>of</w:t>
      </w:r>
      <w:proofErr w:type="spellEnd"/>
      <w:r w:rsidRPr="00D9026C">
        <w:rPr>
          <w:i/>
          <w:lang w:val="de-DE"/>
        </w:rPr>
        <w:t xml:space="preserve"> Abnormal </w:t>
      </w:r>
      <w:proofErr w:type="spellStart"/>
      <w:r w:rsidRPr="00D9026C">
        <w:rPr>
          <w:i/>
          <w:lang w:val="de-DE"/>
        </w:rPr>
        <w:t>Psychology</w:t>
      </w:r>
      <w:proofErr w:type="spellEnd"/>
      <w:r w:rsidRPr="00D9026C">
        <w:rPr>
          <w:lang w:val="de-DE"/>
        </w:rPr>
        <w:t xml:space="preserve">, </w:t>
      </w:r>
      <w:r w:rsidRPr="00D9026C">
        <w:rPr>
          <w:i/>
          <w:lang w:val="de-DE"/>
        </w:rPr>
        <w:t>123</w:t>
      </w:r>
      <w:r w:rsidRPr="00D9026C">
        <w:rPr>
          <w:lang w:val="de-DE"/>
        </w:rPr>
        <w:t>, 463–469.</w:t>
      </w:r>
      <w:hyperlink r:id="rId34">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5">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6">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w:t>
      </w:r>
      <w:proofErr w:type="spellStart"/>
      <w:r w:rsidRPr="00D9026C">
        <w:rPr>
          <w:lang w:val="de-DE"/>
        </w:rPr>
        <w:t>McGhee</w:t>
      </w:r>
      <w:proofErr w:type="spellEnd"/>
      <w:r w:rsidRPr="00D9026C">
        <w:rPr>
          <w:lang w:val="de-DE"/>
        </w:rPr>
        <w:t xml:space="preserv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7">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8">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proofErr w:type="spellStart"/>
      <w:r w:rsidRPr="00D9026C">
        <w:rPr>
          <w:lang w:val="en-US"/>
        </w:rPr>
        <w:t>Hermans</w:t>
      </w:r>
      <w:proofErr w:type="spellEnd"/>
      <w:r w:rsidRPr="00D9026C">
        <w:rPr>
          <w:lang w:val="en-US"/>
        </w:rPr>
        <w:t xml:space="preserve">, D., De Houwer,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9">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w:t>
      </w:r>
      <w:proofErr w:type="spellStart"/>
      <w:r w:rsidRPr="00D9026C">
        <w:rPr>
          <w:lang w:val="de-DE"/>
        </w:rPr>
        <w:t>Dierksmeier</w:t>
      </w:r>
      <w:proofErr w:type="spellEnd"/>
      <w:r w:rsidRPr="00D9026C">
        <w:rPr>
          <w:lang w:val="de-DE"/>
        </w:rPr>
        <w:t xml:space="preserve">,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40">
        <w:r w:rsidRPr="00D9026C">
          <w:rPr>
            <w:lang w:val="en-US"/>
          </w:rPr>
          <w:t xml:space="preserve"> </w:t>
        </w:r>
      </w:hyperlink>
      <w:hyperlink r:id="rId41">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42">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5A71AA">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5">
        <w:r w:rsidRPr="00D9026C">
          <w:rPr>
            <w:lang w:val="en-US"/>
          </w:rPr>
          <w:t xml:space="preserve"> </w:t>
        </w:r>
      </w:hyperlink>
      <w:hyperlink r:id="rId46">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w:t>
      </w:r>
      <w:proofErr w:type="gramStart"/>
      <w:r w:rsidRPr="00D9026C">
        <w:rPr>
          <w:lang w:val="en-US"/>
        </w:rPr>
        <w:t>New</w:t>
      </w:r>
      <w:proofErr w:type="gramEnd"/>
      <w:r w:rsidRPr="00D9026C">
        <w:rPr>
          <w:lang w:val="en-US"/>
        </w:rPr>
        <w:t xml:space="preserve">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7">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8">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9">
        <w:r w:rsidRPr="00D9026C">
          <w:rPr>
            <w:lang w:val="en-US"/>
          </w:rPr>
          <w:t xml:space="preserve"> </w:t>
        </w:r>
      </w:hyperlink>
      <w:hyperlink r:id="rId50">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1">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2">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w:t>
      </w:r>
      <w:proofErr w:type="gramStart"/>
      <w:r w:rsidRPr="00D9026C">
        <w:rPr>
          <w:lang w:val="en-US"/>
        </w:rPr>
        <w:t>affect</w:t>
      </w:r>
      <w:proofErr w:type="gramEnd"/>
      <w:r w:rsidRPr="00D9026C">
        <w:rPr>
          <w:lang w:val="en-US"/>
        </w:rPr>
        <w:t xml:space="preserve">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3">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4">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5">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6">
        <w:r w:rsidRPr="00D9026C">
          <w:rPr>
            <w:lang w:val="en-US"/>
          </w:rPr>
          <w:t>https://doi.org/10.1016/j.jbtep.2006.10.001</w:t>
        </w:r>
      </w:hyperlink>
      <w:r w:rsidRPr="00D9026C">
        <w:rPr>
          <w:lang w:val="en-US"/>
        </w:rPr>
        <w:t xml:space="preserve"> </w:t>
      </w:r>
    </w:p>
    <w:p w14:paraId="0AA6A457" w14:textId="77777777" w:rsidR="00E45837" w:rsidRPr="005A71AA" w:rsidRDefault="00E45837" w:rsidP="00E45837">
      <w:pPr>
        <w:pStyle w:val="Normal1"/>
        <w:ind w:left="880" w:hanging="880"/>
        <w:rPr>
          <w:lang w:val="en-US"/>
          <w:rPrChange w:id="456" w:author="Sean" w:date="2021-08-03T10:58:00Z">
            <w:rPr>
              <w:lang w:val="nl-BE"/>
            </w:rPr>
          </w:rPrChange>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5A71AA">
        <w:rPr>
          <w:lang w:val="en-US"/>
          <w:rPrChange w:id="457" w:author="Sean" w:date="2021-08-03T10:58:00Z">
            <w:rPr>
              <w:lang w:val="nl-BE"/>
            </w:rPr>
          </w:rPrChange>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5A71AA">
        <w:rPr>
          <w:lang w:val="en-US"/>
          <w:rPrChange w:id="458" w:author="Sean" w:date="2021-08-03T10:58:00Z">
            <w:rPr>
              <w:lang w:val="nl-BE"/>
            </w:rPr>
          </w:rPrChange>
        </w:rPr>
        <w:t xml:space="preserve"> Schreiber, F., </w:t>
      </w:r>
      <w:proofErr w:type="spellStart"/>
      <w:r w:rsidRPr="005A71AA">
        <w:rPr>
          <w:lang w:val="en-US"/>
          <w:rPrChange w:id="459" w:author="Sean" w:date="2021-08-03T10:58:00Z">
            <w:rPr>
              <w:lang w:val="nl-BE"/>
            </w:rPr>
          </w:rPrChange>
        </w:rPr>
        <w:t>Witthöft</w:t>
      </w:r>
      <w:proofErr w:type="spellEnd"/>
      <w:r w:rsidRPr="005A71AA">
        <w:rPr>
          <w:lang w:val="en-US"/>
          <w:rPrChange w:id="460" w:author="Sean" w:date="2021-08-03T10:58:00Z">
            <w:rPr>
              <w:lang w:val="nl-BE"/>
            </w:rPr>
          </w:rPrChange>
        </w:rPr>
        <w:t xml:space="preserve">, M., </w:t>
      </w:r>
      <w:proofErr w:type="spellStart"/>
      <w:r w:rsidRPr="005A71AA">
        <w:rPr>
          <w:lang w:val="en-US"/>
          <w:rPrChange w:id="461" w:author="Sean" w:date="2021-08-03T10:58:00Z">
            <w:rPr>
              <w:lang w:val="nl-BE"/>
            </w:rPr>
          </w:rPrChange>
        </w:rPr>
        <w:t>Neng</w:t>
      </w:r>
      <w:proofErr w:type="spellEnd"/>
      <w:r w:rsidRPr="005A71AA">
        <w:rPr>
          <w:lang w:val="en-US"/>
          <w:rPrChange w:id="462" w:author="Sean" w:date="2021-08-03T10:58:00Z">
            <w:rPr>
              <w:lang w:val="nl-BE"/>
            </w:rPr>
          </w:rPrChange>
        </w:rPr>
        <w:t xml:space="preserve">, J. M. B., &amp; </w:t>
      </w:r>
      <w:proofErr w:type="spellStart"/>
      <w:r w:rsidRPr="005A71AA">
        <w:rPr>
          <w:lang w:val="en-US"/>
          <w:rPrChange w:id="463" w:author="Sean" w:date="2021-08-03T10:58:00Z">
            <w:rPr>
              <w:lang w:val="nl-BE"/>
            </w:rPr>
          </w:rPrChange>
        </w:rPr>
        <w:t>Weck</w:t>
      </w:r>
      <w:proofErr w:type="spellEnd"/>
      <w:r w:rsidRPr="005A71AA">
        <w:rPr>
          <w:lang w:val="en-US"/>
          <w:rPrChange w:id="464" w:author="Sean" w:date="2021-08-03T10:58:00Z">
            <w:rPr>
              <w:lang w:val="nl-BE"/>
            </w:rPr>
          </w:rPrChange>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w:t>
      </w:r>
      <w:proofErr w:type="spellStart"/>
      <w:r w:rsidRPr="00D9026C">
        <w:rPr>
          <w:lang w:val="de-DE"/>
        </w:rPr>
        <w:t>Clore</w:t>
      </w:r>
      <w:proofErr w:type="spellEnd"/>
      <w:r w:rsidRPr="00D9026C">
        <w:rPr>
          <w:lang w:val="de-DE"/>
        </w:rPr>
        <w:t xml:space="preserv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5A71AA" w:rsidRDefault="00E45837" w:rsidP="00E45837">
      <w:pPr>
        <w:pStyle w:val="Normal1"/>
        <w:ind w:left="880" w:hanging="880"/>
        <w:rPr>
          <w:lang w:val="en-US"/>
          <w:rPrChange w:id="465" w:author="Sean" w:date="2021-08-03T10:58:00Z">
            <w:rPr>
              <w:lang w:val="nl-BE"/>
            </w:rPr>
          </w:rPrChange>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5A71AA">
        <w:rPr>
          <w:lang w:val="en-US"/>
          <w:rPrChange w:id="466" w:author="Sean" w:date="2021-08-03T10:58:00Z">
            <w:rPr>
              <w:lang w:val="nl-BE"/>
            </w:rPr>
          </w:rPrChange>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5A71AA">
        <w:rPr>
          <w:lang w:val="en-US"/>
          <w:rPrChange w:id="467" w:author="Sean" w:date="2021-08-03T10:58:00Z">
            <w:rPr>
              <w:lang w:val="nl-BE"/>
            </w:rPr>
          </w:rPrChange>
        </w:rPr>
        <w:t xml:space="preserve">Spring, V. L., &amp; </w:t>
      </w:r>
      <w:proofErr w:type="spellStart"/>
      <w:r w:rsidRPr="005A71AA">
        <w:rPr>
          <w:lang w:val="en-US"/>
          <w:rPrChange w:id="468" w:author="Sean" w:date="2021-08-03T10:58:00Z">
            <w:rPr>
              <w:lang w:val="nl-BE"/>
            </w:rPr>
          </w:rPrChange>
        </w:rPr>
        <w:t>Bulik</w:t>
      </w:r>
      <w:proofErr w:type="spellEnd"/>
      <w:r w:rsidRPr="005A71AA">
        <w:rPr>
          <w:lang w:val="en-US"/>
          <w:rPrChange w:id="469" w:author="Sean" w:date="2021-08-03T10:58:00Z">
            <w:rPr>
              <w:lang w:val="nl-BE"/>
            </w:rPr>
          </w:rPrChange>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60">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Teige-Mocigemba, S., Becker, M., Sherman, J., Reichardt, R., &amp; </w:t>
      </w:r>
      <w:proofErr w:type="spellStart"/>
      <w:r w:rsidRPr="00D9026C">
        <w:rPr>
          <w:lang w:val="en-US"/>
        </w:rPr>
        <w:t>Klauer</w:t>
      </w:r>
      <w:proofErr w:type="spellEnd"/>
      <w:r w:rsidRPr="00D9026C">
        <w:rPr>
          <w:lang w:val="en-US"/>
        </w:rPr>
        <w:t xml:space="preserve">,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61">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2">
        <w:r w:rsidRPr="00D9026C">
          <w:rPr>
            <w:lang w:val="en-US"/>
          </w:rPr>
          <w:t xml:space="preserve"> </w:t>
        </w:r>
      </w:hyperlink>
      <w:hyperlink r:id="rId63">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4">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5">
        <w:r w:rsidRPr="00D9026C">
          <w:rPr>
            <w:lang w:val="en-US"/>
          </w:rPr>
          <w:t xml:space="preserve"> </w:t>
        </w:r>
      </w:hyperlink>
      <w:hyperlink r:id="rId66">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1" w:author="Jamie Cummins" w:date="2021-08-12T12:17:00Z" w:initials="JC">
    <w:p w14:paraId="02BC1421" w14:textId="2213D3B8" w:rsidR="00607450" w:rsidRDefault="00607450">
      <w:pPr>
        <w:pStyle w:val="CommentText"/>
      </w:pPr>
      <w:r>
        <w:rPr>
          <w:rStyle w:val="CommentReference"/>
        </w:rPr>
        <w:annotationRef/>
      </w:r>
      <w:r>
        <w:t xml:space="preserve">The overall effect (including both types of trials) was </w:t>
      </w:r>
      <w:r w:rsidRPr="002622F5">
        <w:rPr>
          <w:i/>
          <w:color w:val="222222"/>
          <w:highlight w:val="white"/>
          <w:lang w:val="en-US"/>
        </w:rPr>
        <w:t>d</w:t>
      </w:r>
      <w:r w:rsidRPr="002622F5">
        <w:rPr>
          <w:color w:val="222222"/>
          <w:highlight w:val="white"/>
          <w:lang w:val="en-US"/>
        </w:rPr>
        <w:t xml:space="preserve"> = </w:t>
      </w:r>
      <w:r>
        <w:rPr>
          <w:color w:val="222222"/>
          <w:highlight w:val="white"/>
          <w:lang w:val="en-US"/>
        </w:rPr>
        <w:t>1.25</w:t>
      </w:r>
      <w:r w:rsidRPr="002622F5">
        <w:rPr>
          <w:color w:val="222222"/>
          <w:highlight w:val="white"/>
          <w:lang w:val="en-US"/>
        </w:rPr>
        <w:t>, 95% CI [0.</w:t>
      </w:r>
      <w:r>
        <w:rPr>
          <w:color w:val="222222"/>
          <w:highlight w:val="white"/>
          <w:lang w:val="en-US"/>
        </w:rPr>
        <w:t>95</w:t>
      </w:r>
      <w:r w:rsidRPr="002622F5">
        <w:rPr>
          <w:color w:val="222222"/>
          <w:highlight w:val="white"/>
          <w:lang w:val="en-US"/>
        </w:rPr>
        <w:t xml:space="preserve">, </w:t>
      </w:r>
      <w:r>
        <w:rPr>
          <w:color w:val="222222"/>
          <w:highlight w:val="white"/>
          <w:lang w:val="en-US"/>
        </w:rPr>
        <w:t>1.55</w:t>
      </w:r>
      <w:r w:rsidRPr="002622F5">
        <w:rPr>
          <w:color w:val="222222"/>
          <w:highlight w:val="white"/>
          <w:lang w:val="en-US"/>
        </w:rPr>
        <w:t>])</w:t>
      </w:r>
      <w:r>
        <w:rPr>
          <w:color w:val="222222"/>
          <w:lang w:val="en-US"/>
        </w:rPr>
        <w:t xml:space="preserve">. Might be worth noting that the CIs of the three do not overlap -&gt; clearly influenced-only is better than the overall effect, which in turn is clearly better than the uninfluenced-only.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BC14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F8FEF" w16cex:dateUtc="2021-08-12T1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BC1421" w16cid:durableId="24BF8F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713C4" w14:textId="77777777" w:rsidR="003A10D7" w:rsidRDefault="003A10D7">
      <w:pPr>
        <w:spacing w:line="240" w:lineRule="auto"/>
      </w:pPr>
      <w:r>
        <w:separator/>
      </w:r>
    </w:p>
  </w:endnote>
  <w:endnote w:type="continuationSeparator" w:id="0">
    <w:p w14:paraId="31A6BB5D" w14:textId="77777777" w:rsidR="003A10D7" w:rsidRDefault="003A10D7">
      <w:pPr>
        <w:spacing w:line="240" w:lineRule="auto"/>
      </w:pPr>
      <w:r>
        <w:continuationSeparator/>
      </w:r>
    </w:p>
  </w:endnote>
  <w:endnote w:type="continuationNotice" w:id="1">
    <w:p w14:paraId="0496FBDB" w14:textId="77777777" w:rsidR="003A10D7" w:rsidRDefault="003A10D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Monaco">
    <w:altName w:val="Monaco"/>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4D22F" w14:textId="77777777" w:rsidR="003A10D7" w:rsidRDefault="003A10D7">
      <w:pPr>
        <w:spacing w:line="240" w:lineRule="auto"/>
      </w:pPr>
      <w:r>
        <w:separator/>
      </w:r>
    </w:p>
  </w:footnote>
  <w:footnote w:type="continuationSeparator" w:id="0">
    <w:p w14:paraId="3FE70253" w14:textId="77777777" w:rsidR="003A10D7" w:rsidRDefault="003A10D7">
      <w:pPr>
        <w:spacing w:line="240" w:lineRule="auto"/>
      </w:pPr>
      <w:r>
        <w:continuationSeparator/>
      </w:r>
    </w:p>
  </w:footnote>
  <w:footnote w:type="continuationNotice" w:id="1">
    <w:p w14:paraId="68A614E1" w14:textId="77777777" w:rsidR="003A10D7" w:rsidRDefault="003A10D7">
      <w:pPr>
        <w:spacing w:line="240" w:lineRule="auto"/>
      </w:pPr>
    </w:p>
  </w:footnote>
  <w:footnote w:id="2">
    <w:p w14:paraId="325E5F18" w14:textId="1C515DD4" w:rsidR="00D53ED2" w:rsidRPr="008C7500" w:rsidRDefault="00D53ED2"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w:t>
      </w:r>
      <w:proofErr w:type="gramStart"/>
      <w:r>
        <w:rPr>
          <w:lang w:val="en-GB"/>
        </w:rPr>
        <w:t>Thus</w:t>
      </w:r>
      <w:proofErr w:type="gramEnd"/>
      <w:r>
        <w:rPr>
          <w:lang w:val="en-GB"/>
        </w:rPr>
        <w:t xml:space="preserve">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76840693" w14:textId="2DCB0570" w:rsidR="00D53ED2" w:rsidRPr="007159FA" w:rsidRDefault="00D53ED2">
      <w:pPr>
        <w:pStyle w:val="FootnoteText"/>
        <w:rPr>
          <w:lang w:val="en-US"/>
        </w:rPr>
      </w:pPr>
      <w:ins w:id="71" w:author="Sean" w:date="2021-07-06T10:33:00Z">
        <w:r>
          <w:rPr>
            <w:rStyle w:val="FootnoteReference"/>
          </w:rPr>
          <w:footnoteRef/>
        </w:r>
        <w:r w:rsidRPr="007159FA">
          <w:rPr>
            <w:lang w:val="en-US"/>
          </w:rPr>
          <w:t xml:space="preserve"> </w:t>
        </w:r>
      </w:ins>
      <w:ins w:id="72" w:author="Sean" w:date="2021-07-06T10:34:00Z">
        <w:r w:rsidRPr="007159FA">
          <w:rPr>
            <w:lang w:val="en-US"/>
          </w:rPr>
          <w:t xml:space="preserve">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w:t>
        </w:r>
      </w:ins>
      <w:ins w:id="73" w:author="Sean" w:date="2021-07-06T10:35:00Z">
        <w:r>
          <w:rPr>
            <w:lang w:val="en-US"/>
          </w:rPr>
          <w:t>384)</w:t>
        </w:r>
      </w:ins>
      <w:ins w:id="74" w:author="Sean" w:date="2021-07-06T10:34:00Z">
        <w:r w:rsidRPr="007159FA">
          <w:rPr>
            <w:lang w:val="en-US"/>
          </w:rPr>
          <w:t>.</w:t>
        </w:r>
      </w:ins>
    </w:p>
  </w:footnote>
  <w:footnote w:id="4">
    <w:p w14:paraId="40C8C4B7" w14:textId="218E57CB" w:rsidR="00D53ED2" w:rsidRPr="002C347E" w:rsidRDefault="00D53ED2">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D53ED2" w:rsidRPr="005E6439" w:rsidRDefault="00D53ED2"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D53ED2" w:rsidRPr="0021755E" w:rsidRDefault="00D53ED2">
      <w:pPr>
        <w:pStyle w:val="FootnoteText"/>
      </w:pPr>
      <w:ins w:id="166" w:author="Sean" w:date="2021-07-06T16:12:00Z">
        <w:r>
          <w:rPr>
            <w:rStyle w:val="FootnoteReference"/>
          </w:rPr>
          <w:footnoteRef/>
        </w:r>
        <w:r>
          <w:t xml:space="preserve"> </w:t>
        </w:r>
      </w:ins>
      <w:ins w:id="167" w:author="Sean" w:date="2021-07-06T16:13:00Z">
        <w:r>
          <w:t xml:space="preserve">As we previously noted, we adopted a within participant design (participants </w:t>
        </w:r>
      </w:ins>
      <w:ins w:id="168" w:author="Sean" w:date="2021-07-06T16:14:00Z">
        <w:r>
          <w:t xml:space="preserve">first </w:t>
        </w:r>
      </w:ins>
      <w:ins w:id="169" w:author="Sean" w:date="2021-07-06T16:13:00Z">
        <w:r>
          <w:t xml:space="preserve">completed a standard </w:t>
        </w:r>
      </w:ins>
      <w:ins w:id="170" w:author="Sean" w:date="2021-07-06T16:14:00Z">
        <w:r>
          <w:t xml:space="preserve">AMP followed by a ‘skip’ AMP) whereas Payne et al. (2013) adopted a between participant design </w:t>
        </w:r>
      </w:ins>
      <w:ins w:id="171" w:author="Sean" w:date="2021-07-06T16:15:00Z">
        <w:r>
          <w:t xml:space="preserve">(participants completed </w:t>
        </w:r>
        <w:r w:rsidRPr="0021755E">
          <w:rPr>
            <w:i/>
          </w:rPr>
          <w:t>either</w:t>
        </w:r>
        <w:r>
          <w:t xml:space="preserve"> a standard AMP or a ‘skip’ AMP). </w:t>
        </w:r>
      </w:ins>
      <w:ins w:id="172" w:author="Sean" w:date="2021-07-06T16:18:00Z">
        <w:r>
          <w:t xml:space="preserve">Thus, </w:t>
        </w:r>
        <w:r w:rsidRPr="0021755E">
          <w:t>unlike the original experiment</w:t>
        </w:r>
        <w:r>
          <w:t xml:space="preserve">, </w:t>
        </w:r>
      </w:ins>
      <w:ins w:id="173" w:author="Sean" w:date="2021-07-06T16:19:00Z">
        <w:r>
          <w:t xml:space="preserve">performance on the ‘skip’ AMP </w:t>
        </w:r>
      </w:ins>
      <w:ins w:id="174" w:author="Sean" w:date="2021-07-07T15:51:00Z">
        <w:r>
          <w:t xml:space="preserve">may have been impacted </w:t>
        </w:r>
      </w:ins>
      <w:ins w:id="175" w:author="Sean" w:date="2021-07-06T16:19:00Z">
        <w:r>
          <w:t xml:space="preserve">by prior completion of a standard </w:t>
        </w:r>
      </w:ins>
      <w:ins w:id="176" w:author="Sean" w:date="2021-07-06T16:20:00Z">
        <w:r>
          <w:t>AMP</w:t>
        </w:r>
      </w:ins>
      <w:ins w:id="177" w:author="Sean" w:date="2021-07-07T15:51:00Z">
        <w:r>
          <w:t xml:space="preserve"> and may have raised influence awareness rates on the latter.</w:t>
        </w:r>
      </w:ins>
    </w:p>
  </w:footnote>
  <w:footnote w:id="7">
    <w:p w14:paraId="3154F46F" w14:textId="5D78E0EB" w:rsidR="00D53ED2" w:rsidRPr="002C347E" w:rsidRDefault="00D53ED2">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D53ED2" w:rsidRPr="00F31BFB" w:rsidRDefault="00D53ED2"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D53ED2" w:rsidRPr="00F31BFB" w:rsidRDefault="00D53ED2"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D53ED2" w:rsidRPr="00D01429" w:rsidRDefault="00D53ED2"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w:t>
      </w:r>
      <w:proofErr w:type="gramStart"/>
      <w:r>
        <w:t>5</w:t>
      </w:r>
      <w:proofErr w:type="gramEnd"/>
      <w:r>
        <w:t xml:space="preserve">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D53ED2" w:rsidRPr="00F31BFB" w:rsidRDefault="00D53ED2"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D53ED2" w:rsidRPr="00F31BFB" w:rsidRDefault="00D53ED2"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D53ED2" w:rsidRPr="00AF0E2D" w:rsidRDefault="00D53ED2">
      <w:pPr>
        <w:pStyle w:val="FootnoteText"/>
        <w:rPr>
          <w:lang w:val="en-US"/>
        </w:rPr>
      </w:pPr>
      <w:ins w:id="433" w:author="Sean" w:date="2021-07-07T11:23:00Z">
        <w:r>
          <w:rPr>
            <w:rStyle w:val="FootnoteReference"/>
          </w:rPr>
          <w:footnoteRef/>
        </w:r>
        <w:r>
          <w:t xml:space="preserve"> One could also explore other </w:t>
        </w:r>
      </w:ins>
      <w:ins w:id="434" w:author="Sean" w:date="2021-07-07T11:24:00Z">
        <w:r>
          <w:t xml:space="preserve">factors that may impact how much one is </w:t>
        </w:r>
      </w:ins>
      <w:ins w:id="435" w:author="Sean" w:date="2021-07-07T11:25:00Z">
        <w:r>
          <w:t xml:space="preserve">likely to </w:t>
        </w:r>
      </w:ins>
      <w:ins w:id="436" w:author="Sean" w:date="2021-07-07T11:26:00Z">
        <w:r>
          <w:t xml:space="preserve">be </w:t>
        </w:r>
      </w:ins>
      <w:ins w:id="437" w:author="Sean" w:date="2021-07-07T11:24:00Z">
        <w:r>
          <w:t xml:space="preserve">influence aware during </w:t>
        </w:r>
      </w:ins>
      <w:ins w:id="438" w:author="Sean" w:date="2021-07-07T11:26:00Z">
        <w:r>
          <w:t xml:space="preserve">an </w:t>
        </w:r>
      </w:ins>
      <w:ins w:id="439" w:author="Sean" w:date="2021-07-07T11:24:00Z">
        <w:r>
          <w:t xml:space="preserve">AMP, from one’s previous experience with the </w:t>
        </w:r>
      </w:ins>
      <w:ins w:id="440" w:author="Sean" w:date="2021-07-07T11:26:00Z">
        <w:r>
          <w:t xml:space="preserve">task </w:t>
        </w:r>
      </w:ins>
      <w:ins w:id="441" w:author="Sean" w:date="2021-07-07T11:24:00Z">
        <w:r>
          <w:t xml:space="preserve">(e.g., extensive </w:t>
        </w:r>
      </w:ins>
      <w:ins w:id="442" w:author="Sean" w:date="2021-07-07T11:25:00Z">
        <w:r>
          <w:t xml:space="preserve">vs. limited prior </w:t>
        </w:r>
      </w:ins>
      <w:ins w:id="443" w:author="Sean" w:date="2021-07-07T11:26:00Z">
        <w:r>
          <w:t xml:space="preserve">AMP </w:t>
        </w:r>
      </w:ins>
      <w:ins w:id="444" w:author="Sean" w:date="2021-07-07T11:24:00Z">
        <w:r>
          <w:t>exposure</w:t>
        </w:r>
      </w:ins>
      <w:ins w:id="445" w:author="Sean" w:date="2021-07-07T11:25:00Z">
        <w:r>
          <w:t xml:space="preserve">), </w:t>
        </w:r>
      </w:ins>
      <w:ins w:id="446" w:author="Sean" w:date="2021-07-07T11:30:00Z">
        <w:r>
          <w:t xml:space="preserve">as well as </w:t>
        </w:r>
      </w:ins>
      <w:ins w:id="447" w:author="Sean" w:date="2021-07-07T12:45:00Z">
        <w:r>
          <w:t xml:space="preserve">their </w:t>
        </w:r>
      </w:ins>
      <w:ins w:id="448" w:author="Sean" w:date="2021-07-07T11:29:00Z">
        <w:r>
          <w:t>motivation or opportunity</w:t>
        </w:r>
      </w:ins>
      <w:ins w:id="449" w:author="Sean" w:date="2021-07-07T11:30:00Z">
        <w:r>
          <w:t xml:space="preserve"> to process information during the task in an effortful manner.</w:t>
        </w:r>
      </w:ins>
      <w:ins w:id="450" w:author="Sean" w:date="2021-07-07T11:26:00Z">
        <w:r>
          <w:t xml:space="preserve"> </w:t>
        </w:r>
      </w:ins>
      <w:ins w:id="451" w:author="Sean" w:date="2021-07-07T12:47:00Z">
        <w:r w:rsidRPr="000B7980">
          <w:t xml:space="preserve">Likewise, one could examine what properties of the AMP alter one’s likelihood of being influence aware. Is it that certain types of primes that are more likely to elicit influence awareness than others (e.g., because of their valence, </w:t>
        </w:r>
        <w:proofErr w:type="gramStart"/>
        <w:r w:rsidRPr="000B7980">
          <w:t>extremity, familiarity).</w:t>
        </w:r>
        <w:proofErr w:type="gramEnd"/>
        <w:r w:rsidRPr="000B7980">
          <w:t xml:space="preserve"> Is it that certain types of instructions direct attention towards vs. away from the prime, or the relationship between the prime and target, and this also alters influence awareness? Both topics seems worthy of future investigation.</w:t>
        </w:r>
      </w:ins>
      <w:ins w:id="452" w:author="Sean" w:date="2021-07-07T11:25:00Z">
        <w: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D53ED2" w:rsidRDefault="00D53ED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D53ED2" w:rsidRDefault="00D53ED2"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D53ED2" w:rsidRDefault="00D53ED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62977E9B" w:rsidR="00D53ED2" w:rsidRDefault="00D53ED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71E7">
      <w:rPr>
        <w:rStyle w:val="PageNumber"/>
        <w:noProof/>
      </w:rPr>
      <w:t>2</w:t>
    </w:r>
    <w:r>
      <w:rPr>
        <w:rStyle w:val="PageNumber"/>
      </w:rPr>
      <w:fldChar w:fldCharType="end"/>
    </w:r>
  </w:p>
  <w:p w14:paraId="6FA169CA" w14:textId="0D16A8A3" w:rsidR="00D53ED2" w:rsidRDefault="00D53ED2"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D53ED2" w:rsidRDefault="00D53ED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D53ED2" w:rsidRDefault="00D53ED2"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an">
    <w15:presenceInfo w15:providerId="None" w15:userId="Sean"/>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1362"/>
    <w:rsid w:val="006D535F"/>
    <w:rsid w:val="006D6DDD"/>
    <w:rsid w:val="006E371E"/>
    <w:rsid w:val="006E57FD"/>
    <w:rsid w:val="006F0A70"/>
    <w:rsid w:val="006F251E"/>
    <w:rsid w:val="006F3011"/>
    <w:rsid w:val="006F4A8D"/>
    <w:rsid w:val="006F6803"/>
    <w:rsid w:val="00702D2A"/>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2CB1"/>
    <w:rsid w:val="00B53C37"/>
    <w:rsid w:val="00B5433A"/>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19B"/>
    <w:rsid w:val="00CE0295"/>
    <w:rsid w:val="00CE08F5"/>
    <w:rsid w:val="00CE5632"/>
    <w:rsid w:val="00CF14AA"/>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socscimed.2017.05.013" TargetMode="External"/><Relationship Id="rId21" Type="http://schemas.openxmlformats.org/officeDocument/2006/relationships/image" Target="media/image4.png"/><Relationship Id="rId42" Type="http://schemas.openxmlformats.org/officeDocument/2006/relationships/hyperlink" Target="http://dx.doi.org/10.1007/s10608-012-9484-1" TargetMode="External"/><Relationship Id="rId47" Type="http://schemas.openxmlformats.org/officeDocument/2006/relationships/hyperlink" Target="https://doi.org/10.1037/pspa0000146" TargetMode="External"/><Relationship Id="rId63" Type="http://schemas.openxmlformats.org/officeDocument/2006/relationships/hyperlink" Target="https://doi.org/10.1027/1618-3169/a000376"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hyperlink" Target="https://doi.org/10.20982/tqmp.13.2.p120" TargetMode="External"/><Relationship Id="rId11" Type="http://schemas.openxmlformats.org/officeDocument/2006/relationships/header" Target="header3.xml"/><Relationship Id="rId24" Type="http://schemas.openxmlformats.org/officeDocument/2006/relationships/hyperlink" Target="https://doi.org/10.1037/0022-3514.42.1.116" TargetMode="External"/><Relationship Id="rId32" Type="http://schemas.openxmlformats.org/officeDocument/2006/relationships/hyperlink" Target="https://doi.org/10.3758/BF03193146" TargetMode="External"/><Relationship Id="rId37" Type="http://schemas.openxmlformats.org/officeDocument/2006/relationships/hyperlink" Target="https://doi.org/10.1037/0022-3514.74.6.1464" TargetMode="External"/><Relationship Id="rId40" Type="http://schemas.openxmlformats.org/officeDocument/2006/relationships/hyperlink" Target="https://doi.org/10.1080/02699931.2010.508260" TargetMode="External"/><Relationship Id="rId45" Type="http://schemas.openxmlformats.org/officeDocument/2006/relationships/hyperlink" Target="https://doi.org/10.1177/2515245918770963" TargetMode="External"/><Relationship Id="rId53" Type="http://schemas.openxmlformats.org/officeDocument/2006/relationships/hyperlink" Target="https://doi.org/10.1037/0022-3514.89.3.277" TargetMode="External"/><Relationship Id="rId58" Type="http://schemas.openxmlformats.org/officeDocument/2006/relationships/hyperlink" Target="https://doi.org/10.1016/j.jbtep.2015.07.005" TargetMode="External"/><Relationship Id="rId66" Type="http://schemas.openxmlformats.org/officeDocument/2006/relationships/hyperlink" Target="https://doi.org/10.1016/j.addbeh.2017.08.026" TargetMode="External"/><Relationship Id="rId5" Type="http://schemas.openxmlformats.org/officeDocument/2006/relationships/webSettings" Target="webSettings.xml"/><Relationship Id="rId61" Type="http://schemas.openxmlformats.org/officeDocument/2006/relationships/hyperlink" Target="https://doi.org/10.1027/1618-3169/a000364" TargetMode="External"/><Relationship Id="rId19" Type="http://schemas.openxmlformats.org/officeDocument/2006/relationships/image" Target="media/image2.emf"/><Relationship Id="rId14" Type="http://schemas.openxmlformats.org/officeDocument/2006/relationships/hyperlink" Target="https://osf.io/f38ag/" TargetMode="External"/><Relationship Id="rId22" Type="http://schemas.openxmlformats.org/officeDocument/2006/relationships/hyperlink" Target="https://doi.org/10.1177/0146167212446835" TargetMode="External"/><Relationship Id="rId27" Type="http://schemas.openxmlformats.org/officeDocument/2006/relationships/hyperlink" Target="https://doi.org/10.4135/9781412976237.n2" TargetMode="External"/><Relationship Id="rId30" Type="http://schemas.openxmlformats.org/officeDocument/2006/relationships/hyperlink" Target="https://doi.org/10.1111/pops.12013" TargetMode="External"/><Relationship Id="rId35" Type="http://schemas.openxmlformats.org/officeDocument/2006/relationships/hyperlink" Target="https://doi.org/10.1177/0146167213502548" TargetMode="External"/><Relationship Id="rId43" Type="http://schemas.openxmlformats.org/officeDocument/2006/relationships/hyperlink" Target="https://doi.org/10.1037/a0014747" TargetMode="External"/><Relationship Id="rId48" Type="http://schemas.openxmlformats.org/officeDocument/2006/relationships/hyperlink" Target="https://doi.org/10.1016/j.jesp.2016.06.004" TargetMode="External"/><Relationship Id="rId56" Type="http://schemas.openxmlformats.org/officeDocument/2006/relationships/hyperlink" Target="https://doi.org/10.1016/j.jbtep.2006.10.001" TargetMode="External"/><Relationship Id="rId64" Type="http://schemas.openxmlformats.org/officeDocument/2006/relationships/hyperlink" Target="https://doi.org/10.1002/ejsp.2337" TargetMode="External"/><Relationship Id="rId69"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about:blank" TargetMode="External"/><Relationship Id="rId3" Type="http://schemas.openxmlformats.org/officeDocument/2006/relationships/styles" Target="styles.xml"/><Relationship Id="rId12" Type="http://schemas.openxmlformats.org/officeDocument/2006/relationships/image" Target="media/image1.emf"/><Relationship Id="rId17" Type="http://schemas.microsoft.com/office/2016/09/relationships/commentsIds" Target="commentsIds.xml"/><Relationship Id="rId25" Type="http://schemas.openxmlformats.org/officeDocument/2006/relationships/hyperlink" Target="https://doi.org/10.1037/0022-3514.42.1.116" TargetMode="External"/><Relationship Id="rId33" Type="http://schemas.openxmlformats.org/officeDocument/2006/relationships/hyperlink" Target="https://doi.org/10.1016/j.psychres.2017.11.083" TargetMode="External"/><Relationship Id="rId38" Type="http://schemas.openxmlformats.org/officeDocument/2006/relationships/hyperlink" Target="https://doi.org/10.1037/pspi0000155" TargetMode="External"/><Relationship Id="rId46" Type="http://schemas.openxmlformats.org/officeDocument/2006/relationships/hyperlink" Target="https://doi.org/10.1177/2515245918770963" TargetMode="External"/><Relationship Id="rId59" Type="http://schemas.openxmlformats.org/officeDocument/2006/relationships/hyperlink" Target="https://doi.org/10.1002/eat.22843" TargetMode="External"/><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yperlink" Target="https://doi.org/10.1080/02699931.2010.508260" TargetMode="External"/><Relationship Id="rId54" Type="http://schemas.openxmlformats.org/officeDocument/2006/relationships/hyperlink" Target="https://doi.org/10.1111/spc3.12148" TargetMode="External"/><Relationship Id="rId62" Type="http://schemas.openxmlformats.org/officeDocument/2006/relationships/hyperlink" Target="https://doi.org/10.1027/1618-3169/a0003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doi.org/10.1037/a0026907" TargetMode="External"/><Relationship Id="rId28" Type="http://schemas.openxmlformats.org/officeDocument/2006/relationships/hyperlink" Target="https://doi.org/10.20982/tqmp.13.2.p120" TargetMode="External"/><Relationship Id="rId36" Type="http://schemas.openxmlformats.org/officeDocument/2006/relationships/hyperlink" Target="https://doi.org/10.3389/fpsyt.2015.00094" TargetMode="External"/><Relationship Id="rId49" Type="http://schemas.openxmlformats.org/officeDocument/2006/relationships/hyperlink" Target="https://doi.org/10.1016/j.chiabu.2017.02.005" TargetMode="External"/><Relationship Id="rId57" Type="http://schemas.openxmlformats.org/officeDocument/2006/relationships/hyperlink" Target="https://doi.org/10.1002/per.1861" TargetMode="External"/><Relationship Id="rId10" Type="http://schemas.openxmlformats.org/officeDocument/2006/relationships/header" Target="header2.xml"/><Relationship Id="rId31" Type="http://schemas.openxmlformats.org/officeDocument/2006/relationships/hyperlink" Target="https://doi.org/10.1111/josi.12048" TargetMode="External"/><Relationship Id="rId44" Type="http://schemas.openxmlformats.org/officeDocument/2006/relationships/hyperlink" Target="https://doi.org/10.1093/poq/nfs051" TargetMode="External"/><Relationship Id="rId52" Type="http://schemas.openxmlformats.org/officeDocument/2006/relationships/hyperlink" Target="https://doi.org/10.1177/0146167212475225" TargetMode="External"/><Relationship Id="rId60" Type="http://schemas.openxmlformats.org/officeDocument/2006/relationships/hyperlink" Target="https://doi.org/10.1016/j.eatbeh.2013.10.017" TargetMode="External"/><Relationship Id="rId65"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microsoft.com/office/2018/08/relationships/commentsExtensible" Target="commentsExtensible.xml"/><Relationship Id="rId39" Type="http://schemas.openxmlformats.org/officeDocument/2006/relationships/hyperlink" Target="https://doi.org/10.1080/02699939408408957" TargetMode="External"/><Relationship Id="rId34" Type="http://schemas.openxmlformats.org/officeDocument/2006/relationships/hyperlink" Target="https://doi.org/10.1037/a0036436" TargetMode="External"/><Relationship Id="rId50" Type="http://schemas.openxmlformats.org/officeDocument/2006/relationships/hyperlink" Target="https://doi.org/10.1016/j.chiabu.2017.02.005" TargetMode="External"/><Relationship Id="rId55" Type="http://schemas.openxmlformats.org/officeDocument/2006/relationships/hyperlink" Target="https://doi.org/10.5334/pb-51-2-1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C0E12-3823-43D9-9EEE-50190DD0B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4796</TotalTime>
  <Pages>70</Pages>
  <Words>18428</Words>
  <Characters>105040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Jamie Cummins</cp:lastModifiedBy>
  <cp:revision>65</cp:revision>
  <cp:lastPrinted>2019-05-22T14:08:00Z</cp:lastPrinted>
  <dcterms:created xsi:type="dcterms:W3CDTF">2021-03-16T11:11:00Z</dcterms:created>
  <dcterms:modified xsi:type="dcterms:W3CDTF">2021-08-12T15:47:00Z</dcterms:modified>
</cp:coreProperties>
</file>